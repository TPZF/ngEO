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16E38" w:rsidRPr="00417548" w:rsidRDefault="00E16E38" w:rsidP="00E16E38">
      <w:pPr>
        <w:pStyle w:val="TtuloProject"/>
        <w:rPr>
          <w:lang w:val="en-GB"/>
        </w:rPr>
      </w:pPr>
      <w:r w:rsidRPr="00417548">
        <w:rPr>
          <w:lang w:val="en-GB"/>
        </w:rPr>
        <w:fldChar w:fldCharType="begin"/>
      </w:r>
      <w:r w:rsidRPr="00417548">
        <w:rPr>
          <w:lang w:val="en-GB"/>
        </w:rPr>
        <w:instrText xml:space="preserve"> DOCPROPERTY "project"  \* MERGEFORMAT </w:instrText>
      </w:r>
      <w:r w:rsidRPr="00417548">
        <w:rPr>
          <w:lang w:val="en-GB"/>
        </w:rPr>
        <w:fldChar w:fldCharType="separate"/>
      </w:r>
      <w:r w:rsidR="0019681F">
        <w:rPr>
          <w:lang w:val="en-GB"/>
        </w:rPr>
        <w:t>ngEO Task 4</w:t>
      </w:r>
      <w:r w:rsidRPr="00417548">
        <w:rPr>
          <w:lang w:val="en-GB"/>
        </w:rPr>
        <w:fldChar w:fldCharType="end"/>
      </w:r>
    </w:p>
    <w:p w:rsidR="00E16E38" w:rsidRPr="00417548" w:rsidRDefault="00E16E38" w:rsidP="00E16E38">
      <w:pPr>
        <w:pStyle w:val="Titre"/>
        <w:rPr>
          <w:lang w:val="en-GB"/>
        </w:rPr>
      </w:pPr>
      <w:r w:rsidRPr="00417548">
        <w:rPr>
          <w:lang w:val="en-GB"/>
        </w:rPr>
        <w:fldChar w:fldCharType="begin"/>
      </w:r>
      <w:r w:rsidRPr="00417548">
        <w:rPr>
          <w:lang w:val="en-GB"/>
        </w:rPr>
        <w:instrText xml:space="preserve"> DOCPROPERTY  subsystem  \* MERGEFORMAT </w:instrText>
      </w:r>
      <w:r w:rsidRPr="00417548">
        <w:rPr>
          <w:lang w:val="en-GB"/>
        </w:rPr>
        <w:fldChar w:fldCharType="separate"/>
      </w:r>
      <w:r w:rsidR="0019681F">
        <w:rPr>
          <w:lang w:val="en-GB"/>
        </w:rPr>
        <w:t>Web Client</w:t>
      </w:r>
      <w:r w:rsidRPr="00417548">
        <w:rPr>
          <w:lang w:val="en-GB"/>
        </w:rPr>
        <w:fldChar w:fldCharType="end"/>
      </w:r>
    </w:p>
    <w:p w:rsidR="00E16E38" w:rsidRPr="00417548" w:rsidRDefault="00E16E38" w:rsidP="00E16E38">
      <w:pPr>
        <w:pStyle w:val="Coverpagesubtitle"/>
        <w:rPr>
          <w:color w:val="auto"/>
          <w:sz w:val="56"/>
          <w:lang w:val="en-GB"/>
        </w:rPr>
      </w:pPr>
      <w:r w:rsidRPr="00417548">
        <w:rPr>
          <w:color w:val="auto"/>
          <w:sz w:val="56"/>
          <w:lang w:val="en-GB"/>
        </w:rPr>
        <w:fldChar w:fldCharType="begin"/>
      </w:r>
      <w:r w:rsidRPr="00417548">
        <w:rPr>
          <w:color w:val="auto"/>
          <w:sz w:val="56"/>
          <w:lang w:val="en-GB"/>
        </w:rPr>
        <w:instrText xml:space="preserve"> DOCPROPERTY  Title  \* MERGEFORMAT </w:instrText>
      </w:r>
      <w:r w:rsidRPr="00417548">
        <w:rPr>
          <w:color w:val="auto"/>
          <w:sz w:val="56"/>
          <w:lang w:val="en-GB"/>
        </w:rPr>
        <w:fldChar w:fldCharType="separate"/>
      </w:r>
      <w:r w:rsidR="0019681F">
        <w:rPr>
          <w:color w:val="auto"/>
          <w:sz w:val="56"/>
          <w:lang w:val="en-GB"/>
        </w:rPr>
        <w:t>Test Report Document</w:t>
      </w:r>
      <w:r w:rsidRPr="00417548">
        <w:rPr>
          <w:color w:val="auto"/>
          <w:sz w:val="56"/>
          <w:lang w:val="en-GB"/>
        </w:rPr>
        <w:fldChar w:fldCharType="end"/>
      </w:r>
      <w:r w:rsidRPr="00417548">
        <w:rPr>
          <w:color w:val="auto"/>
          <w:sz w:val="56"/>
          <w:lang w:val="en-GB"/>
        </w:rPr>
        <w:t xml:space="preserve"> </w:t>
      </w:r>
    </w:p>
    <w:p w:rsidR="00E16E38" w:rsidRPr="00417548" w:rsidRDefault="00E16E38" w:rsidP="00E16E38">
      <w:pPr>
        <w:pStyle w:val="Titreindex"/>
        <w:rPr>
          <w:lang w:val="en-GB"/>
        </w:rPr>
      </w:pPr>
      <w:r w:rsidRPr="00417548">
        <w:rPr>
          <w:lang w:val="en-GB"/>
        </w:rPr>
        <w:lastRenderedPageBreak/>
        <w:t>document status sheet</w:t>
      </w:r>
    </w:p>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1488"/>
        <w:gridCol w:w="1276"/>
        <w:gridCol w:w="708"/>
        <w:gridCol w:w="5958"/>
      </w:tblGrid>
      <w:tr w:rsidR="00E16E38" w:rsidRPr="00417548" w:rsidTr="00E61BC8">
        <w:trPr>
          <w:tblHeader/>
        </w:trPr>
        <w:tc>
          <w:tcPr>
            <w:tcW w:w="1488" w:type="dxa"/>
            <w:shd w:val="clear" w:color="auto" w:fill="8B8D8E"/>
          </w:tcPr>
          <w:p w:rsidR="00E16E38" w:rsidRPr="00417548" w:rsidRDefault="00E16E38" w:rsidP="00E61BC8">
            <w:pPr>
              <w:pStyle w:val="tableheader"/>
              <w:rPr>
                <w:lang w:val="en-GB"/>
              </w:rPr>
            </w:pPr>
            <w:r w:rsidRPr="00417548">
              <w:rPr>
                <w:lang w:val="en-GB"/>
              </w:rPr>
              <w:t>Version</w:t>
            </w:r>
          </w:p>
        </w:tc>
        <w:tc>
          <w:tcPr>
            <w:tcW w:w="1276" w:type="dxa"/>
            <w:shd w:val="clear" w:color="auto" w:fill="8B8D8E"/>
          </w:tcPr>
          <w:p w:rsidR="00E16E38" w:rsidRPr="00417548" w:rsidRDefault="00E16E38" w:rsidP="00E61BC8">
            <w:pPr>
              <w:pStyle w:val="tableheader"/>
              <w:rPr>
                <w:lang w:val="en-GB"/>
              </w:rPr>
            </w:pPr>
            <w:r w:rsidRPr="00417548">
              <w:rPr>
                <w:lang w:val="en-GB"/>
              </w:rPr>
              <w:t>Date</w:t>
            </w:r>
          </w:p>
        </w:tc>
        <w:tc>
          <w:tcPr>
            <w:tcW w:w="708" w:type="dxa"/>
            <w:shd w:val="clear" w:color="auto" w:fill="8B8D8E"/>
          </w:tcPr>
          <w:p w:rsidR="00E16E38" w:rsidRPr="00417548" w:rsidRDefault="00E16E38" w:rsidP="00E61BC8">
            <w:pPr>
              <w:pStyle w:val="tableheader"/>
              <w:rPr>
                <w:lang w:val="en-GB"/>
              </w:rPr>
            </w:pPr>
            <w:r w:rsidRPr="00417548">
              <w:rPr>
                <w:lang w:val="en-GB"/>
              </w:rPr>
              <w:t>Pages</w:t>
            </w:r>
          </w:p>
        </w:tc>
        <w:tc>
          <w:tcPr>
            <w:tcW w:w="5958" w:type="dxa"/>
            <w:shd w:val="clear" w:color="auto" w:fill="8B8D8E"/>
          </w:tcPr>
          <w:p w:rsidR="00E16E38" w:rsidRPr="00417548" w:rsidRDefault="00E16E38" w:rsidP="00E61BC8">
            <w:pPr>
              <w:pStyle w:val="tableheader"/>
              <w:rPr>
                <w:lang w:val="en-GB"/>
              </w:rPr>
            </w:pPr>
            <w:r w:rsidRPr="00417548">
              <w:rPr>
                <w:lang w:val="en-GB"/>
              </w:rPr>
              <w:t>Changes</w:t>
            </w:r>
          </w:p>
        </w:tc>
      </w:tr>
      <w:tr w:rsidR="00E16E38" w:rsidRPr="00417548" w:rsidTr="00E61BC8">
        <w:tc>
          <w:tcPr>
            <w:tcW w:w="1488" w:type="dxa"/>
          </w:tcPr>
          <w:p w:rsidR="00E16E38" w:rsidRPr="00417548" w:rsidRDefault="00E16E38" w:rsidP="00E61BC8">
            <w:pPr>
              <w:pStyle w:val="tabletext"/>
              <w:rPr>
                <w:lang w:val="en-GB"/>
              </w:rPr>
            </w:pPr>
            <w:r w:rsidRPr="00417548">
              <w:rPr>
                <w:lang w:val="en-GB"/>
              </w:rPr>
              <w:fldChar w:fldCharType="begin"/>
            </w:r>
            <w:r w:rsidRPr="00417548">
              <w:rPr>
                <w:lang w:val="en-GB"/>
              </w:rPr>
              <w:instrText xml:space="preserve"> DOCPROPERTY "version"  \* MERGEFORMAT </w:instrText>
            </w:r>
            <w:r w:rsidRPr="00417548">
              <w:rPr>
                <w:lang w:val="en-GB"/>
              </w:rPr>
              <w:fldChar w:fldCharType="separate"/>
            </w:r>
            <w:r w:rsidR="0019681F">
              <w:rPr>
                <w:lang w:val="en-GB"/>
              </w:rPr>
              <w:t>2.0</w:t>
            </w:r>
            <w:r w:rsidRPr="00417548">
              <w:rPr>
                <w:lang w:val="en-GB"/>
              </w:rPr>
              <w:fldChar w:fldCharType="end"/>
            </w:r>
          </w:p>
        </w:tc>
        <w:tc>
          <w:tcPr>
            <w:tcW w:w="1276" w:type="dxa"/>
          </w:tcPr>
          <w:p w:rsidR="00E16E38" w:rsidRPr="00417548" w:rsidRDefault="00E16E38" w:rsidP="00E61BC8">
            <w:pPr>
              <w:pStyle w:val="tabletext"/>
              <w:rPr>
                <w:lang w:val="en-GB"/>
              </w:rPr>
            </w:pPr>
            <w:r w:rsidRPr="00417548">
              <w:rPr>
                <w:lang w:val="en-GB"/>
              </w:rPr>
              <w:fldChar w:fldCharType="begin"/>
            </w:r>
            <w:r w:rsidRPr="00417548">
              <w:rPr>
                <w:lang w:val="en-GB"/>
              </w:rPr>
              <w:instrText xml:space="preserve"> DOCPROPERTY "date"  \* MERGEFORMAT </w:instrText>
            </w:r>
            <w:r w:rsidRPr="00417548">
              <w:rPr>
                <w:lang w:val="en-GB"/>
              </w:rPr>
              <w:fldChar w:fldCharType="separate"/>
            </w:r>
            <w:r w:rsidR="0019681F">
              <w:rPr>
                <w:lang w:val="en-GB"/>
              </w:rPr>
              <w:t>08/02/2013</w:t>
            </w:r>
            <w:r w:rsidRPr="00417548">
              <w:rPr>
                <w:lang w:val="en-GB"/>
              </w:rPr>
              <w:fldChar w:fldCharType="end"/>
            </w:r>
          </w:p>
        </w:tc>
        <w:tc>
          <w:tcPr>
            <w:tcW w:w="708" w:type="dxa"/>
          </w:tcPr>
          <w:p w:rsidR="00E16E38" w:rsidRPr="00417548" w:rsidRDefault="00B2797A" w:rsidP="00E61BC8">
            <w:pPr>
              <w:pStyle w:val="tabletext"/>
              <w:jc w:val="center"/>
              <w:rPr>
                <w:lang w:val="en-GB"/>
              </w:rPr>
            </w:pPr>
            <w:r>
              <w:rPr>
                <w:lang w:val="en-GB"/>
              </w:rPr>
              <w:t>102</w:t>
            </w:r>
          </w:p>
        </w:tc>
        <w:tc>
          <w:tcPr>
            <w:tcW w:w="5958" w:type="dxa"/>
          </w:tcPr>
          <w:p w:rsidR="00E16E38" w:rsidRPr="00417548" w:rsidRDefault="00E16E38" w:rsidP="00E61BC8">
            <w:pPr>
              <w:pStyle w:val="tabletext"/>
              <w:rPr>
                <w:lang w:val="en-GB"/>
              </w:rPr>
            </w:pPr>
            <w:r w:rsidRPr="00417548">
              <w:rPr>
                <w:lang w:val="en-GB"/>
              </w:rPr>
              <w:t>First published version</w:t>
            </w:r>
            <w:r w:rsidR="00DC1814">
              <w:rPr>
                <w:lang w:val="en-GB"/>
              </w:rPr>
              <w:t xml:space="preserve"> FOR SPRINT4</w:t>
            </w:r>
          </w:p>
        </w:tc>
      </w:tr>
      <w:tr w:rsidR="007C5F37" w:rsidRPr="00417548" w:rsidTr="00E61BC8">
        <w:tc>
          <w:tcPr>
            <w:tcW w:w="1488" w:type="dxa"/>
          </w:tcPr>
          <w:p w:rsidR="007C5F37" w:rsidRPr="00417548" w:rsidRDefault="007C5F37" w:rsidP="00E61BC8">
            <w:pPr>
              <w:pStyle w:val="tabletext"/>
              <w:rPr>
                <w:lang w:val="en-GB"/>
              </w:rPr>
            </w:pPr>
            <w:ins w:id="0" w:author="Mokaddem Emna" w:date="2013-04-26T17:23:00Z">
              <w:r>
                <w:rPr>
                  <w:lang w:val="en-GB"/>
                </w:rPr>
                <w:t>2.1</w:t>
              </w:r>
            </w:ins>
          </w:p>
        </w:tc>
        <w:tc>
          <w:tcPr>
            <w:tcW w:w="1276" w:type="dxa"/>
          </w:tcPr>
          <w:p w:rsidR="007C5F37" w:rsidRPr="00417548" w:rsidRDefault="007C5F37" w:rsidP="00E61BC8">
            <w:pPr>
              <w:pStyle w:val="tabletext"/>
              <w:rPr>
                <w:lang w:val="en-GB"/>
              </w:rPr>
            </w:pPr>
            <w:ins w:id="1" w:author="Mokaddem Emna" w:date="2013-04-26T17:23:00Z">
              <w:r>
                <w:rPr>
                  <w:lang w:val="en-GB"/>
                </w:rPr>
                <w:t>26/04/2013</w:t>
              </w:r>
            </w:ins>
          </w:p>
        </w:tc>
        <w:tc>
          <w:tcPr>
            <w:tcW w:w="708" w:type="dxa"/>
          </w:tcPr>
          <w:p w:rsidR="007C5F37" w:rsidRDefault="009236FE" w:rsidP="00E61BC8">
            <w:pPr>
              <w:pStyle w:val="tabletext"/>
              <w:jc w:val="center"/>
              <w:rPr>
                <w:lang w:val="en-GB"/>
              </w:rPr>
            </w:pPr>
            <w:ins w:id="2" w:author="Mokaddem Emna" w:date="2013-04-29T18:59:00Z">
              <w:r>
                <w:rPr>
                  <w:lang w:val="en-GB"/>
                </w:rPr>
                <w:t>108</w:t>
              </w:r>
            </w:ins>
          </w:p>
        </w:tc>
        <w:tc>
          <w:tcPr>
            <w:tcW w:w="5958" w:type="dxa"/>
          </w:tcPr>
          <w:p w:rsidR="007C5F37" w:rsidRPr="00417548" w:rsidRDefault="007C5F37" w:rsidP="00261F11">
            <w:pPr>
              <w:pStyle w:val="tabletext"/>
              <w:rPr>
                <w:lang w:val="en-GB"/>
              </w:rPr>
            </w:pPr>
            <w:ins w:id="3" w:author="Mokaddem Emna" w:date="2013-04-26T17:23:00Z">
              <w:r>
                <w:rPr>
                  <w:lang w:val="en-GB"/>
                </w:rPr>
                <w:t>Updated for QR</w:t>
              </w:r>
            </w:ins>
          </w:p>
        </w:tc>
      </w:tr>
    </w:tbl>
    <w:p w:rsidR="00E16E38" w:rsidRPr="00417548" w:rsidRDefault="00E16E38" w:rsidP="00E16E38">
      <w:pPr>
        <w:rPr>
          <w:lang w:val="en-GB"/>
        </w:rPr>
      </w:pPr>
    </w:p>
    <w:p w:rsidR="00E16E38" w:rsidRPr="00417548" w:rsidRDefault="00E16E38" w:rsidP="00E16E38">
      <w:pPr>
        <w:pStyle w:val="Titreindex"/>
        <w:rPr>
          <w:lang w:val="en-GB"/>
        </w:rPr>
      </w:pPr>
      <w:r w:rsidRPr="00417548">
        <w:rPr>
          <w:lang w:val="en-GB"/>
        </w:rPr>
        <w:lastRenderedPageBreak/>
        <w:t>TABLE OF CONTENTS</w:t>
      </w:r>
    </w:p>
    <w:p w:rsidR="00BA3230" w:rsidRPr="00BA3230" w:rsidRDefault="00E16E38">
      <w:pPr>
        <w:pStyle w:val="TM1"/>
        <w:rPr>
          <w:ins w:id="4" w:author="Mokaddem Emna" w:date="2013-04-29T18:25:00Z"/>
          <w:rFonts w:asciiTheme="minorHAnsi" w:eastAsiaTheme="minorEastAsia" w:hAnsiTheme="minorHAnsi" w:cstheme="minorBidi"/>
          <w:caps w:val="0"/>
          <w:spacing w:val="0"/>
          <w:sz w:val="22"/>
          <w:szCs w:val="22"/>
          <w:lang w:val="en-US" w:eastAsia="fr-FR"/>
          <w:rPrChange w:id="5" w:author="Mokaddem Emna" w:date="2013-04-29T18:25:00Z">
            <w:rPr>
              <w:ins w:id="6" w:author="Mokaddem Emna" w:date="2013-04-29T18:25:00Z"/>
              <w:rFonts w:asciiTheme="minorHAnsi" w:eastAsiaTheme="minorEastAsia" w:hAnsiTheme="minorHAnsi" w:cstheme="minorBidi"/>
              <w:caps w:val="0"/>
              <w:spacing w:val="0"/>
              <w:sz w:val="22"/>
              <w:szCs w:val="22"/>
              <w:lang w:val="fr-FR" w:eastAsia="fr-FR"/>
            </w:rPr>
          </w:rPrChange>
        </w:rPr>
      </w:pPr>
      <w:r>
        <w:rPr>
          <w:caps w:val="0"/>
          <w:lang w:val="en-GB"/>
        </w:rPr>
        <w:fldChar w:fldCharType="begin"/>
      </w:r>
      <w:r>
        <w:rPr>
          <w:caps w:val="0"/>
          <w:lang w:val="en-GB"/>
        </w:rPr>
        <w:instrText xml:space="preserve"> TOC \o "1-5" \u </w:instrText>
      </w:r>
      <w:r>
        <w:rPr>
          <w:caps w:val="0"/>
          <w:lang w:val="en-GB"/>
        </w:rPr>
        <w:fldChar w:fldCharType="separate"/>
      </w:r>
      <w:ins w:id="7" w:author="Mokaddem Emna" w:date="2013-04-29T18:25:00Z">
        <w:r w:rsidR="00BA3230" w:rsidRPr="001E585B">
          <w:rPr>
            <w:lang w:val="en-GB"/>
          </w:rPr>
          <w:t>1.</w:t>
        </w:r>
        <w:r w:rsidR="00BA3230" w:rsidRPr="00BA3230">
          <w:rPr>
            <w:rFonts w:asciiTheme="minorHAnsi" w:eastAsiaTheme="minorEastAsia" w:hAnsiTheme="minorHAnsi" w:cstheme="minorBidi"/>
            <w:caps w:val="0"/>
            <w:spacing w:val="0"/>
            <w:sz w:val="22"/>
            <w:szCs w:val="22"/>
            <w:lang w:val="en-US" w:eastAsia="fr-FR"/>
            <w:rPrChange w:id="8" w:author="Mokaddem Emna" w:date="2013-04-29T18:25:00Z">
              <w:rPr>
                <w:rFonts w:asciiTheme="minorHAnsi" w:eastAsiaTheme="minorEastAsia" w:hAnsiTheme="minorHAnsi" w:cstheme="minorBidi"/>
                <w:caps w:val="0"/>
                <w:noProof w:val="0"/>
                <w:spacing w:val="0"/>
                <w:sz w:val="22"/>
                <w:szCs w:val="22"/>
                <w:lang w:val="fr-FR" w:eastAsia="fr-FR"/>
              </w:rPr>
            </w:rPrChange>
          </w:rPr>
          <w:tab/>
        </w:r>
        <w:r w:rsidR="00BA3230" w:rsidRPr="001E585B">
          <w:rPr>
            <w:lang w:val="en-GB"/>
          </w:rPr>
          <w:t>Introduction</w:t>
        </w:r>
        <w:r w:rsidR="00BA3230">
          <w:tab/>
        </w:r>
        <w:r w:rsidR="00BA3230">
          <w:fldChar w:fldCharType="begin"/>
        </w:r>
        <w:r w:rsidR="00BA3230">
          <w:instrText xml:space="preserve"> PAGEREF _Toc355023259 \h </w:instrText>
        </w:r>
      </w:ins>
      <w:r w:rsidR="00BA3230">
        <w:fldChar w:fldCharType="separate"/>
      </w:r>
      <w:ins w:id="9" w:author="Mokaddem Emna" w:date="2013-04-29T18:25:00Z">
        <w:r w:rsidR="00BA3230">
          <w:t>6</w:t>
        </w:r>
        <w:r w:rsidR="00BA3230">
          <w:fldChar w:fldCharType="end"/>
        </w:r>
      </w:ins>
    </w:p>
    <w:p w:rsidR="00BA3230" w:rsidRPr="00BA3230" w:rsidRDefault="00BA3230">
      <w:pPr>
        <w:pStyle w:val="TM2"/>
        <w:tabs>
          <w:tab w:val="left" w:pos="1305"/>
        </w:tabs>
        <w:rPr>
          <w:ins w:id="10" w:author="Mokaddem Emna" w:date="2013-04-29T18:25:00Z"/>
          <w:rFonts w:asciiTheme="minorHAnsi" w:eastAsiaTheme="minorEastAsia" w:hAnsiTheme="minorHAnsi" w:cstheme="minorBidi"/>
          <w:bCs w:val="0"/>
          <w:caps w:val="0"/>
          <w:spacing w:val="0"/>
          <w:sz w:val="22"/>
          <w:szCs w:val="22"/>
          <w:lang w:val="en-US" w:eastAsia="fr-FR"/>
          <w:rPrChange w:id="11" w:author="Mokaddem Emna" w:date="2013-04-29T18:25:00Z">
            <w:rPr>
              <w:ins w:id="12" w:author="Mokaddem Emna" w:date="2013-04-29T18:25:00Z"/>
              <w:rFonts w:asciiTheme="minorHAnsi" w:eastAsiaTheme="minorEastAsia" w:hAnsiTheme="minorHAnsi" w:cstheme="minorBidi"/>
              <w:bCs w:val="0"/>
              <w:caps w:val="0"/>
              <w:spacing w:val="0"/>
              <w:sz w:val="22"/>
              <w:szCs w:val="22"/>
              <w:lang w:val="fr-FR" w:eastAsia="fr-FR"/>
            </w:rPr>
          </w:rPrChange>
        </w:rPr>
      </w:pPr>
      <w:ins w:id="13" w:author="Mokaddem Emna" w:date="2013-04-29T18:25:00Z">
        <w:r w:rsidRPr="001E585B">
          <w:t>1.1</w:t>
        </w:r>
        <w:r w:rsidRPr="00BA3230">
          <w:rPr>
            <w:rFonts w:asciiTheme="minorHAnsi" w:eastAsiaTheme="minorEastAsia" w:hAnsiTheme="minorHAnsi" w:cstheme="minorBidi"/>
            <w:bCs w:val="0"/>
            <w:caps w:val="0"/>
            <w:spacing w:val="0"/>
            <w:sz w:val="22"/>
            <w:szCs w:val="22"/>
            <w:lang w:val="en-US" w:eastAsia="fr-FR"/>
            <w:rPrChange w:id="14" w:author="Mokaddem Emna" w:date="2013-04-29T18:25:00Z">
              <w:rPr>
                <w:rFonts w:asciiTheme="minorHAnsi" w:eastAsiaTheme="minorEastAsia" w:hAnsiTheme="minorHAnsi" w:cstheme="minorBidi"/>
                <w:bCs w:val="0"/>
                <w:caps w:val="0"/>
                <w:noProof w:val="0"/>
                <w:spacing w:val="0"/>
                <w:sz w:val="22"/>
                <w:szCs w:val="22"/>
                <w:lang w:val="fr-FR" w:eastAsia="fr-FR"/>
              </w:rPr>
            </w:rPrChange>
          </w:rPr>
          <w:tab/>
        </w:r>
        <w:r w:rsidRPr="001E585B">
          <w:t>Purpose</w:t>
        </w:r>
        <w:r>
          <w:tab/>
        </w:r>
        <w:r>
          <w:fldChar w:fldCharType="begin"/>
        </w:r>
        <w:r>
          <w:instrText xml:space="preserve"> PAGEREF _Toc355023260 \h </w:instrText>
        </w:r>
      </w:ins>
      <w:r>
        <w:fldChar w:fldCharType="separate"/>
      </w:r>
      <w:ins w:id="15" w:author="Mokaddem Emna" w:date="2013-04-29T18:25:00Z">
        <w:r>
          <w:t>6</w:t>
        </w:r>
        <w:r>
          <w:fldChar w:fldCharType="end"/>
        </w:r>
      </w:ins>
    </w:p>
    <w:p w:rsidR="00BA3230" w:rsidRPr="00BA3230" w:rsidRDefault="00BA3230">
      <w:pPr>
        <w:pStyle w:val="TM2"/>
        <w:tabs>
          <w:tab w:val="left" w:pos="1305"/>
        </w:tabs>
        <w:rPr>
          <w:ins w:id="16" w:author="Mokaddem Emna" w:date="2013-04-29T18:25:00Z"/>
          <w:rFonts w:asciiTheme="minorHAnsi" w:eastAsiaTheme="minorEastAsia" w:hAnsiTheme="minorHAnsi" w:cstheme="minorBidi"/>
          <w:bCs w:val="0"/>
          <w:caps w:val="0"/>
          <w:spacing w:val="0"/>
          <w:sz w:val="22"/>
          <w:szCs w:val="22"/>
          <w:lang w:val="en-US" w:eastAsia="fr-FR"/>
          <w:rPrChange w:id="17" w:author="Mokaddem Emna" w:date="2013-04-29T18:25:00Z">
            <w:rPr>
              <w:ins w:id="18" w:author="Mokaddem Emna" w:date="2013-04-29T18:25:00Z"/>
              <w:rFonts w:asciiTheme="minorHAnsi" w:eastAsiaTheme="minorEastAsia" w:hAnsiTheme="minorHAnsi" w:cstheme="minorBidi"/>
              <w:bCs w:val="0"/>
              <w:caps w:val="0"/>
              <w:spacing w:val="0"/>
              <w:sz w:val="22"/>
              <w:szCs w:val="22"/>
              <w:lang w:val="fr-FR" w:eastAsia="fr-FR"/>
            </w:rPr>
          </w:rPrChange>
        </w:rPr>
      </w:pPr>
      <w:ins w:id="19" w:author="Mokaddem Emna" w:date="2013-04-29T18:25:00Z">
        <w:r w:rsidRPr="001E585B">
          <w:t>1.2</w:t>
        </w:r>
        <w:r w:rsidRPr="00BA3230">
          <w:rPr>
            <w:rFonts w:asciiTheme="minorHAnsi" w:eastAsiaTheme="minorEastAsia" w:hAnsiTheme="minorHAnsi" w:cstheme="minorBidi"/>
            <w:bCs w:val="0"/>
            <w:caps w:val="0"/>
            <w:spacing w:val="0"/>
            <w:sz w:val="22"/>
            <w:szCs w:val="22"/>
            <w:lang w:val="en-US" w:eastAsia="fr-FR"/>
            <w:rPrChange w:id="20" w:author="Mokaddem Emna" w:date="2013-04-29T18:25:00Z">
              <w:rPr>
                <w:rFonts w:asciiTheme="minorHAnsi" w:eastAsiaTheme="minorEastAsia" w:hAnsiTheme="minorHAnsi" w:cstheme="minorBidi"/>
                <w:bCs w:val="0"/>
                <w:caps w:val="0"/>
                <w:noProof w:val="0"/>
                <w:spacing w:val="0"/>
                <w:sz w:val="22"/>
                <w:szCs w:val="22"/>
                <w:lang w:val="fr-FR" w:eastAsia="fr-FR"/>
              </w:rPr>
            </w:rPrChange>
          </w:rPr>
          <w:tab/>
        </w:r>
        <w:r w:rsidRPr="001E585B">
          <w:t>Scope</w:t>
        </w:r>
        <w:r>
          <w:tab/>
        </w:r>
        <w:r>
          <w:fldChar w:fldCharType="begin"/>
        </w:r>
        <w:r>
          <w:instrText xml:space="preserve"> PAGEREF _Toc355023261 \h </w:instrText>
        </w:r>
      </w:ins>
      <w:r>
        <w:fldChar w:fldCharType="separate"/>
      </w:r>
      <w:ins w:id="21" w:author="Mokaddem Emna" w:date="2013-04-29T18:25:00Z">
        <w:r>
          <w:t>6</w:t>
        </w:r>
        <w:r>
          <w:fldChar w:fldCharType="end"/>
        </w:r>
      </w:ins>
    </w:p>
    <w:p w:rsidR="00BA3230" w:rsidRPr="00BA3230" w:rsidRDefault="00BA3230">
      <w:pPr>
        <w:pStyle w:val="TM1"/>
        <w:rPr>
          <w:ins w:id="22" w:author="Mokaddem Emna" w:date="2013-04-29T18:25:00Z"/>
          <w:rFonts w:asciiTheme="minorHAnsi" w:eastAsiaTheme="minorEastAsia" w:hAnsiTheme="minorHAnsi" w:cstheme="minorBidi"/>
          <w:caps w:val="0"/>
          <w:spacing w:val="0"/>
          <w:sz w:val="22"/>
          <w:szCs w:val="22"/>
          <w:lang w:val="en-US" w:eastAsia="fr-FR"/>
          <w:rPrChange w:id="23" w:author="Mokaddem Emna" w:date="2013-04-29T18:25:00Z">
            <w:rPr>
              <w:ins w:id="24" w:author="Mokaddem Emna" w:date="2013-04-29T18:25:00Z"/>
              <w:rFonts w:asciiTheme="minorHAnsi" w:eastAsiaTheme="minorEastAsia" w:hAnsiTheme="minorHAnsi" w:cstheme="minorBidi"/>
              <w:caps w:val="0"/>
              <w:spacing w:val="0"/>
              <w:sz w:val="22"/>
              <w:szCs w:val="22"/>
              <w:lang w:val="fr-FR" w:eastAsia="fr-FR"/>
            </w:rPr>
          </w:rPrChange>
        </w:rPr>
      </w:pPr>
      <w:ins w:id="25" w:author="Mokaddem Emna" w:date="2013-04-29T18:25:00Z">
        <w:r w:rsidRPr="001E585B">
          <w:rPr>
            <w:lang w:val="en-GB"/>
          </w:rPr>
          <w:t>2.</w:t>
        </w:r>
        <w:r w:rsidRPr="00BA3230">
          <w:rPr>
            <w:rFonts w:asciiTheme="minorHAnsi" w:eastAsiaTheme="minorEastAsia" w:hAnsiTheme="minorHAnsi" w:cstheme="minorBidi"/>
            <w:caps w:val="0"/>
            <w:spacing w:val="0"/>
            <w:sz w:val="22"/>
            <w:szCs w:val="22"/>
            <w:lang w:val="en-US" w:eastAsia="fr-FR"/>
            <w:rPrChange w:id="26" w:author="Mokaddem Emna" w:date="2013-04-29T18:25:00Z">
              <w:rPr>
                <w:rFonts w:asciiTheme="minorHAnsi" w:eastAsiaTheme="minorEastAsia" w:hAnsiTheme="minorHAnsi" w:cstheme="minorBidi"/>
                <w:caps w:val="0"/>
                <w:noProof w:val="0"/>
                <w:spacing w:val="0"/>
                <w:sz w:val="22"/>
                <w:szCs w:val="22"/>
                <w:lang w:val="fr-FR" w:eastAsia="fr-FR"/>
              </w:rPr>
            </w:rPrChange>
          </w:rPr>
          <w:tab/>
        </w:r>
        <w:r w:rsidRPr="001E585B">
          <w:rPr>
            <w:lang w:val="en-GB"/>
          </w:rPr>
          <w:t>Applicable and Reference Documents</w:t>
        </w:r>
        <w:r>
          <w:tab/>
        </w:r>
        <w:r>
          <w:fldChar w:fldCharType="begin"/>
        </w:r>
        <w:r>
          <w:instrText xml:space="preserve"> PAGEREF _Toc355023262 \h </w:instrText>
        </w:r>
      </w:ins>
      <w:r>
        <w:fldChar w:fldCharType="separate"/>
      </w:r>
      <w:ins w:id="27" w:author="Mokaddem Emna" w:date="2013-04-29T18:25:00Z">
        <w:r>
          <w:t>7</w:t>
        </w:r>
        <w:r>
          <w:fldChar w:fldCharType="end"/>
        </w:r>
      </w:ins>
    </w:p>
    <w:p w:rsidR="00BA3230" w:rsidRPr="00BA3230" w:rsidRDefault="00BA3230">
      <w:pPr>
        <w:pStyle w:val="TM2"/>
        <w:tabs>
          <w:tab w:val="left" w:pos="1305"/>
        </w:tabs>
        <w:rPr>
          <w:ins w:id="28" w:author="Mokaddem Emna" w:date="2013-04-29T18:25:00Z"/>
          <w:rFonts w:asciiTheme="minorHAnsi" w:eastAsiaTheme="minorEastAsia" w:hAnsiTheme="minorHAnsi" w:cstheme="minorBidi"/>
          <w:bCs w:val="0"/>
          <w:caps w:val="0"/>
          <w:spacing w:val="0"/>
          <w:sz w:val="22"/>
          <w:szCs w:val="22"/>
          <w:lang w:val="en-US" w:eastAsia="fr-FR"/>
          <w:rPrChange w:id="29" w:author="Mokaddem Emna" w:date="2013-04-29T18:25:00Z">
            <w:rPr>
              <w:ins w:id="30" w:author="Mokaddem Emna" w:date="2013-04-29T18:25:00Z"/>
              <w:rFonts w:asciiTheme="minorHAnsi" w:eastAsiaTheme="minorEastAsia" w:hAnsiTheme="minorHAnsi" w:cstheme="minorBidi"/>
              <w:bCs w:val="0"/>
              <w:caps w:val="0"/>
              <w:spacing w:val="0"/>
              <w:sz w:val="22"/>
              <w:szCs w:val="22"/>
              <w:lang w:val="fr-FR" w:eastAsia="fr-FR"/>
            </w:rPr>
          </w:rPrChange>
        </w:rPr>
      </w:pPr>
      <w:ins w:id="31" w:author="Mokaddem Emna" w:date="2013-04-29T18:25:00Z">
        <w:r w:rsidRPr="001E585B">
          <w:t>2.1</w:t>
        </w:r>
        <w:r w:rsidRPr="00BA3230">
          <w:rPr>
            <w:rFonts w:asciiTheme="minorHAnsi" w:eastAsiaTheme="minorEastAsia" w:hAnsiTheme="minorHAnsi" w:cstheme="minorBidi"/>
            <w:bCs w:val="0"/>
            <w:caps w:val="0"/>
            <w:spacing w:val="0"/>
            <w:sz w:val="22"/>
            <w:szCs w:val="22"/>
            <w:lang w:val="en-US" w:eastAsia="fr-FR"/>
            <w:rPrChange w:id="32" w:author="Mokaddem Emna" w:date="2013-04-29T18:25:00Z">
              <w:rPr>
                <w:rFonts w:asciiTheme="minorHAnsi" w:eastAsiaTheme="minorEastAsia" w:hAnsiTheme="minorHAnsi" w:cstheme="minorBidi"/>
                <w:bCs w:val="0"/>
                <w:caps w:val="0"/>
                <w:noProof w:val="0"/>
                <w:spacing w:val="0"/>
                <w:sz w:val="22"/>
                <w:szCs w:val="22"/>
                <w:lang w:val="fr-FR" w:eastAsia="fr-FR"/>
              </w:rPr>
            </w:rPrChange>
          </w:rPr>
          <w:tab/>
        </w:r>
        <w:r w:rsidRPr="001E585B">
          <w:t>Applicable Documents</w:t>
        </w:r>
        <w:r>
          <w:tab/>
        </w:r>
        <w:r>
          <w:fldChar w:fldCharType="begin"/>
        </w:r>
        <w:r>
          <w:instrText xml:space="preserve"> PAGEREF _Toc355023263 \h </w:instrText>
        </w:r>
      </w:ins>
      <w:r>
        <w:fldChar w:fldCharType="separate"/>
      </w:r>
      <w:ins w:id="33" w:author="Mokaddem Emna" w:date="2013-04-29T18:25:00Z">
        <w:r>
          <w:t>7</w:t>
        </w:r>
        <w:r>
          <w:fldChar w:fldCharType="end"/>
        </w:r>
      </w:ins>
    </w:p>
    <w:p w:rsidR="00BA3230" w:rsidRPr="00BA3230" w:rsidRDefault="00BA3230">
      <w:pPr>
        <w:pStyle w:val="TM2"/>
        <w:tabs>
          <w:tab w:val="left" w:pos="1305"/>
        </w:tabs>
        <w:rPr>
          <w:ins w:id="34" w:author="Mokaddem Emna" w:date="2013-04-29T18:25:00Z"/>
          <w:rFonts w:asciiTheme="minorHAnsi" w:eastAsiaTheme="minorEastAsia" w:hAnsiTheme="minorHAnsi" w:cstheme="minorBidi"/>
          <w:bCs w:val="0"/>
          <w:caps w:val="0"/>
          <w:spacing w:val="0"/>
          <w:sz w:val="22"/>
          <w:szCs w:val="22"/>
          <w:lang w:val="en-US" w:eastAsia="fr-FR"/>
          <w:rPrChange w:id="35" w:author="Mokaddem Emna" w:date="2013-04-29T18:25:00Z">
            <w:rPr>
              <w:ins w:id="36" w:author="Mokaddem Emna" w:date="2013-04-29T18:25:00Z"/>
              <w:rFonts w:asciiTheme="minorHAnsi" w:eastAsiaTheme="minorEastAsia" w:hAnsiTheme="minorHAnsi" w:cstheme="minorBidi"/>
              <w:bCs w:val="0"/>
              <w:caps w:val="0"/>
              <w:spacing w:val="0"/>
              <w:sz w:val="22"/>
              <w:szCs w:val="22"/>
              <w:lang w:val="fr-FR" w:eastAsia="fr-FR"/>
            </w:rPr>
          </w:rPrChange>
        </w:rPr>
      </w:pPr>
      <w:ins w:id="37" w:author="Mokaddem Emna" w:date="2013-04-29T18:25:00Z">
        <w:r w:rsidRPr="001E585B">
          <w:t>2.2</w:t>
        </w:r>
        <w:r w:rsidRPr="00BA3230">
          <w:rPr>
            <w:rFonts w:asciiTheme="minorHAnsi" w:eastAsiaTheme="minorEastAsia" w:hAnsiTheme="minorHAnsi" w:cstheme="minorBidi"/>
            <w:bCs w:val="0"/>
            <w:caps w:val="0"/>
            <w:spacing w:val="0"/>
            <w:sz w:val="22"/>
            <w:szCs w:val="22"/>
            <w:lang w:val="en-US" w:eastAsia="fr-FR"/>
            <w:rPrChange w:id="38" w:author="Mokaddem Emna" w:date="2013-04-29T18:25:00Z">
              <w:rPr>
                <w:rFonts w:asciiTheme="minorHAnsi" w:eastAsiaTheme="minorEastAsia" w:hAnsiTheme="minorHAnsi" w:cstheme="minorBidi"/>
                <w:bCs w:val="0"/>
                <w:caps w:val="0"/>
                <w:noProof w:val="0"/>
                <w:spacing w:val="0"/>
                <w:sz w:val="22"/>
                <w:szCs w:val="22"/>
                <w:lang w:val="fr-FR" w:eastAsia="fr-FR"/>
              </w:rPr>
            </w:rPrChange>
          </w:rPr>
          <w:tab/>
        </w:r>
        <w:r w:rsidRPr="001E585B">
          <w:t>Reference Documents</w:t>
        </w:r>
        <w:r>
          <w:tab/>
        </w:r>
        <w:r>
          <w:fldChar w:fldCharType="begin"/>
        </w:r>
        <w:r>
          <w:instrText xml:space="preserve"> PAGEREF _Toc355023264 \h </w:instrText>
        </w:r>
      </w:ins>
      <w:r>
        <w:fldChar w:fldCharType="separate"/>
      </w:r>
      <w:ins w:id="39" w:author="Mokaddem Emna" w:date="2013-04-29T18:25:00Z">
        <w:r>
          <w:t>7</w:t>
        </w:r>
        <w:r>
          <w:fldChar w:fldCharType="end"/>
        </w:r>
      </w:ins>
    </w:p>
    <w:p w:rsidR="00BA3230" w:rsidRPr="00BA3230" w:rsidRDefault="00BA3230">
      <w:pPr>
        <w:pStyle w:val="TM1"/>
        <w:rPr>
          <w:ins w:id="40" w:author="Mokaddem Emna" w:date="2013-04-29T18:25:00Z"/>
          <w:rFonts w:asciiTheme="minorHAnsi" w:eastAsiaTheme="minorEastAsia" w:hAnsiTheme="minorHAnsi" w:cstheme="minorBidi"/>
          <w:caps w:val="0"/>
          <w:spacing w:val="0"/>
          <w:sz w:val="22"/>
          <w:szCs w:val="22"/>
          <w:lang w:val="en-US" w:eastAsia="fr-FR"/>
          <w:rPrChange w:id="41" w:author="Mokaddem Emna" w:date="2013-04-29T18:25:00Z">
            <w:rPr>
              <w:ins w:id="42" w:author="Mokaddem Emna" w:date="2013-04-29T18:25:00Z"/>
              <w:rFonts w:asciiTheme="minorHAnsi" w:eastAsiaTheme="minorEastAsia" w:hAnsiTheme="minorHAnsi" w:cstheme="minorBidi"/>
              <w:caps w:val="0"/>
              <w:spacing w:val="0"/>
              <w:sz w:val="22"/>
              <w:szCs w:val="22"/>
              <w:lang w:val="fr-FR" w:eastAsia="fr-FR"/>
            </w:rPr>
          </w:rPrChange>
        </w:rPr>
      </w:pPr>
      <w:ins w:id="43" w:author="Mokaddem Emna" w:date="2013-04-29T18:25:00Z">
        <w:r w:rsidRPr="001E585B">
          <w:rPr>
            <w:lang w:val="en-GB"/>
          </w:rPr>
          <w:t>3.</w:t>
        </w:r>
        <w:r w:rsidRPr="00BA3230">
          <w:rPr>
            <w:rFonts w:asciiTheme="minorHAnsi" w:eastAsiaTheme="minorEastAsia" w:hAnsiTheme="minorHAnsi" w:cstheme="minorBidi"/>
            <w:caps w:val="0"/>
            <w:spacing w:val="0"/>
            <w:sz w:val="22"/>
            <w:szCs w:val="22"/>
            <w:lang w:val="en-US" w:eastAsia="fr-FR"/>
            <w:rPrChange w:id="44" w:author="Mokaddem Emna" w:date="2013-04-29T18:25:00Z">
              <w:rPr>
                <w:rFonts w:asciiTheme="minorHAnsi" w:eastAsiaTheme="minorEastAsia" w:hAnsiTheme="minorHAnsi" w:cstheme="minorBidi"/>
                <w:caps w:val="0"/>
                <w:noProof w:val="0"/>
                <w:spacing w:val="0"/>
                <w:sz w:val="22"/>
                <w:szCs w:val="22"/>
                <w:lang w:val="fr-FR" w:eastAsia="fr-FR"/>
              </w:rPr>
            </w:rPrChange>
          </w:rPr>
          <w:tab/>
        </w:r>
        <w:r w:rsidRPr="001E585B">
          <w:rPr>
            <w:lang w:val="en-GB"/>
          </w:rPr>
          <w:t>Terms, Definitions and Abbreviated Terms</w:t>
        </w:r>
        <w:r>
          <w:tab/>
        </w:r>
        <w:r>
          <w:fldChar w:fldCharType="begin"/>
        </w:r>
        <w:r>
          <w:instrText xml:space="preserve"> PAGEREF _Toc355023265 \h </w:instrText>
        </w:r>
      </w:ins>
      <w:r>
        <w:fldChar w:fldCharType="separate"/>
      </w:r>
      <w:ins w:id="45" w:author="Mokaddem Emna" w:date="2013-04-29T18:25:00Z">
        <w:r>
          <w:t>8</w:t>
        </w:r>
        <w:r>
          <w:fldChar w:fldCharType="end"/>
        </w:r>
      </w:ins>
    </w:p>
    <w:p w:rsidR="00BA3230" w:rsidRPr="00BA3230" w:rsidRDefault="00BA3230">
      <w:pPr>
        <w:pStyle w:val="TM2"/>
        <w:tabs>
          <w:tab w:val="left" w:pos="1305"/>
        </w:tabs>
        <w:rPr>
          <w:ins w:id="46" w:author="Mokaddem Emna" w:date="2013-04-29T18:25:00Z"/>
          <w:rFonts w:asciiTheme="minorHAnsi" w:eastAsiaTheme="minorEastAsia" w:hAnsiTheme="minorHAnsi" w:cstheme="minorBidi"/>
          <w:bCs w:val="0"/>
          <w:caps w:val="0"/>
          <w:spacing w:val="0"/>
          <w:sz w:val="22"/>
          <w:szCs w:val="22"/>
          <w:lang w:val="en-US" w:eastAsia="fr-FR"/>
          <w:rPrChange w:id="47" w:author="Mokaddem Emna" w:date="2013-04-29T18:25:00Z">
            <w:rPr>
              <w:ins w:id="48" w:author="Mokaddem Emna" w:date="2013-04-29T18:25:00Z"/>
              <w:rFonts w:asciiTheme="minorHAnsi" w:eastAsiaTheme="minorEastAsia" w:hAnsiTheme="minorHAnsi" w:cstheme="minorBidi"/>
              <w:bCs w:val="0"/>
              <w:caps w:val="0"/>
              <w:spacing w:val="0"/>
              <w:sz w:val="22"/>
              <w:szCs w:val="22"/>
              <w:lang w:val="fr-FR" w:eastAsia="fr-FR"/>
            </w:rPr>
          </w:rPrChange>
        </w:rPr>
      </w:pPr>
      <w:ins w:id="49" w:author="Mokaddem Emna" w:date="2013-04-29T18:25:00Z">
        <w:r w:rsidRPr="001E585B">
          <w:t>3.1</w:t>
        </w:r>
        <w:r w:rsidRPr="00BA3230">
          <w:rPr>
            <w:rFonts w:asciiTheme="minorHAnsi" w:eastAsiaTheme="minorEastAsia" w:hAnsiTheme="minorHAnsi" w:cstheme="minorBidi"/>
            <w:bCs w:val="0"/>
            <w:caps w:val="0"/>
            <w:spacing w:val="0"/>
            <w:sz w:val="22"/>
            <w:szCs w:val="22"/>
            <w:lang w:val="en-US" w:eastAsia="fr-FR"/>
            <w:rPrChange w:id="50" w:author="Mokaddem Emna" w:date="2013-04-29T18:25:00Z">
              <w:rPr>
                <w:rFonts w:asciiTheme="minorHAnsi" w:eastAsiaTheme="minorEastAsia" w:hAnsiTheme="minorHAnsi" w:cstheme="minorBidi"/>
                <w:bCs w:val="0"/>
                <w:caps w:val="0"/>
                <w:noProof w:val="0"/>
                <w:spacing w:val="0"/>
                <w:sz w:val="22"/>
                <w:szCs w:val="22"/>
                <w:lang w:val="fr-FR" w:eastAsia="fr-FR"/>
              </w:rPr>
            </w:rPrChange>
          </w:rPr>
          <w:tab/>
        </w:r>
        <w:r w:rsidRPr="001E585B">
          <w:t>Definitions</w:t>
        </w:r>
        <w:r>
          <w:tab/>
        </w:r>
        <w:r>
          <w:fldChar w:fldCharType="begin"/>
        </w:r>
        <w:r>
          <w:instrText xml:space="preserve"> PAGEREF _Toc355023266 \h </w:instrText>
        </w:r>
      </w:ins>
      <w:r>
        <w:fldChar w:fldCharType="separate"/>
      </w:r>
      <w:ins w:id="51" w:author="Mokaddem Emna" w:date="2013-04-29T18:25:00Z">
        <w:r>
          <w:t>8</w:t>
        </w:r>
        <w:r>
          <w:fldChar w:fldCharType="end"/>
        </w:r>
      </w:ins>
    </w:p>
    <w:p w:rsidR="00BA3230" w:rsidRPr="00BA3230" w:rsidRDefault="00BA3230">
      <w:pPr>
        <w:pStyle w:val="TM2"/>
        <w:tabs>
          <w:tab w:val="left" w:pos="1305"/>
        </w:tabs>
        <w:rPr>
          <w:ins w:id="52" w:author="Mokaddem Emna" w:date="2013-04-29T18:25:00Z"/>
          <w:rFonts w:asciiTheme="minorHAnsi" w:eastAsiaTheme="minorEastAsia" w:hAnsiTheme="minorHAnsi" w:cstheme="minorBidi"/>
          <w:bCs w:val="0"/>
          <w:caps w:val="0"/>
          <w:spacing w:val="0"/>
          <w:sz w:val="22"/>
          <w:szCs w:val="22"/>
          <w:lang w:val="en-US" w:eastAsia="fr-FR"/>
          <w:rPrChange w:id="53" w:author="Mokaddem Emna" w:date="2013-04-29T18:25:00Z">
            <w:rPr>
              <w:ins w:id="54" w:author="Mokaddem Emna" w:date="2013-04-29T18:25:00Z"/>
              <w:rFonts w:asciiTheme="minorHAnsi" w:eastAsiaTheme="minorEastAsia" w:hAnsiTheme="minorHAnsi" w:cstheme="minorBidi"/>
              <w:bCs w:val="0"/>
              <w:caps w:val="0"/>
              <w:spacing w:val="0"/>
              <w:sz w:val="22"/>
              <w:szCs w:val="22"/>
              <w:lang w:val="fr-FR" w:eastAsia="fr-FR"/>
            </w:rPr>
          </w:rPrChange>
        </w:rPr>
      </w:pPr>
      <w:ins w:id="55" w:author="Mokaddem Emna" w:date="2013-04-29T18:25:00Z">
        <w:r w:rsidRPr="001E585B">
          <w:t>3.2</w:t>
        </w:r>
        <w:r w:rsidRPr="00BA3230">
          <w:rPr>
            <w:rFonts w:asciiTheme="minorHAnsi" w:eastAsiaTheme="minorEastAsia" w:hAnsiTheme="minorHAnsi" w:cstheme="minorBidi"/>
            <w:bCs w:val="0"/>
            <w:caps w:val="0"/>
            <w:spacing w:val="0"/>
            <w:sz w:val="22"/>
            <w:szCs w:val="22"/>
            <w:lang w:val="en-US" w:eastAsia="fr-FR"/>
            <w:rPrChange w:id="56" w:author="Mokaddem Emna" w:date="2013-04-29T18:25:00Z">
              <w:rPr>
                <w:rFonts w:asciiTheme="minorHAnsi" w:eastAsiaTheme="minorEastAsia" w:hAnsiTheme="minorHAnsi" w:cstheme="minorBidi"/>
                <w:bCs w:val="0"/>
                <w:caps w:val="0"/>
                <w:noProof w:val="0"/>
                <w:spacing w:val="0"/>
                <w:sz w:val="22"/>
                <w:szCs w:val="22"/>
                <w:lang w:val="fr-FR" w:eastAsia="fr-FR"/>
              </w:rPr>
            </w:rPrChange>
          </w:rPr>
          <w:tab/>
        </w:r>
        <w:r w:rsidRPr="001E585B">
          <w:t>Acronyms</w:t>
        </w:r>
        <w:r>
          <w:tab/>
        </w:r>
        <w:r>
          <w:fldChar w:fldCharType="begin"/>
        </w:r>
        <w:r>
          <w:instrText xml:space="preserve"> PAGEREF _Toc355023267 \h </w:instrText>
        </w:r>
      </w:ins>
      <w:r>
        <w:fldChar w:fldCharType="separate"/>
      </w:r>
      <w:ins w:id="57" w:author="Mokaddem Emna" w:date="2013-04-29T18:25:00Z">
        <w:r>
          <w:t>8</w:t>
        </w:r>
        <w:r>
          <w:fldChar w:fldCharType="end"/>
        </w:r>
      </w:ins>
    </w:p>
    <w:p w:rsidR="00BA3230" w:rsidRPr="00BA3230" w:rsidRDefault="00BA3230">
      <w:pPr>
        <w:pStyle w:val="TM1"/>
        <w:rPr>
          <w:ins w:id="58" w:author="Mokaddem Emna" w:date="2013-04-29T18:25:00Z"/>
          <w:rFonts w:asciiTheme="minorHAnsi" w:eastAsiaTheme="minorEastAsia" w:hAnsiTheme="minorHAnsi" w:cstheme="minorBidi"/>
          <w:caps w:val="0"/>
          <w:spacing w:val="0"/>
          <w:sz w:val="22"/>
          <w:szCs w:val="22"/>
          <w:lang w:val="en-US" w:eastAsia="fr-FR"/>
          <w:rPrChange w:id="59" w:author="Mokaddem Emna" w:date="2013-04-29T18:25:00Z">
            <w:rPr>
              <w:ins w:id="60" w:author="Mokaddem Emna" w:date="2013-04-29T18:25:00Z"/>
              <w:rFonts w:asciiTheme="minorHAnsi" w:eastAsiaTheme="minorEastAsia" w:hAnsiTheme="minorHAnsi" w:cstheme="minorBidi"/>
              <w:caps w:val="0"/>
              <w:spacing w:val="0"/>
              <w:sz w:val="22"/>
              <w:szCs w:val="22"/>
              <w:lang w:val="fr-FR" w:eastAsia="fr-FR"/>
            </w:rPr>
          </w:rPrChange>
        </w:rPr>
      </w:pPr>
      <w:ins w:id="61" w:author="Mokaddem Emna" w:date="2013-04-29T18:25:00Z">
        <w:r w:rsidRPr="001E585B">
          <w:rPr>
            <w:lang w:val="en-GB"/>
          </w:rPr>
          <w:t>4.</w:t>
        </w:r>
        <w:r w:rsidRPr="00BA3230">
          <w:rPr>
            <w:rFonts w:asciiTheme="minorHAnsi" w:eastAsiaTheme="minorEastAsia" w:hAnsiTheme="minorHAnsi" w:cstheme="minorBidi"/>
            <w:caps w:val="0"/>
            <w:spacing w:val="0"/>
            <w:sz w:val="22"/>
            <w:szCs w:val="22"/>
            <w:lang w:val="en-US" w:eastAsia="fr-FR"/>
            <w:rPrChange w:id="62" w:author="Mokaddem Emna" w:date="2013-04-29T18:25:00Z">
              <w:rPr>
                <w:rFonts w:asciiTheme="minorHAnsi" w:eastAsiaTheme="minorEastAsia" w:hAnsiTheme="minorHAnsi" w:cstheme="minorBidi"/>
                <w:caps w:val="0"/>
                <w:noProof w:val="0"/>
                <w:spacing w:val="0"/>
                <w:sz w:val="22"/>
                <w:szCs w:val="22"/>
                <w:lang w:val="fr-FR" w:eastAsia="fr-FR"/>
              </w:rPr>
            </w:rPrChange>
          </w:rPr>
          <w:tab/>
        </w:r>
        <w:r w:rsidRPr="001E585B">
          <w:rPr>
            <w:lang w:val="en-GB"/>
          </w:rPr>
          <w:t>Test result overview</w:t>
        </w:r>
        <w:r>
          <w:tab/>
        </w:r>
        <w:r>
          <w:fldChar w:fldCharType="begin"/>
        </w:r>
        <w:r>
          <w:instrText xml:space="preserve"> PAGEREF _Toc355023268 \h </w:instrText>
        </w:r>
      </w:ins>
      <w:r>
        <w:fldChar w:fldCharType="separate"/>
      </w:r>
      <w:ins w:id="63" w:author="Mokaddem Emna" w:date="2013-04-29T18:25:00Z">
        <w:r>
          <w:t>9</w:t>
        </w:r>
        <w:r>
          <w:fldChar w:fldCharType="end"/>
        </w:r>
      </w:ins>
    </w:p>
    <w:p w:rsidR="00BA3230" w:rsidRPr="00BA3230" w:rsidRDefault="00BA3230">
      <w:pPr>
        <w:pStyle w:val="TM2"/>
        <w:tabs>
          <w:tab w:val="left" w:pos="1305"/>
        </w:tabs>
        <w:rPr>
          <w:ins w:id="64" w:author="Mokaddem Emna" w:date="2013-04-29T18:25:00Z"/>
          <w:rFonts w:asciiTheme="minorHAnsi" w:eastAsiaTheme="minorEastAsia" w:hAnsiTheme="minorHAnsi" w:cstheme="minorBidi"/>
          <w:bCs w:val="0"/>
          <w:caps w:val="0"/>
          <w:spacing w:val="0"/>
          <w:sz w:val="22"/>
          <w:szCs w:val="22"/>
          <w:lang w:val="en-US" w:eastAsia="fr-FR"/>
          <w:rPrChange w:id="65" w:author="Mokaddem Emna" w:date="2013-04-29T18:25:00Z">
            <w:rPr>
              <w:ins w:id="66" w:author="Mokaddem Emna" w:date="2013-04-29T18:25:00Z"/>
              <w:rFonts w:asciiTheme="minorHAnsi" w:eastAsiaTheme="minorEastAsia" w:hAnsiTheme="minorHAnsi" w:cstheme="minorBidi"/>
              <w:bCs w:val="0"/>
              <w:caps w:val="0"/>
              <w:spacing w:val="0"/>
              <w:sz w:val="22"/>
              <w:szCs w:val="22"/>
              <w:lang w:val="fr-FR" w:eastAsia="fr-FR"/>
            </w:rPr>
          </w:rPrChange>
        </w:rPr>
      </w:pPr>
      <w:ins w:id="67" w:author="Mokaddem Emna" w:date="2013-04-29T18:25:00Z">
        <w:r>
          <w:t>4.1</w:t>
        </w:r>
        <w:r w:rsidRPr="00BA3230">
          <w:rPr>
            <w:rFonts w:asciiTheme="minorHAnsi" w:eastAsiaTheme="minorEastAsia" w:hAnsiTheme="minorHAnsi" w:cstheme="minorBidi"/>
            <w:bCs w:val="0"/>
            <w:caps w:val="0"/>
            <w:spacing w:val="0"/>
            <w:sz w:val="22"/>
            <w:szCs w:val="22"/>
            <w:lang w:val="en-US" w:eastAsia="fr-FR"/>
            <w:rPrChange w:id="68" w:author="Mokaddem Emna" w:date="2013-04-29T18:25:00Z">
              <w:rPr>
                <w:rFonts w:asciiTheme="minorHAnsi" w:eastAsiaTheme="minorEastAsia" w:hAnsiTheme="minorHAnsi" w:cstheme="minorBidi"/>
                <w:bCs w:val="0"/>
                <w:caps w:val="0"/>
                <w:noProof w:val="0"/>
                <w:spacing w:val="0"/>
                <w:sz w:val="22"/>
                <w:szCs w:val="22"/>
                <w:lang w:val="fr-FR" w:eastAsia="fr-FR"/>
              </w:rPr>
            </w:rPrChange>
          </w:rPr>
          <w:tab/>
        </w:r>
        <w:r>
          <w:t>Overall status</w:t>
        </w:r>
        <w:r>
          <w:tab/>
        </w:r>
        <w:r>
          <w:fldChar w:fldCharType="begin"/>
        </w:r>
        <w:r>
          <w:instrText xml:space="preserve"> PAGEREF _Toc355023269 \h </w:instrText>
        </w:r>
      </w:ins>
      <w:r>
        <w:fldChar w:fldCharType="separate"/>
      </w:r>
      <w:ins w:id="69" w:author="Mokaddem Emna" w:date="2013-04-29T18:25:00Z">
        <w:r>
          <w:t>9</w:t>
        </w:r>
        <w:r>
          <w:fldChar w:fldCharType="end"/>
        </w:r>
      </w:ins>
    </w:p>
    <w:p w:rsidR="00BA3230" w:rsidRPr="00BA3230" w:rsidRDefault="00BA3230">
      <w:pPr>
        <w:pStyle w:val="TM3"/>
        <w:tabs>
          <w:tab w:val="left" w:pos="2041"/>
        </w:tabs>
        <w:rPr>
          <w:ins w:id="70" w:author="Mokaddem Emna" w:date="2013-04-29T18:25:00Z"/>
          <w:rFonts w:asciiTheme="minorHAnsi" w:eastAsiaTheme="minorEastAsia" w:hAnsiTheme="minorHAnsi" w:cstheme="minorBidi"/>
          <w:bCs w:val="0"/>
          <w:iCs w:val="0"/>
          <w:caps w:val="0"/>
          <w:color w:val="auto"/>
          <w:spacing w:val="0"/>
          <w:sz w:val="22"/>
          <w:szCs w:val="22"/>
          <w:lang w:val="en-US" w:eastAsia="fr-FR"/>
          <w:rPrChange w:id="71" w:author="Mokaddem Emna" w:date="2013-04-29T18:25:00Z">
            <w:rPr>
              <w:ins w:id="72"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73" w:author="Mokaddem Emna" w:date="2013-04-29T18:25:00Z">
        <w:r>
          <w:t>4.1.1</w:t>
        </w:r>
        <w:r w:rsidRPr="00BA3230">
          <w:rPr>
            <w:rFonts w:asciiTheme="minorHAnsi" w:eastAsiaTheme="minorEastAsia" w:hAnsiTheme="minorHAnsi" w:cstheme="minorBidi"/>
            <w:bCs w:val="0"/>
            <w:iCs w:val="0"/>
            <w:caps w:val="0"/>
            <w:color w:val="auto"/>
            <w:spacing w:val="0"/>
            <w:sz w:val="22"/>
            <w:szCs w:val="22"/>
            <w:lang w:val="en-US" w:eastAsia="fr-FR"/>
            <w:rPrChange w:id="74" w:author="Mokaddem Emna" w:date="2013-04-29T18:25:00Z">
              <w:rPr>
                <w:rFonts w:asciiTheme="minorHAnsi" w:eastAsiaTheme="minorEastAsia" w:hAnsiTheme="minorHAnsi" w:cstheme="minorBidi"/>
                <w:bCs w:val="0"/>
                <w:iCs w:val="0"/>
                <w:caps w:val="0"/>
                <w:noProof w:val="0"/>
                <w:color w:val="auto"/>
                <w:spacing w:val="0"/>
                <w:sz w:val="22"/>
                <w:szCs w:val="22"/>
                <w:lang w:val="fr-FR" w:eastAsia="fr-FR"/>
              </w:rPr>
            </w:rPrChange>
          </w:rPr>
          <w:tab/>
        </w:r>
        <w:r>
          <w:t>Test status</w:t>
        </w:r>
        <w:r>
          <w:tab/>
        </w:r>
        <w:r>
          <w:fldChar w:fldCharType="begin"/>
        </w:r>
        <w:r>
          <w:instrText xml:space="preserve"> PAGEREF _Toc355023270 \h </w:instrText>
        </w:r>
      </w:ins>
      <w:r>
        <w:fldChar w:fldCharType="separate"/>
      </w:r>
      <w:ins w:id="75" w:author="Mokaddem Emna" w:date="2013-04-29T18:25:00Z">
        <w:r>
          <w:t>9</w:t>
        </w:r>
        <w:r>
          <w:fldChar w:fldCharType="end"/>
        </w:r>
      </w:ins>
    </w:p>
    <w:p w:rsidR="00BA3230" w:rsidRPr="00BA3230" w:rsidRDefault="00BA3230">
      <w:pPr>
        <w:pStyle w:val="TM3"/>
        <w:tabs>
          <w:tab w:val="left" w:pos="2041"/>
        </w:tabs>
        <w:rPr>
          <w:ins w:id="76" w:author="Mokaddem Emna" w:date="2013-04-29T18:25:00Z"/>
          <w:rFonts w:asciiTheme="minorHAnsi" w:eastAsiaTheme="minorEastAsia" w:hAnsiTheme="minorHAnsi" w:cstheme="minorBidi"/>
          <w:bCs w:val="0"/>
          <w:iCs w:val="0"/>
          <w:caps w:val="0"/>
          <w:color w:val="auto"/>
          <w:spacing w:val="0"/>
          <w:sz w:val="22"/>
          <w:szCs w:val="22"/>
          <w:lang w:val="en-US" w:eastAsia="fr-FR"/>
          <w:rPrChange w:id="77" w:author="Mokaddem Emna" w:date="2013-04-29T18:25:00Z">
            <w:rPr>
              <w:ins w:id="78"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79" w:author="Mokaddem Emna" w:date="2013-04-29T18:25:00Z">
        <w:r>
          <w:t>4.1.2</w:t>
        </w:r>
        <w:r w:rsidRPr="00BA3230">
          <w:rPr>
            <w:rFonts w:asciiTheme="minorHAnsi" w:eastAsiaTheme="minorEastAsia" w:hAnsiTheme="minorHAnsi" w:cstheme="minorBidi"/>
            <w:bCs w:val="0"/>
            <w:iCs w:val="0"/>
            <w:caps w:val="0"/>
            <w:color w:val="auto"/>
            <w:spacing w:val="0"/>
            <w:sz w:val="22"/>
            <w:szCs w:val="22"/>
            <w:lang w:val="en-US" w:eastAsia="fr-FR"/>
            <w:rPrChange w:id="80" w:author="Mokaddem Emna" w:date="2013-04-29T18:25:00Z">
              <w:rPr>
                <w:rFonts w:asciiTheme="minorHAnsi" w:eastAsiaTheme="minorEastAsia" w:hAnsiTheme="minorHAnsi" w:cstheme="minorBidi"/>
                <w:bCs w:val="0"/>
                <w:iCs w:val="0"/>
                <w:caps w:val="0"/>
                <w:noProof w:val="0"/>
                <w:color w:val="auto"/>
                <w:spacing w:val="0"/>
                <w:sz w:val="22"/>
                <w:szCs w:val="22"/>
                <w:lang w:val="fr-FR" w:eastAsia="fr-FR"/>
              </w:rPr>
            </w:rPrChange>
          </w:rPr>
          <w:tab/>
        </w:r>
        <w:r>
          <w:t>Requirement coverage</w:t>
        </w:r>
        <w:r>
          <w:tab/>
        </w:r>
        <w:r>
          <w:fldChar w:fldCharType="begin"/>
        </w:r>
        <w:r>
          <w:instrText xml:space="preserve"> PAGEREF _Toc355023271 \h </w:instrText>
        </w:r>
      </w:ins>
      <w:r>
        <w:fldChar w:fldCharType="separate"/>
      </w:r>
      <w:ins w:id="81" w:author="Mokaddem Emna" w:date="2013-04-29T18:25:00Z">
        <w:r>
          <w:t>9</w:t>
        </w:r>
        <w:r>
          <w:fldChar w:fldCharType="end"/>
        </w:r>
      </w:ins>
    </w:p>
    <w:p w:rsidR="00BA3230" w:rsidRPr="00BA3230" w:rsidRDefault="00BA3230">
      <w:pPr>
        <w:pStyle w:val="TM2"/>
        <w:tabs>
          <w:tab w:val="left" w:pos="1305"/>
        </w:tabs>
        <w:rPr>
          <w:ins w:id="82" w:author="Mokaddem Emna" w:date="2013-04-29T18:25:00Z"/>
          <w:rFonts w:asciiTheme="minorHAnsi" w:eastAsiaTheme="minorEastAsia" w:hAnsiTheme="minorHAnsi" w:cstheme="minorBidi"/>
          <w:bCs w:val="0"/>
          <w:caps w:val="0"/>
          <w:spacing w:val="0"/>
          <w:sz w:val="22"/>
          <w:szCs w:val="22"/>
          <w:lang w:val="en-US" w:eastAsia="fr-FR"/>
          <w:rPrChange w:id="83" w:author="Mokaddem Emna" w:date="2013-04-29T18:25:00Z">
            <w:rPr>
              <w:ins w:id="84" w:author="Mokaddem Emna" w:date="2013-04-29T18:25:00Z"/>
              <w:rFonts w:asciiTheme="minorHAnsi" w:eastAsiaTheme="minorEastAsia" w:hAnsiTheme="minorHAnsi" w:cstheme="minorBidi"/>
              <w:bCs w:val="0"/>
              <w:caps w:val="0"/>
              <w:spacing w:val="0"/>
              <w:sz w:val="22"/>
              <w:szCs w:val="22"/>
              <w:lang w:val="fr-FR" w:eastAsia="fr-FR"/>
            </w:rPr>
          </w:rPrChange>
        </w:rPr>
      </w:pPr>
      <w:ins w:id="85" w:author="Mokaddem Emna" w:date="2013-04-29T18:25:00Z">
        <w:r>
          <w:t>4.2</w:t>
        </w:r>
        <w:r w:rsidRPr="00BA3230">
          <w:rPr>
            <w:rFonts w:asciiTheme="minorHAnsi" w:eastAsiaTheme="minorEastAsia" w:hAnsiTheme="minorHAnsi" w:cstheme="minorBidi"/>
            <w:bCs w:val="0"/>
            <w:caps w:val="0"/>
            <w:spacing w:val="0"/>
            <w:sz w:val="22"/>
            <w:szCs w:val="22"/>
            <w:lang w:val="en-US" w:eastAsia="fr-FR"/>
            <w:rPrChange w:id="86" w:author="Mokaddem Emna" w:date="2013-04-29T18:25:00Z">
              <w:rPr>
                <w:rFonts w:asciiTheme="minorHAnsi" w:eastAsiaTheme="minorEastAsia" w:hAnsiTheme="minorHAnsi" w:cstheme="minorBidi"/>
                <w:bCs w:val="0"/>
                <w:caps w:val="0"/>
                <w:noProof w:val="0"/>
                <w:spacing w:val="0"/>
                <w:sz w:val="22"/>
                <w:szCs w:val="22"/>
                <w:lang w:val="fr-FR" w:eastAsia="fr-FR"/>
              </w:rPr>
            </w:rPrChange>
          </w:rPr>
          <w:tab/>
        </w:r>
        <w:r>
          <w:t>Detailed status</w:t>
        </w:r>
        <w:r>
          <w:tab/>
        </w:r>
        <w:r>
          <w:fldChar w:fldCharType="begin"/>
        </w:r>
        <w:r>
          <w:instrText xml:space="preserve"> PAGEREF _Toc355023272 \h </w:instrText>
        </w:r>
      </w:ins>
      <w:r>
        <w:fldChar w:fldCharType="separate"/>
      </w:r>
      <w:ins w:id="87" w:author="Mokaddem Emna" w:date="2013-04-29T18:25:00Z">
        <w:r>
          <w:t>9</w:t>
        </w:r>
        <w:r>
          <w:fldChar w:fldCharType="end"/>
        </w:r>
      </w:ins>
    </w:p>
    <w:p w:rsidR="00BA3230" w:rsidRPr="00BA3230" w:rsidRDefault="00BA3230">
      <w:pPr>
        <w:pStyle w:val="TM3"/>
        <w:tabs>
          <w:tab w:val="left" w:pos="2041"/>
        </w:tabs>
        <w:rPr>
          <w:ins w:id="88" w:author="Mokaddem Emna" w:date="2013-04-29T18:25:00Z"/>
          <w:rFonts w:asciiTheme="minorHAnsi" w:eastAsiaTheme="minorEastAsia" w:hAnsiTheme="minorHAnsi" w:cstheme="minorBidi"/>
          <w:bCs w:val="0"/>
          <w:iCs w:val="0"/>
          <w:caps w:val="0"/>
          <w:color w:val="auto"/>
          <w:spacing w:val="0"/>
          <w:sz w:val="22"/>
          <w:szCs w:val="22"/>
          <w:lang w:val="en-US" w:eastAsia="fr-FR"/>
          <w:rPrChange w:id="89" w:author="Mokaddem Emna" w:date="2013-04-29T18:25:00Z">
            <w:rPr>
              <w:ins w:id="90"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91" w:author="Mokaddem Emna" w:date="2013-04-29T18:25:00Z">
        <w:r>
          <w:t>4.2.1</w:t>
        </w:r>
        <w:r w:rsidRPr="00BA3230">
          <w:rPr>
            <w:rFonts w:asciiTheme="minorHAnsi" w:eastAsiaTheme="minorEastAsia" w:hAnsiTheme="minorHAnsi" w:cstheme="minorBidi"/>
            <w:bCs w:val="0"/>
            <w:iCs w:val="0"/>
            <w:caps w:val="0"/>
            <w:color w:val="auto"/>
            <w:spacing w:val="0"/>
            <w:sz w:val="22"/>
            <w:szCs w:val="22"/>
            <w:lang w:val="en-US" w:eastAsia="fr-FR"/>
            <w:rPrChange w:id="92" w:author="Mokaddem Emna" w:date="2013-04-29T18:25:00Z">
              <w:rPr>
                <w:rFonts w:asciiTheme="minorHAnsi" w:eastAsiaTheme="minorEastAsia" w:hAnsiTheme="minorHAnsi" w:cstheme="minorBidi"/>
                <w:bCs w:val="0"/>
                <w:iCs w:val="0"/>
                <w:caps w:val="0"/>
                <w:noProof w:val="0"/>
                <w:color w:val="auto"/>
                <w:spacing w:val="0"/>
                <w:sz w:val="22"/>
                <w:szCs w:val="22"/>
                <w:lang w:val="fr-FR" w:eastAsia="fr-FR"/>
              </w:rPr>
            </w:rPrChange>
          </w:rPr>
          <w:tab/>
        </w:r>
        <w:r>
          <w:t>Unit/Integration tests</w:t>
        </w:r>
        <w:r>
          <w:tab/>
        </w:r>
        <w:r>
          <w:fldChar w:fldCharType="begin"/>
        </w:r>
        <w:r>
          <w:instrText xml:space="preserve"> PAGEREF _Toc355023273 \h </w:instrText>
        </w:r>
      </w:ins>
      <w:r>
        <w:fldChar w:fldCharType="separate"/>
      </w:r>
      <w:ins w:id="93" w:author="Mokaddem Emna" w:date="2013-04-29T18:25:00Z">
        <w:r>
          <w:t>9</w:t>
        </w:r>
        <w:r>
          <w:fldChar w:fldCharType="end"/>
        </w:r>
      </w:ins>
    </w:p>
    <w:p w:rsidR="00BA3230" w:rsidRPr="00BA3230" w:rsidRDefault="00BA3230">
      <w:pPr>
        <w:pStyle w:val="TM3"/>
        <w:tabs>
          <w:tab w:val="left" w:pos="2041"/>
        </w:tabs>
        <w:rPr>
          <w:ins w:id="94" w:author="Mokaddem Emna" w:date="2013-04-29T18:25:00Z"/>
          <w:rFonts w:asciiTheme="minorHAnsi" w:eastAsiaTheme="minorEastAsia" w:hAnsiTheme="minorHAnsi" w:cstheme="minorBidi"/>
          <w:bCs w:val="0"/>
          <w:iCs w:val="0"/>
          <w:caps w:val="0"/>
          <w:color w:val="auto"/>
          <w:spacing w:val="0"/>
          <w:sz w:val="22"/>
          <w:szCs w:val="22"/>
          <w:lang w:val="en-US" w:eastAsia="fr-FR"/>
          <w:rPrChange w:id="95" w:author="Mokaddem Emna" w:date="2013-04-29T18:25:00Z">
            <w:rPr>
              <w:ins w:id="96"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97" w:author="Mokaddem Emna" w:date="2013-04-29T18:25:00Z">
        <w:r>
          <w:t>4.2.2</w:t>
        </w:r>
        <w:r w:rsidRPr="00BA3230">
          <w:rPr>
            <w:rFonts w:asciiTheme="minorHAnsi" w:eastAsiaTheme="minorEastAsia" w:hAnsiTheme="minorHAnsi" w:cstheme="minorBidi"/>
            <w:bCs w:val="0"/>
            <w:iCs w:val="0"/>
            <w:caps w:val="0"/>
            <w:color w:val="auto"/>
            <w:spacing w:val="0"/>
            <w:sz w:val="22"/>
            <w:szCs w:val="22"/>
            <w:lang w:val="en-US" w:eastAsia="fr-FR"/>
            <w:rPrChange w:id="98" w:author="Mokaddem Emna" w:date="2013-04-29T18:25:00Z">
              <w:rPr>
                <w:rFonts w:asciiTheme="minorHAnsi" w:eastAsiaTheme="minorEastAsia" w:hAnsiTheme="minorHAnsi" w:cstheme="minorBidi"/>
                <w:bCs w:val="0"/>
                <w:iCs w:val="0"/>
                <w:caps w:val="0"/>
                <w:noProof w:val="0"/>
                <w:color w:val="auto"/>
                <w:spacing w:val="0"/>
                <w:sz w:val="22"/>
                <w:szCs w:val="22"/>
                <w:lang w:val="fr-FR" w:eastAsia="fr-FR"/>
              </w:rPr>
            </w:rPrChange>
          </w:rPr>
          <w:tab/>
        </w:r>
        <w:r>
          <w:t>Validation tests</w:t>
        </w:r>
        <w:r>
          <w:tab/>
        </w:r>
        <w:r>
          <w:fldChar w:fldCharType="begin"/>
        </w:r>
        <w:r>
          <w:instrText xml:space="preserve"> PAGEREF _Toc355023274 \h </w:instrText>
        </w:r>
      </w:ins>
      <w:r>
        <w:fldChar w:fldCharType="separate"/>
      </w:r>
      <w:ins w:id="99" w:author="Mokaddem Emna" w:date="2013-04-29T18:25:00Z">
        <w:r>
          <w:t>9</w:t>
        </w:r>
        <w:r>
          <w:fldChar w:fldCharType="end"/>
        </w:r>
      </w:ins>
    </w:p>
    <w:p w:rsidR="00BA3230" w:rsidRPr="00BA3230" w:rsidRDefault="00BA3230">
      <w:pPr>
        <w:pStyle w:val="TM1"/>
        <w:rPr>
          <w:ins w:id="100" w:author="Mokaddem Emna" w:date="2013-04-29T18:25:00Z"/>
          <w:rFonts w:asciiTheme="minorHAnsi" w:eastAsiaTheme="minorEastAsia" w:hAnsiTheme="minorHAnsi" w:cstheme="minorBidi"/>
          <w:caps w:val="0"/>
          <w:spacing w:val="0"/>
          <w:sz w:val="22"/>
          <w:szCs w:val="22"/>
          <w:lang w:val="en-US" w:eastAsia="fr-FR"/>
          <w:rPrChange w:id="101" w:author="Mokaddem Emna" w:date="2013-04-29T18:25:00Z">
            <w:rPr>
              <w:ins w:id="102" w:author="Mokaddem Emna" w:date="2013-04-29T18:25:00Z"/>
              <w:rFonts w:asciiTheme="minorHAnsi" w:eastAsiaTheme="minorEastAsia" w:hAnsiTheme="minorHAnsi" w:cstheme="minorBidi"/>
              <w:caps w:val="0"/>
              <w:spacing w:val="0"/>
              <w:sz w:val="22"/>
              <w:szCs w:val="22"/>
              <w:lang w:val="fr-FR" w:eastAsia="fr-FR"/>
            </w:rPr>
          </w:rPrChange>
        </w:rPr>
      </w:pPr>
      <w:ins w:id="103" w:author="Mokaddem Emna" w:date="2013-04-29T18:25:00Z">
        <w:r w:rsidRPr="001E585B">
          <w:rPr>
            <w:lang w:val="en-GB"/>
          </w:rPr>
          <w:t>5.</w:t>
        </w:r>
        <w:r w:rsidRPr="00BA3230">
          <w:rPr>
            <w:rFonts w:asciiTheme="minorHAnsi" w:eastAsiaTheme="minorEastAsia" w:hAnsiTheme="minorHAnsi" w:cstheme="minorBidi"/>
            <w:caps w:val="0"/>
            <w:spacing w:val="0"/>
            <w:sz w:val="22"/>
            <w:szCs w:val="22"/>
            <w:lang w:val="en-US" w:eastAsia="fr-FR"/>
            <w:rPrChange w:id="104" w:author="Mokaddem Emna" w:date="2013-04-29T18:25:00Z">
              <w:rPr>
                <w:rFonts w:asciiTheme="minorHAnsi" w:eastAsiaTheme="minorEastAsia" w:hAnsiTheme="minorHAnsi" w:cstheme="minorBidi"/>
                <w:caps w:val="0"/>
                <w:noProof w:val="0"/>
                <w:spacing w:val="0"/>
                <w:sz w:val="22"/>
                <w:szCs w:val="22"/>
                <w:lang w:val="fr-FR" w:eastAsia="fr-FR"/>
              </w:rPr>
            </w:rPrChange>
          </w:rPr>
          <w:tab/>
        </w:r>
        <w:r w:rsidRPr="001E585B">
          <w:rPr>
            <w:lang w:val="en-GB"/>
          </w:rPr>
          <w:t>Unit and Integration Results</w:t>
        </w:r>
        <w:r>
          <w:tab/>
        </w:r>
        <w:r>
          <w:fldChar w:fldCharType="begin"/>
        </w:r>
        <w:r>
          <w:instrText xml:space="preserve"> PAGEREF _Toc355023275 \h </w:instrText>
        </w:r>
      </w:ins>
      <w:r>
        <w:fldChar w:fldCharType="separate"/>
      </w:r>
      <w:ins w:id="105" w:author="Mokaddem Emna" w:date="2013-04-29T18:25:00Z">
        <w:r>
          <w:t>11</w:t>
        </w:r>
        <w:r>
          <w:fldChar w:fldCharType="end"/>
        </w:r>
      </w:ins>
    </w:p>
    <w:p w:rsidR="00BA3230" w:rsidRPr="00BA3230" w:rsidRDefault="00BA3230">
      <w:pPr>
        <w:pStyle w:val="TM1"/>
        <w:rPr>
          <w:ins w:id="106" w:author="Mokaddem Emna" w:date="2013-04-29T18:25:00Z"/>
          <w:rFonts w:asciiTheme="minorHAnsi" w:eastAsiaTheme="minorEastAsia" w:hAnsiTheme="minorHAnsi" w:cstheme="minorBidi"/>
          <w:caps w:val="0"/>
          <w:spacing w:val="0"/>
          <w:sz w:val="22"/>
          <w:szCs w:val="22"/>
          <w:lang w:val="en-US" w:eastAsia="fr-FR"/>
          <w:rPrChange w:id="107" w:author="Mokaddem Emna" w:date="2013-04-29T18:25:00Z">
            <w:rPr>
              <w:ins w:id="108" w:author="Mokaddem Emna" w:date="2013-04-29T18:25:00Z"/>
              <w:rFonts w:asciiTheme="minorHAnsi" w:eastAsiaTheme="minorEastAsia" w:hAnsiTheme="minorHAnsi" w:cstheme="minorBidi"/>
              <w:caps w:val="0"/>
              <w:spacing w:val="0"/>
              <w:sz w:val="22"/>
              <w:szCs w:val="22"/>
              <w:lang w:val="fr-FR" w:eastAsia="fr-FR"/>
            </w:rPr>
          </w:rPrChange>
        </w:rPr>
      </w:pPr>
      <w:ins w:id="109" w:author="Mokaddem Emna" w:date="2013-04-29T18:25:00Z">
        <w:r>
          <w:t>6.</w:t>
        </w:r>
        <w:r w:rsidRPr="00BA3230">
          <w:rPr>
            <w:rFonts w:asciiTheme="minorHAnsi" w:eastAsiaTheme="minorEastAsia" w:hAnsiTheme="minorHAnsi" w:cstheme="minorBidi"/>
            <w:caps w:val="0"/>
            <w:spacing w:val="0"/>
            <w:sz w:val="22"/>
            <w:szCs w:val="22"/>
            <w:lang w:val="en-US" w:eastAsia="fr-FR"/>
            <w:rPrChange w:id="110" w:author="Mokaddem Emna" w:date="2013-04-29T18:25:00Z">
              <w:rPr>
                <w:rFonts w:asciiTheme="minorHAnsi" w:eastAsiaTheme="minorEastAsia" w:hAnsiTheme="minorHAnsi" w:cstheme="minorBidi"/>
                <w:caps w:val="0"/>
                <w:noProof w:val="0"/>
                <w:spacing w:val="0"/>
                <w:sz w:val="22"/>
                <w:szCs w:val="22"/>
                <w:lang w:val="fr-FR" w:eastAsia="fr-FR"/>
              </w:rPr>
            </w:rPrChange>
          </w:rPr>
          <w:tab/>
        </w:r>
        <w:r>
          <w:t>Validation Results</w:t>
        </w:r>
        <w:r>
          <w:tab/>
        </w:r>
        <w:r>
          <w:fldChar w:fldCharType="begin"/>
        </w:r>
        <w:r>
          <w:instrText xml:space="preserve"> PAGEREF _Toc355023276 \h </w:instrText>
        </w:r>
      </w:ins>
      <w:r>
        <w:fldChar w:fldCharType="separate"/>
      </w:r>
      <w:ins w:id="111" w:author="Mokaddem Emna" w:date="2013-04-29T18:25:00Z">
        <w:r>
          <w:t>12</w:t>
        </w:r>
        <w:r>
          <w:fldChar w:fldCharType="end"/>
        </w:r>
      </w:ins>
    </w:p>
    <w:p w:rsidR="00BA3230" w:rsidRPr="00BA3230" w:rsidRDefault="00BA3230">
      <w:pPr>
        <w:pStyle w:val="TM2"/>
        <w:tabs>
          <w:tab w:val="left" w:pos="1305"/>
        </w:tabs>
        <w:rPr>
          <w:ins w:id="112" w:author="Mokaddem Emna" w:date="2013-04-29T18:25:00Z"/>
          <w:rFonts w:asciiTheme="minorHAnsi" w:eastAsiaTheme="minorEastAsia" w:hAnsiTheme="minorHAnsi" w:cstheme="minorBidi"/>
          <w:bCs w:val="0"/>
          <w:caps w:val="0"/>
          <w:spacing w:val="0"/>
          <w:sz w:val="22"/>
          <w:szCs w:val="22"/>
          <w:lang w:val="en-US" w:eastAsia="fr-FR"/>
          <w:rPrChange w:id="113" w:author="Mokaddem Emna" w:date="2013-04-29T18:25:00Z">
            <w:rPr>
              <w:ins w:id="114" w:author="Mokaddem Emna" w:date="2013-04-29T18:25:00Z"/>
              <w:rFonts w:asciiTheme="minorHAnsi" w:eastAsiaTheme="minorEastAsia" w:hAnsiTheme="minorHAnsi" w:cstheme="minorBidi"/>
              <w:bCs w:val="0"/>
              <w:caps w:val="0"/>
              <w:spacing w:val="0"/>
              <w:sz w:val="22"/>
              <w:szCs w:val="22"/>
              <w:lang w:val="fr-FR" w:eastAsia="fr-FR"/>
            </w:rPr>
          </w:rPrChange>
        </w:rPr>
      </w:pPr>
      <w:ins w:id="115" w:author="Mokaddem Emna" w:date="2013-04-29T18:25:00Z">
        <w:r>
          <w:t>6.1</w:t>
        </w:r>
        <w:r w:rsidRPr="00BA3230">
          <w:rPr>
            <w:rFonts w:asciiTheme="minorHAnsi" w:eastAsiaTheme="minorEastAsia" w:hAnsiTheme="minorHAnsi" w:cstheme="minorBidi"/>
            <w:bCs w:val="0"/>
            <w:caps w:val="0"/>
            <w:spacing w:val="0"/>
            <w:sz w:val="22"/>
            <w:szCs w:val="22"/>
            <w:lang w:val="en-US" w:eastAsia="fr-FR"/>
            <w:rPrChange w:id="116" w:author="Mokaddem Emna" w:date="2013-04-29T18:25:00Z">
              <w:rPr>
                <w:rFonts w:asciiTheme="minorHAnsi" w:eastAsiaTheme="minorEastAsia" w:hAnsiTheme="minorHAnsi" w:cstheme="minorBidi"/>
                <w:bCs w:val="0"/>
                <w:caps w:val="0"/>
                <w:noProof w:val="0"/>
                <w:spacing w:val="0"/>
                <w:sz w:val="22"/>
                <w:szCs w:val="22"/>
                <w:lang w:val="fr-FR" w:eastAsia="fr-FR"/>
              </w:rPr>
            </w:rPrChange>
          </w:rPr>
          <w:tab/>
        </w:r>
        <w:r>
          <w:t>Test cases</w:t>
        </w:r>
        <w:r>
          <w:tab/>
        </w:r>
        <w:r>
          <w:fldChar w:fldCharType="begin"/>
        </w:r>
        <w:r>
          <w:instrText xml:space="preserve"> PAGEREF _Toc355023277 \h </w:instrText>
        </w:r>
      </w:ins>
      <w:r>
        <w:fldChar w:fldCharType="separate"/>
      </w:r>
      <w:ins w:id="117" w:author="Mokaddem Emna" w:date="2013-04-29T18:25:00Z">
        <w:r>
          <w:t>12</w:t>
        </w:r>
        <w:r>
          <w:fldChar w:fldCharType="end"/>
        </w:r>
      </w:ins>
    </w:p>
    <w:p w:rsidR="00BA3230" w:rsidRPr="00BA3230" w:rsidRDefault="00BA3230">
      <w:pPr>
        <w:pStyle w:val="TM3"/>
        <w:tabs>
          <w:tab w:val="left" w:pos="2041"/>
        </w:tabs>
        <w:rPr>
          <w:ins w:id="118" w:author="Mokaddem Emna" w:date="2013-04-29T18:25:00Z"/>
          <w:rFonts w:asciiTheme="minorHAnsi" w:eastAsiaTheme="minorEastAsia" w:hAnsiTheme="minorHAnsi" w:cstheme="minorBidi"/>
          <w:bCs w:val="0"/>
          <w:iCs w:val="0"/>
          <w:caps w:val="0"/>
          <w:color w:val="auto"/>
          <w:spacing w:val="0"/>
          <w:sz w:val="22"/>
          <w:szCs w:val="22"/>
          <w:lang w:val="en-US" w:eastAsia="fr-FR"/>
          <w:rPrChange w:id="119" w:author="Mokaddem Emna" w:date="2013-04-29T18:25:00Z">
            <w:rPr>
              <w:ins w:id="120"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121" w:author="Mokaddem Emna" w:date="2013-04-29T18:25:00Z">
        <w:r>
          <w:t>6.1.1</w:t>
        </w:r>
        <w:r w:rsidRPr="00BA3230">
          <w:rPr>
            <w:rFonts w:asciiTheme="minorHAnsi" w:eastAsiaTheme="minorEastAsia" w:hAnsiTheme="minorHAnsi" w:cstheme="minorBidi"/>
            <w:bCs w:val="0"/>
            <w:iCs w:val="0"/>
            <w:caps w:val="0"/>
            <w:color w:val="auto"/>
            <w:spacing w:val="0"/>
            <w:sz w:val="22"/>
            <w:szCs w:val="22"/>
            <w:lang w:val="en-US" w:eastAsia="fr-FR"/>
            <w:rPrChange w:id="122" w:author="Mokaddem Emna" w:date="2013-04-29T18:25:00Z">
              <w:rPr>
                <w:rFonts w:asciiTheme="minorHAnsi" w:eastAsiaTheme="minorEastAsia" w:hAnsiTheme="minorHAnsi" w:cstheme="minorBidi"/>
                <w:bCs w:val="0"/>
                <w:iCs w:val="0"/>
                <w:caps w:val="0"/>
                <w:noProof w:val="0"/>
                <w:color w:val="auto"/>
                <w:spacing w:val="0"/>
                <w:sz w:val="22"/>
                <w:szCs w:val="22"/>
                <w:lang w:val="fr-FR" w:eastAsia="fr-FR"/>
              </w:rPr>
            </w:rPrChange>
          </w:rPr>
          <w:tab/>
        </w:r>
        <w:r>
          <w:t>NGEO-WEBC-VTP-0015</w:t>
        </w:r>
        <w:r>
          <w:tab/>
        </w:r>
        <w:r>
          <w:fldChar w:fldCharType="begin"/>
        </w:r>
        <w:r>
          <w:instrText xml:space="preserve"> PAGEREF _Toc355023278 \h </w:instrText>
        </w:r>
      </w:ins>
      <w:r>
        <w:fldChar w:fldCharType="separate"/>
      </w:r>
      <w:ins w:id="123" w:author="Mokaddem Emna" w:date="2013-04-29T18:25:00Z">
        <w:r>
          <w:t>12</w:t>
        </w:r>
        <w:r>
          <w:fldChar w:fldCharType="end"/>
        </w:r>
      </w:ins>
    </w:p>
    <w:p w:rsidR="00BA3230" w:rsidRPr="00BA3230" w:rsidRDefault="00BA3230">
      <w:pPr>
        <w:pStyle w:val="TM3"/>
        <w:tabs>
          <w:tab w:val="left" w:pos="2041"/>
        </w:tabs>
        <w:rPr>
          <w:ins w:id="124" w:author="Mokaddem Emna" w:date="2013-04-29T18:25:00Z"/>
          <w:rFonts w:asciiTheme="minorHAnsi" w:eastAsiaTheme="minorEastAsia" w:hAnsiTheme="minorHAnsi" w:cstheme="minorBidi"/>
          <w:bCs w:val="0"/>
          <w:iCs w:val="0"/>
          <w:caps w:val="0"/>
          <w:color w:val="auto"/>
          <w:spacing w:val="0"/>
          <w:sz w:val="22"/>
          <w:szCs w:val="22"/>
          <w:lang w:val="en-US" w:eastAsia="fr-FR"/>
          <w:rPrChange w:id="125" w:author="Mokaddem Emna" w:date="2013-04-29T18:25:00Z">
            <w:rPr>
              <w:ins w:id="126"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127" w:author="Mokaddem Emna" w:date="2013-04-29T18:25:00Z">
        <w:r>
          <w:t>6.1.2</w:t>
        </w:r>
        <w:r w:rsidRPr="00BA3230">
          <w:rPr>
            <w:rFonts w:asciiTheme="minorHAnsi" w:eastAsiaTheme="minorEastAsia" w:hAnsiTheme="minorHAnsi" w:cstheme="minorBidi"/>
            <w:bCs w:val="0"/>
            <w:iCs w:val="0"/>
            <w:caps w:val="0"/>
            <w:color w:val="auto"/>
            <w:spacing w:val="0"/>
            <w:sz w:val="22"/>
            <w:szCs w:val="22"/>
            <w:lang w:val="en-US" w:eastAsia="fr-FR"/>
            <w:rPrChange w:id="128" w:author="Mokaddem Emna" w:date="2013-04-29T18:25:00Z">
              <w:rPr>
                <w:rFonts w:asciiTheme="minorHAnsi" w:eastAsiaTheme="minorEastAsia" w:hAnsiTheme="minorHAnsi" w:cstheme="minorBidi"/>
                <w:bCs w:val="0"/>
                <w:iCs w:val="0"/>
                <w:caps w:val="0"/>
                <w:noProof w:val="0"/>
                <w:color w:val="auto"/>
                <w:spacing w:val="0"/>
                <w:sz w:val="22"/>
                <w:szCs w:val="22"/>
                <w:lang w:val="fr-FR" w:eastAsia="fr-FR"/>
              </w:rPr>
            </w:rPrChange>
          </w:rPr>
          <w:tab/>
        </w:r>
        <w:r>
          <w:t>NGEO-WEBC-VTP-0020</w:t>
        </w:r>
        <w:r>
          <w:tab/>
        </w:r>
        <w:r>
          <w:fldChar w:fldCharType="begin"/>
        </w:r>
        <w:r>
          <w:instrText xml:space="preserve"> PAGEREF _Toc355023279 \h </w:instrText>
        </w:r>
      </w:ins>
      <w:r>
        <w:fldChar w:fldCharType="separate"/>
      </w:r>
      <w:ins w:id="129" w:author="Mokaddem Emna" w:date="2013-04-29T18:25:00Z">
        <w:r>
          <w:t>14</w:t>
        </w:r>
        <w:r>
          <w:fldChar w:fldCharType="end"/>
        </w:r>
      </w:ins>
    </w:p>
    <w:p w:rsidR="00BA3230" w:rsidRPr="00BA3230" w:rsidRDefault="00BA3230">
      <w:pPr>
        <w:pStyle w:val="TM3"/>
        <w:tabs>
          <w:tab w:val="left" w:pos="2041"/>
        </w:tabs>
        <w:rPr>
          <w:ins w:id="130" w:author="Mokaddem Emna" w:date="2013-04-29T18:25:00Z"/>
          <w:rFonts w:asciiTheme="minorHAnsi" w:eastAsiaTheme="minorEastAsia" w:hAnsiTheme="minorHAnsi" w:cstheme="minorBidi"/>
          <w:bCs w:val="0"/>
          <w:iCs w:val="0"/>
          <w:caps w:val="0"/>
          <w:color w:val="auto"/>
          <w:spacing w:val="0"/>
          <w:sz w:val="22"/>
          <w:szCs w:val="22"/>
          <w:lang w:val="en-US" w:eastAsia="fr-FR"/>
          <w:rPrChange w:id="131" w:author="Mokaddem Emna" w:date="2013-04-29T18:25:00Z">
            <w:rPr>
              <w:ins w:id="132"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133" w:author="Mokaddem Emna" w:date="2013-04-29T18:25:00Z">
        <w:r>
          <w:t>6.1.3</w:t>
        </w:r>
        <w:r w:rsidRPr="00BA3230">
          <w:rPr>
            <w:rFonts w:asciiTheme="minorHAnsi" w:eastAsiaTheme="minorEastAsia" w:hAnsiTheme="minorHAnsi" w:cstheme="minorBidi"/>
            <w:bCs w:val="0"/>
            <w:iCs w:val="0"/>
            <w:caps w:val="0"/>
            <w:color w:val="auto"/>
            <w:spacing w:val="0"/>
            <w:sz w:val="22"/>
            <w:szCs w:val="22"/>
            <w:lang w:val="en-US" w:eastAsia="fr-FR"/>
            <w:rPrChange w:id="134" w:author="Mokaddem Emna" w:date="2013-04-29T18:25:00Z">
              <w:rPr>
                <w:rFonts w:asciiTheme="minorHAnsi" w:eastAsiaTheme="minorEastAsia" w:hAnsiTheme="minorHAnsi" w:cstheme="minorBidi"/>
                <w:bCs w:val="0"/>
                <w:iCs w:val="0"/>
                <w:caps w:val="0"/>
                <w:noProof w:val="0"/>
                <w:color w:val="auto"/>
                <w:spacing w:val="0"/>
                <w:sz w:val="22"/>
                <w:szCs w:val="22"/>
                <w:lang w:val="fr-FR" w:eastAsia="fr-FR"/>
              </w:rPr>
            </w:rPrChange>
          </w:rPr>
          <w:tab/>
        </w:r>
        <w:r>
          <w:t>NGEO-WEBC-VTP-0030</w:t>
        </w:r>
        <w:r>
          <w:tab/>
        </w:r>
        <w:r>
          <w:fldChar w:fldCharType="begin"/>
        </w:r>
        <w:r>
          <w:instrText xml:space="preserve"> PAGEREF _Toc355023280 \h </w:instrText>
        </w:r>
      </w:ins>
      <w:r>
        <w:fldChar w:fldCharType="separate"/>
      </w:r>
      <w:ins w:id="135" w:author="Mokaddem Emna" w:date="2013-04-29T18:25:00Z">
        <w:r>
          <w:t>15</w:t>
        </w:r>
        <w:r>
          <w:fldChar w:fldCharType="end"/>
        </w:r>
      </w:ins>
    </w:p>
    <w:p w:rsidR="00BA3230" w:rsidRPr="00BA3230" w:rsidRDefault="00BA3230">
      <w:pPr>
        <w:pStyle w:val="TM3"/>
        <w:tabs>
          <w:tab w:val="left" w:pos="2041"/>
        </w:tabs>
        <w:rPr>
          <w:ins w:id="136" w:author="Mokaddem Emna" w:date="2013-04-29T18:25:00Z"/>
          <w:rFonts w:asciiTheme="minorHAnsi" w:eastAsiaTheme="minorEastAsia" w:hAnsiTheme="minorHAnsi" w:cstheme="minorBidi"/>
          <w:bCs w:val="0"/>
          <w:iCs w:val="0"/>
          <w:caps w:val="0"/>
          <w:color w:val="auto"/>
          <w:spacing w:val="0"/>
          <w:sz w:val="22"/>
          <w:szCs w:val="22"/>
          <w:lang w:val="en-US" w:eastAsia="fr-FR"/>
          <w:rPrChange w:id="137" w:author="Mokaddem Emna" w:date="2013-04-29T18:25:00Z">
            <w:rPr>
              <w:ins w:id="138"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139" w:author="Mokaddem Emna" w:date="2013-04-29T18:25:00Z">
        <w:r>
          <w:t>6.1.4</w:t>
        </w:r>
        <w:r w:rsidRPr="00BA3230">
          <w:rPr>
            <w:rFonts w:asciiTheme="minorHAnsi" w:eastAsiaTheme="minorEastAsia" w:hAnsiTheme="minorHAnsi" w:cstheme="minorBidi"/>
            <w:bCs w:val="0"/>
            <w:iCs w:val="0"/>
            <w:caps w:val="0"/>
            <w:color w:val="auto"/>
            <w:spacing w:val="0"/>
            <w:sz w:val="22"/>
            <w:szCs w:val="22"/>
            <w:lang w:val="en-US" w:eastAsia="fr-FR"/>
            <w:rPrChange w:id="140" w:author="Mokaddem Emna" w:date="2013-04-29T18:25:00Z">
              <w:rPr>
                <w:rFonts w:asciiTheme="minorHAnsi" w:eastAsiaTheme="minorEastAsia" w:hAnsiTheme="minorHAnsi" w:cstheme="minorBidi"/>
                <w:bCs w:val="0"/>
                <w:iCs w:val="0"/>
                <w:caps w:val="0"/>
                <w:noProof w:val="0"/>
                <w:color w:val="auto"/>
                <w:spacing w:val="0"/>
                <w:sz w:val="22"/>
                <w:szCs w:val="22"/>
                <w:lang w:val="fr-FR" w:eastAsia="fr-FR"/>
              </w:rPr>
            </w:rPrChange>
          </w:rPr>
          <w:tab/>
        </w:r>
        <w:r>
          <w:t>NGEO-WEBC-VTP-0040</w:t>
        </w:r>
        <w:r>
          <w:tab/>
        </w:r>
        <w:r>
          <w:fldChar w:fldCharType="begin"/>
        </w:r>
        <w:r>
          <w:instrText xml:space="preserve"> PAGEREF _Toc355023281 \h </w:instrText>
        </w:r>
      </w:ins>
      <w:r>
        <w:fldChar w:fldCharType="separate"/>
      </w:r>
      <w:ins w:id="141" w:author="Mokaddem Emna" w:date="2013-04-29T18:25:00Z">
        <w:r>
          <w:t>19</w:t>
        </w:r>
        <w:r>
          <w:fldChar w:fldCharType="end"/>
        </w:r>
      </w:ins>
    </w:p>
    <w:p w:rsidR="00BA3230" w:rsidRPr="00BA3230" w:rsidRDefault="00BA3230">
      <w:pPr>
        <w:pStyle w:val="TM3"/>
        <w:tabs>
          <w:tab w:val="left" w:pos="2041"/>
        </w:tabs>
        <w:rPr>
          <w:ins w:id="142" w:author="Mokaddem Emna" w:date="2013-04-29T18:25:00Z"/>
          <w:rFonts w:asciiTheme="minorHAnsi" w:eastAsiaTheme="minorEastAsia" w:hAnsiTheme="minorHAnsi" w:cstheme="minorBidi"/>
          <w:bCs w:val="0"/>
          <w:iCs w:val="0"/>
          <w:caps w:val="0"/>
          <w:color w:val="auto"/>
          <w:spacing w:val="0"/>
          <w:sz w:val="22"/>
          <w:szCs w:val="22"/>
          <w:lang w:val="en-US" w:eastAsia="fr-FR"/>
          <w:rPrChange w:id="143" w:author="Mokaddem Emna" w:date="2013-04-29T18:25:00Z">
            <w:rPr>
              <w:ins w:id="144"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145" w:author="Mokaddem Emna" w:date="2013-04-29T18:25:00Z">
        <w:r>
          <w:t>6.1.5</w:t>
        </w:r>
        <w:r w:rsidRPr="00BA3230">
          <w:rPr>
            <w:rFonts w:asciiTheme="minorHAnsi" w:eastAsiaTheme="minorEastAsia" w:hAnsiTheme="minorHAnsi" w:cstheme="minorBidi"/>
            <w:bCs w:val="0"/>
            <w:iCs w:val="0"/>
            <w:caps w:val="0"/>
            <w:color w:val="auto"/>
            <w:spacing w:val="0"/>
            <w:sz w:val="22"/>
            <w:szCs w:val="22"/>
            <w:lang w:val="en-US" w:eastAsia="fr-FR"/>
            <w:rPrChange w:id="146" w:author="Mokaddem Emna" w:date="2013-04-29T18:25:00Z">
              <w:rPr>
                <w:rFonts w:asciiTheme="minorHAnsi" w:eastAsiaTheme="minorEastAsia" w:hAnsiTheme="minorHAnsi" w:cstheme="minorBidi"/>
                <w:bCs w:val="0"/>
                <w:iCs w:val="0"/>
                <w:caps w:val="0"/>
                <w:noProof w:val="0"/>
                <w:color w:val="auto"/>
                <w:spacing w:val="0"/>
                <w:sz w:val="22"/>
                <w:szCs w:val="22"/>
                <w:lang w:val="fr-FR" w:eastAsia="fr-FR"/>
              </w:rPr>
            </w:rPrChange>
          </w:rPr>
          <w:tab/>
        </w:r>
        <w:r>
          <w:t>NGEO-WEBC-VTP-0045</w:t>
        </w:r>
        <w:r>
          <w:tab/>
        </w:r>
        <w:r>
          <w:fldChar w:fldCharType="begin"/>
        </w:r>
        <w:r>
          <w:instrText xml:space="preserve"> PAGEREF _Toc355023282 \h </w:instrText>
        </w:r>
      </w:ins>
      <w:r>
        <w:fldChar w:fldCharType="separate"/>
      </w:r>
      <w:ins w:id="147" w:author="Mokaddem Emna" w:date="2013-04-29T18:25:00Z">
        <w:r>
          <w:t>21</w:t>
        </w:r>
        <w:r>
          <w:fldChar w:fldCharType="end"/>
        </w:r>
      </w:ins>
    </w:p>
    <w:p w:rsidR="00BA3230" w:rsidRPr="00BA3230" w:rsidRDefault="00BA3230">
      <w:pPr>
        <w:pStyle w:val="TM3"/>
        <w:tabs>
          <w:tab w:val="left" w:pos="2041"/>
        </w:tabs>
        <w:rPr>
          <w:ins w:id="148" w:author="Mokaddem Emna" w:date="2013-04-29T18:25:00Z"/>
          <w:rFonts w:asciiTheme="minorHAnsi" w:eastAsiaTheme="minorEastAsia" w:hAnsiTheme="minorHAnsi" w:cstheme="minorBidi"/>
          <w:bCs w:val="0"/>
          <w:iCs w:val="0"/>
          <w:caps w:val="0"/>
          <w:color w:val="auto"/>
          <w:spacing w:val="0"/>
          <w:sz w:val="22"/>
          <w:szCs w:val="22"/>
          <w:lang w:val="en-US" w:eastAsia="fr-FR"/>
          <w:rPrChange w:id="149" w:author="Mokaddem Emna" w:date="2013-04-29T18:25:00Z">
            <w:rPr>
              <w:ins w:id="150"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151" w:author="Mokaddem Emna" w:date="2013-04-29T18:25:00Z">
        <w:r>
          <w:t>6.1.6</w:t>
        </w:r>
        <w:r w:rsidRPr="00BA3230">
          <w:rPr>
            <w:rFonts w:asciiTheme="minorHAnsi" w:eastAsiaTheme="minorEastAsia" w:hAnsiTheme="minorHAnsi" w:cstheme="minorBidi"/>
            <w:bCs w:val="0"/>
            <w:iCs w:val="0"/>
            <w:caps w:val="0"/>
            <w:color w:val="auto"/>
            <w:spacing w:val="0"/>
            <w:sz w:val="22"/>
            <w:szCs w:val="22"/>
            <w:lang w:val="en-US" w:eastAsia="fr-FR"/>
            <w:rPrChange w:id="152" w:author="Mokaddem Emna" w:date="2013-04-29T18:25:00Z">
              <w:rPr>
                <w:rFonts w:asciiTheme="minorHAnsi" w:eastAsiaTheme="minorEastAsia" w:hAnsiTheme="minorHAnsi" w:cstheme="minorBidi"/>
                <w:bCs w:val="0"/>
                <w:iCs w:val="0"/>
                <w:caps w:val="0"/>
                <w:noProof w:val="0"/>
                <w:color w:val="auto"/>
                <w:spacing w:val="0"/>
                <w:sz w:val="22"/>
                <w:szCs w:val="22"/>
                <w:lang w:val="fr-FR" w:eastAsia="fr-FR"/>
              </w:rPr>
            </w:rPrChange>
          </w:rPr>
          <w:tab/>
        </w:r>
        <w:r>
          <w:t>NGEO-WEBC-VTP-0050</w:t>
        </w:r>
        <w:r>
          <w:tab/>
        </w:r>
        <w:r>
          <w:fldChar w:fldCharType="begin"/>
        </w:r>
        <w:r>
          <w:instrText xml:space="preserve"> PAGEREF _Toc355023283 \h </w:instrText>
        </w:r>
      </w:ins>
      <w:r>
        <w:fldChar w:fldCharType="separate"/>
      </w:r>
      <w:ins w:id="153" w:author="Mokaddem Emna" w:date="2013-04-29T18:25:00Z">
        <w:r>
          <w:t>22</w:t>
        </w:r>
        <w:r>
          <w:fldChar w:fldCharType="end"/>
        </w:r>
      </w:ins>
    </w:p>
    <w:p w:rsidR="00BA3230" w:rsidRPr="00BA3230" w:rsidRDefault="00BA3230">
      <w:pPr>
        <w:pStyle w:val="TM3"/>
        <w:tabs>
          <w:tab w:val="left" w:pos="2041"/>
        </w:tabs>
        <w:rPr>
          <w:ins w:id="154" w:author="Mokaddem Emna" w:date="2013-04-29T18:25:00Z"/>
          <w:rFonts w:asciiTheme="minorHAnsi" w:eastAsiaTheme="minorEastAsia" w:hAnsiTheme="minorHAnsi" w:cstheme="minorBidi"/>
          <w:bCs w:val="0"/>
          <w:iCs w:val="0"/>
          <w:caps w:val="0"/>
          <w:color w:val="auto"/>
          <w:spacing w:val="0"/>
          <w:sz w:val="22"/>
          <w:szCs w:val="22"/>
          <w:lang w:val="en-US" w:eastAsia="fr-FR"/>
          <w:rPrChange w:id="155" w:author="Mokaddem Emna" w:date="2013-04-29T18:25:00Z">
            <w:rPr>
              <w:ins w:id="156"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157" w:author="Mokaddem Emna" w:date="2013-04-29T18:25:00Z">
        <w:r>
          <w:t>6.1.7</w:t>
        </w:r>
        <w:r w:rsidRPr="00BA3230">
          <w:rPr>
            <w:rFonts w:asciiTheme="minorHAnsi" w:eastAsiaTheme="minorEastAsia" w:hAnsiTheme="minorHAnsi" w:cstheme="minorBidi"/>
            <w:bCs w:val="0"/>
            <w:iCs w:val="0"/>
            <w:caps w:val="0"/>
            <w:color w:val="auto"/>
            <w:spacing w:val="0"/>
            <w:sz w:val="22"/>
            <w:szCs w:val="22"/>
            <w:lang w:val="en-US" w:eastAsia="fr-FR"/>
            <w:rPrChange w:id="158" w:author="Mokaddem Emna" w:date="2013-04-29T18:25:00Z">
              <w:rPr>
                <w:rFonts w:asciiTheme="minorHAnsi" w:eastAsiaTheme="minorEastAsia" w:hAnsiTheme="minorHAnsi" w:cstheme="minorBidi"/>
                <w:bCs w:val="0"/>
                <w:iCs w:val="0"/>
                <w:caps w:val="0"/>
                <w:noProof w:val="0"/>
                <w:color w:val="auto"/>
                <w:spacing w:val="0"/>
                <w:sz w:val="22"/>
                <w:szCs w:val="22"/>
                <w:lang w:val="fr-FR" w:eastAsia="fr-FR"/>
              </w:rPr>
            </w:rPrChange>
          </w:rPr>
          <w:tab/>
        </w:r>
        <w:r>
          <w:t>NGEO-WEBC-VTP-0060</w:t>
        </w:r>
        <w:r>
          <w:tab/>
        </w:r>
        <w:r>
          <w:fldChar w:fldCharType="begin"/>
        </w:r>
        <w:r>
          <w:instrText xml:space="preserve"> PAGEREF _Toc355023284 \h </w:instrText>
        </w:r>
      </w:ins>
      <w:r>
        <w:fldChar w:fldCharType="separate"/>
      </w:r>
      <w:ins w:id="159" w:author="Mokaddem Emna" w:date="2013-04-29T18:25:00Z">
        <w:r>
          <w:t>25</w:t>
        </w:r>
        <w:r>
          <w:fldChar w:fldCharType="end"/>
        </w:r>
      </w:ins>
    </w:p>
    <w:p w:rsidR="00BA3230" w:rsidRPr="00BA3230" w:rsidRDefault="00BA3230">
      <w:pPr>
        <w:pStyle w:val="TM3"/>
        <w:tabs>
          <w:tab w:val="left" w:pos="2041"/>
        </w:tabs>
        <w:rPr>
          <w:ins w:id="160" w:author="Mokaddem Emna" w:date="2013-04-29T18:25:00Z"/>
          <w:rFonts w:asciiTheme="minorHAnsi" w:eastAsiaTheme="minorEastAsia" w:hAnsiTheme="minorHAnsi" w:cstheme="minorBidi"/>
          <w:bCs w:val="0"/>
          <w:iCs w:val="0"/>
          <w:caps w:val="0"/>
          <w:color w:val="auto"/>
          <w:spacing w:val="0"/>
          <w:sz w:val="22"/>
          <w:szCs w:val="22"/>
          <w:lang w:val="en-US" w:eastAsia="fr-FR"/>
          <w:rPrChange w:id="161" w:author="Mokaddem Emna" w:date="2013-04-29T18:25:00Z">
            <w:rPr>
              <w:ins w:id="162"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163" w:author="Mokaddem Emna" w:date="2013-04-29T18:25:00Z">
        <w:r>
          <w:t>6.1.8</w:t>
        </w:r>
        <w:r w:rsidRPr="00BA3230">
          <w:rPr>
            <w:rFonts w:asciiTheme="minorHAnsi" w:eastAsiaTheme="minorEastAsia" w:hAnsiTheme="minorHAnsi" w:cstheme="minorBidi"/>
            <w:bCs w:val="0"/>
            <w:iCs w:val="0"/>
            <w:caps w:val="0"/>
            <w:color w:val="auto"/>
            <w:spacing w:val="0"/>
            <w:sz w:val="22"/>
            <w:szCs w:val="22"/>
            <w:lang w:val="en-US" w:eastAsia="fr-FR"/>
            <w:rPrChange w:id="164" w:author="Mokaddem Emna" w:date="2013-04-29T18:25:00Z">
              <w:rPr>
                <w:rFonts w:asciiTheme="minorHAnsi" w:eastAsiaTheme="minorEastAsia" w:hAnsiTheme="minorHAnsi" w:cstheme="minorBidi"/>
                <w:bCs w:val="0"/>
                <w:iCs w:val="0"/>
                <w:caps w:val="0"/>
                <w:noProof w:val="0"/>
                <w:color w:val="auto"/>
                <w:spacing w:val="0"/>
                <w:sz w:val="22"/>
                <w:szCs w:val="22"/>
                <w:lang w:val="fr-FR" w:eastAsia="fr-FR"/>
              </w:rPr>
            </w:rPrChange>
          </w:rPr>
          <w:tab/>
        </w:r>
        <w:r>
          <w:t>NGEO-WEBC-VTP-0070</w:t>
        </w:r>
        <w:r>
          <w:tab/>
        </w:r>
        <w:r>
          <w:fldChar w:fldCharType="begin"/>
        </w:r>
        <w:r>
          <w:instrText xml:space="preserve"> PAGEREF _Toc355023285 \h </w:instrText>
        </w:r>
      </w:ins>
      <w:r>
        <w:fldChar w:fldCharType="separate"/>
      </w:r>
      <w:ins w:id="165" w:author="Mokaddem Emna" w:date="2013-04-29T18:25:00Z">
        <w:r>
          <w:t>27</w:t>
        </w:r>
        <w:r>
          <w:fldChar w:fldCharType="end"/>
        </w:r>
      </w:ins>
    </w:p>
    <w:p w:rsidR="00BA3230" w:rsidRPr="00BA3230" w:rsidRDefault="00BA3230">
      <w:pPr>
        <w:pStyle w:val="TM3"/>
        <w:tabs>
          <w:tab w:val="left" w:pos="2041"/>
        </w:tabs>
        <w:rPr>
          <w:ins w:id="166" w:author="Mokaddem Emna" w:date="2013-04-29T18:25:00Z"/>
          <w:rFonts w:asciiTheme="minorHAnsi" w:eastAsiaTheme="minorEastAsia" w:hAnsiTheme="minorHAnsi" w:cstheme="minorBidi"/>
          <w:bCs w:val="0"/>
          <w:iCs w:val="0"/>
          <w:caps w:val="0"/>
          <w:color w:val="auto"/>
          <w:spacing w:val="0"/>
          <w:sz w:val="22"/>
          <w:szCs w:val="22"/>
          <w:lang w:val="en-US" w:eastAsia="fr-FR"/>
          <w:rPrChange w:id="167" w:author="Mokaddem Emna" w:date="2013-04-29T18:25:00Z">
            <w:rPr>
              <w:ins w:id="168"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169" w:author="Mokaddem Emna" w:date="2013-04-29T18:25:00Z">
        <w:r>
          <w:t>6.1.9</w:t>
        </w:r>
        <w:r w:rsidRPr="00BA3230">
          <w:rPr>
            <w:rFonts w:asciiTheme="minorHAnsi" w:eastAsiaTheme="minorEastAsia" w:hAnsiTheme="minorHAnsi" w:cstheme="minorBidi"/>
            <w:bCs w:val="0"/>
            <w:iCs w:val="0"/>
            <w:caps w:val="0"/>
            <w:color w:val="auto"/>
            <w:spacing w:val="0"/>
            <w:sz w:val="22"/>
            <w:szCs w:val="22"/>
            <w:lang w:val="en-US" w:eastAsia="fr-FR"/>
            <w:rPrChange w:id="170" w:author="Mokaddem Emna" w:date="2013-04-29T18:25:00Z">
              <w:rPr>
                <w:rFonts w:asciiTheme="minorHAnsi" w:eastAsiaTheme="minorEastAsia" w:hAnsiTheme="minorHAnsi" w:cstheme="minorBidi"/>
                <w:bCs w:val="0"/>
                <w:iCs w:val="0"/>
                <w:caps w:val="0"/>
                <w:noProof w:val="0"/>
                <w:color w:val="auto"/>
                <w:spacing w:val="0"/>
                <w:sz w:val="22"/>
                <w:szCs w:val="22"/>
                <w:lang w:val="fr-FR" w:eastAsia="fr-FR"/>
              </w:rPr>
            </w:rPrChange>
          </w:rPr>
          <w:tab/>
        </w:r>
        <w:r>
          <w:t>NGEO-WEBC-VTP-0080</w:t>
        </w:r>
        <w:r>
          <w:tab/>
        </w:r>
        <w:r>
          <w:fldChar w:fldCharType="begin"/>
        </w:r>
        <w:r>
          <w:instrText xml:space="preserve"> PAGEREF _Toc355023286 \h </w:instrText>
        </w:r>
      </w:ins>
      <w:r>
        <w:fldChar w:fldCharType="separate"/>
      </w:r>
      <w:ins w:id="171" w:author="Mokaddem Emna" w:date="2013-04-29T18:25:00Z">
        <w:r>
          <w:t>29</w:t>
        </w:r>
        <w:r>
          <w:fldChar w:fldCharType="end"/>
        </w:r>
      </w:ins>
    </w:p>
    <w:p w:rsidR="00BA3230" w:rsidRPr="00BA3230" w:rsidRDefault="00BA3230">
      <w:pPr>
        <w:pStyle w:val="TM3"/>
        <w:tabs>
          <w:tab w:val="left" w:pos="2041"/>
        </w:tabs>
        <w:rPr>
          <w:ins w:id="172" w:author="Mokaddem Emna" w:date="2013-04-29T18:25:00Z"/>
          <w:rFonts w:asciiTheme="minorHAnsi" w:eastAsiaTheme="minorEastAsia" w:hAnsiTheme="minorHAnsi" w:cstheme="minorBidi"/>
          <w:bCs w:val="0"/>
          <w:iCs w:val="0"/>
          <w:caps w:val="0"/>
          <w:color w:val="auto"/>
          <w:spacing w:val="0"/>
          <w:sz w:val="22"/>
          <w:szCs w:val="22"/>
          <w:lang w:val="en-US" w:eastAsia="fr-FR"/>
          <w:rPrChange w:id="173" w:author="Mokaddem Emna" w:date="2013-04-29T18:25:00Z">
            <w:rPr>
              <w:ins w:id="174"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175" w:author="Mokaddem Emna" w:date="2013-04-29T18:25:00Z">
        <w:r>
          <w:t>6.1.10</w:t>
        </w:r>
      </w:ins>
      <w:ins w:id="176" w:author="Mokaddem Emna" w:date="2013-04-29T18:56: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177" w:author="Mokaddem Emna" w:date="2013-04-29T18:25:00Z">
        <w:r>
          <w:t>NGEO-WEBC-VTP-0090</w:t>
        </w:r>
        <w:r>
          <w:tab/>
        </w:r>
        <w:r>
          <w:fldChar w:fldCharType="begin"/>
        </w:r>
        <w:r>
          <w:instrText xml:space="preserve"> PAGEREF _Toc355023287 \h </w:instrText>
        </w:r>
      </w:ins>
      <w:r>
        <w:fldChar w:fldCharType="separate"/>
      </w:r>
      <w:ins w:id="178" w:author="Mokaddem Emna" w:date="2013-04-29T18:25:00Z">
        <w:r>
          <w:t>31</w:t>
        </w:r>
        <w:r>
          <w:fldChar w:fldCharType="end"/>
        </w:r>
      </w:ins>
    </w:p>
    <w:p w:rsidR="00BA3230" w:rsidRPr="00BA3230" w:rsidRDefault="00BA3230">
      <w:pPr>
        <w:pStyle w:val="TM3"/>
        <w:tabs>
          <w:tab w:val="left" w:pos="2041"/>
        </w:tabs>
        <w:rPr>
          <w:ins w:id="179" w:author="Mokaddem Emna" w:date="2013-04-29T18:25:00Z"/>
          <w:rFonts w:asciiTheme="minorHAnsi" w:eastAsiaTheme="minorEastAsia" w:hAnsiTheme="minorHAnsi" w:cstheme="minorBidi"/>
          <w:bCs w:val="0"/>
          <w:iCs w:val="0"/>
          <w:caps w:val="0"/>
          <w:color w:val="auto"/>
          <w:spacing w:val="0"/>
          <w:sz w:val="22"/>
          <w:szCs w:val="22"/>
          <w:lang w:val="en-US" w:eastAsia="fr-FR"/>
          <w:rPrChange w:id="180" w:author="Mokaddem Emna" w:date="2013-04-29T18:25:00Z">
            <w:rPr>
              <w:ins w:id="181"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182" w:author="Mokaddem Emna" w:date="2013-04-29T18:25:00Z">
        <w:r>
          <w:t>6.1.11</w:t>
        </w:r>
      </w:ins>
      <w:ins w:id="183" w:author="Mokaddem Emna" w:date="2013-04-29T18:56: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184" w:author="Mokaddem Emna" w:date="2013-04-29T18:25:00Z">
        <w:r>
          <w:t>NGEO-WEBC-VTP-0095</w:t>
        </w:r>
        <w:r>
          <w:tab/>
        </w:r>
        <w:r>
          <w:fldChar w:fldCharType="begin"/>
        </w:r>
        <w:r>
          <w:instrText xml:space="preserve"> PAGEREF _Toc355023288 \h </w:instrText>
        </w:r>
      </w:ins>
      <w:r>
        <w:fldChar w:fldCharType="separate"/>
      </w:r>
      <w:ins w:id="185" w:author="Mokaddem Emna" w:date="2013-04-29T18:25:00Z">
        <w:r>
          <w:t>32</w:t>
        </w:r>
        <w:r>
          <w:fldChar w:fldCharType="end"/>
        </w:r>
      </w:ins>
    </w:p>
    <w:p w:rsidR="00BA3230" w:rsidRPr="00BA3230" w:rsidRDefault="00BA3230">
      <w:pPr>
        <w:pStyle w:val="TM3"/>
        <w:tabs>
          <w:tab w:val="left" w:pos="2041"/>
        </w:tabs>
        <w:rPr>
          <w:ins w:id="186" w:author="Mokaddem Emna" w:date="2013-04-29T18:25:00Z"/>
          <w:rFonts w:asciiTheme="minorHAnsi" w:eastAsiaTheme="minorEastAsia" w:hAnsiTheme="minorHAnsi" w:cstheme="minorBidi"/>
          <w:bCs w:val="0"/>
          <w:iCs w:val="0"/>
          <w:caps w:val="0"/>
          <w:color w:val="auto"/>
          <w:spacing w:val="0"/>
          <w:sz w:val="22"/>
          <w:szCs w:val="22"/>
          <w:lang w:val="en-US" w:eastAsia="fr-FR"/>
          <w:rPrChange w:id="187" w:author="Mokaddem Emna" w:date="2013-04-29T18:25:00Z">
            <w:rPr>
              <w:ins w:id="188"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189" w:author="Mokaddem Emna" w:date="2013-04-29T18:25:00Z">
        <w:r>
          <w:t>6.1.12</w:t>
        </w:r>
      </w:ins>
      <w:ins w:id="190" w:author="Mokaddem Emna" w:date="2013-04-29T18:56: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191" w:author="Mokaddem Emna" w:date="2013-04-29T18:25:00Z">
        <w:r>
          <w:t>NGEO-WEBC-VTP-0100</w:t>
        </w:r>
        <w:r>
          <w:tab/>
        </w:r>
        <w:r>
          <w:fldChar w:fldCharType="begin"/>
        </w:r>
        <w:r>
          <w:instrText xml:space="preserve"> PAGEREF _Toc355023289 \h </w:instrText>
        </w:r>
      </w:ins>
      <w:r>
        <w:fldChar w:fldCharType="separate"/>
      </w:r>
      <w:ins w:id="192" w:author="Mokaddem Emna" w:date="2013-04-29T18:25:00Z">
        <w:r>
          <w:t>34</w:t>
        </w:r>
        <w:r>
          <w:fldChar w:fldCharType="end"/>
        </w:r>
      </w:ins>
    </w:p>
    <w:p w:rsidR="00BA3230" w:rsidRPr="00BA3230" w:rsidRDefault="00BA3230">
      <w:pPr>
        <w:pStyle w:val="TM3"/>
        <w:tabs>
          <w:tab w:val="left" w:pos="2041"/>
        </w:tabs>
        <w:rPr>
          <w:ins w:id="193" w:author="Mokaddem Emna" w:date="2013-04-29T18:25:00Z"/>
          <w:rFonts w:asciiTheme="minorHAnsi" w:eastAsiaTheme="minorEastAsia" w:hAnsiTheme="minorHAnsi" w:cstheme="minorBidi"/>
          <w:bCs w:val="0"/>
          <w:iCs w:val="0"/>
          <w:caps w:val="0"/>
          <w:color w:val="auto"/>
          <w:spacing w:val="0"/>
          <w:sz w:val="22"/>
          <w:szCs w:val="22"/>
          <w:lang w:val="en-US" w:eastAsia="fr-FR"/>
          <w:rPrChange w:id="194" w:author="Mokaddem Emna" w:date="2013-04-29T18:25:00Z">
            <w:rPr>
              <w:ins w:id="195"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196" w:author="Mokaddem Emna" w:date="2013-04-29T18:25:00Z">
        <w:r>
          <w:t>6.1.13</w:t>
        </w:r>
      </w:ins>
      <w:ins w:id="197" w:author="Mokaddem Emna" w:date="2013-04-29T18:56:00Z">
        <w:r w:rsidR="009E627E">
          <w:t xml:space="preserve"> </w:t>
        </w:r>
      </w:ins>
      <w:ins w:id="198" w:author="Mokaddem Emna" w:date="2013-04-29T18:25:00Z">
        <w:r>
          <w:t>NGEO-WEBC-VTP-0110</w:t>
        </w:r>
        <w:r>
          <w:tab/>
        </w:r>
        <w:r>
          <w:fldChar w:fldCharType="begin"/>
        </w:r>
        <w:r>
          <w:instrText xml:space="preserve"> PAGEREF _Toc355023290 \h </w:instrText>
        </w:r>
      </w:ins>
      <w:r>
        <w:fldChar w:fldCharType="separate"/>
      </w:r>
      <w:ins w:id="199" w:author="Mokaddem Emna" w:date="2013-04-29T18:25:00Z">
        <w:r>
          <w:t>36</w:t>
        </w:r>
        <w:r>
          <w:fldChar w:fldCharType="end"/>
        </w:r>
      </w:ins>
    </w:p>
    <w:p w:rsidR="00BA3230" w:rsidRPr="00BA3230" w:rsidRDefault="00BA3230">
      <w:pPr>
        <w:pStyle w:val="TM3"/>
        <w:tabs>
          <w:tab w:val="left" w:pos="2041"/>
        </w:tabs>
        <w:rPr>
          <w:ins w:id="200" w:author="Mokaddem Emna" w:date="2013-04-29T18:25:00Z"/>
          <w:rFonts w:asciiTheme="minorHAnsi" w:eastAsiaTheme="minorEastAsia" w:hAnsiTheme="minorHAnsi" w:cstheme="minorBidi"/>
          <w:bCs w:val="0"/>
          <w:iCs w:val="0"/>
          <w:caps w:val="0"/>
          <w:color w:val="auto"/>
          <w:spacing w:val="0"/>
          <w:sz w:val="22"/>
          <w:szCs w:val="22"/>
          <w:lang w:val="en-US" w:eastAsia="fr-FR"/>
          <w:rPrChange w:id="201" w:author="Mokaddem Emna" w:date="2013-04-29T18:25:00Z">
            <w:rPr>
              <w:ins w:id="202"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203" w:author="Mokaddem Emna" w:date="2013-04-29T18:25:00Z">
        <w:r>
          <w:t>6.1.14</w:t>
        </w:r>
      </w:ins>
      <w:ins w:id="204" w:author="Mokaddem Emna" w:date="2013-04-29T18:56:00Z">
        <w:r w:rsidR="009E627E">
          <w:t xml:space="preserve"> </w:t>
        </w:r>
      </w:ins>
      <w:ins w:id="205" w:author="Mokaddem Emna" w:date="2013-04-29T18:25:00Z">
        <w:r>
          <w:t>NGEO-WEBC-VTP-0115</w:t>
        </w:r>
        <w:r>
          <w:tab/>
        </w:r>
        <w:r>
          <w:fldChar w:fldCharType="begin"/>
        </w:r>
        <w:r>
          <w:instrText xml:space="preserve"> PAGEREF _Toc355023291 \h </w:instrText>
        </w:r>
      </w:ins>
      <w:r>
        <w:fldChar w:fldCharType="separate"/>
      </w:r>
      <w:ins w:id="206" w:author="Mokaddem Emna" w:date="2013-04-29T18:25:00Z">
        <w:r>
          <w:t>41</w:t>
        </w:r>
        <w:r>
          <w:fldChar w:fldCharType="end"/>
        </w:r>
      </w:ins>
    </w:p>
    <w:p w:rsidR="00BA3230" w:rsidRPr="00BA3230" w:rsidRDefault="00BA3230">
      <w:pPr>
        <w:pStyle w:val="TM3"/>
        <w:tabs>
          <w:tab w:val="left" w:pos="2041"/>
        </w:tabs>
        <w:rPr>
          <w:ins w:id="207" w:author="Mokaddem Emna" w:date="2013-04-29T18:25:00Z"/>
          <w:rFonts w:asciiTheme="minorHAnsi" w:eastAsiaTheme="minorEastAsia" w:hAnsiTheme="minorHAnsi" w:cstheme="minorBidi"/>
          <w:bCs w:val="0"/>
          <w:iCs w:val="0"/>
          <w:caps w:val="0"/>
          <w:color w:val="auto"/>
          <w:spacing w:val="0"/>
          <w:sz w:val="22"/>
          <w:szCs w:val="22"/>
          <w:lang w:val="en-US" w:eastAsia="fr-FR"/>
          <w:rPrChange w:id="208" w:author="Mokaddem Emna" w:date="2013-04-29T18:25:00Z">
            <w:rPr>
              <w:ins w:id="209"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210" w:author="Mokaddem Emna" w:date="2013-04-29T18:25:00Z">
        <w:r>
          <w:t>6.1.15</w:t>
        </w:r>
      </w:ins>
      <w:ins w:id="211" w:author="Mokaddem Emna" w:date="2013-04-29T18:56:00Z">
        <w:r w:rsidR="009E627E">
          <w:t xml:space="preserve"> </w:t>
        </w:r>
      </w:ins>
      <w:ins w:id="212" w:author="Mokaddem Emna" w:date="2013-04-29T18:25:00Z">
        <w:r>
          <w:t>NGEO-WEBC-VTP-0120</w:t>
        </w:r>
        <w:r>
          <w:tab/>
        </w:r>
        <w:r>
          <w:fldChar w:fldCharType="begin"/>
        </w:r>
        <w:r>
          <w:instrText xml:space="preserve"> PAGEREF _Toc355023292 \h </w:instrText>
        </w:r>
      </w:ins>
      <w:r>
        <w:fldChar w:fldCharType="separate"/>
      </w:r>
      <w:ins w:id="213" w:author="Mokaddem Emna" w:date="2013-04-29T18:25:00Z">
        <w:r>
          <w:t>42</w:t>
        </w:r>
        <w:r>
          <w:fldChar w:fldCharType="end"/>
        </w:r>
      </w:ins>
    </w:p>
    <w:p w:rsidR="00BA3230" w:rsidRPr="00BA3230" w:rsidRDefault="00BA3230">
      <w:pPr>
        <w:pStyle w:val="TM3"/>
        <w:tabs>
          <w:tab w:val="left" w:pos="2041"/>
        </w:tabs>
        <w:rPr>
          <w:ins w:id="214" w:author="Mokaddem Emna" w:date="2013-04-29T18:25:00Z"/>
          <w:rFonts w:asciiTheme="minorHAnsi" w:eastAsiaTheme="minorEastAsia" w:hAnsiTheme="minorHAnsi" w:cstheme="minorBidi"/>
          <w:bCs w:val="0"/>
          <w:iCs w:val="0"/>
          <w:caps w:val="0"/>
          <w:color w:val="auto"/>
          <w:spacing w:val="0"/>
          <w:sz w:val="22"/>
          <w:szCs w:val="22"/>
          <w:lang w:val="en-US" w:eastAsia="fr-FR"/>
          <w:rPrChange w:id="215" w:author="Mokaddem Emna" w:date="2013-04-29T18:25:00Z">
            <w:rPr>
              <w:ins w:id="216"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217" w:author="Mokaddem Emna" w:date="2013-04-29T18:25:00Z">
        <w:r>
          <w:t>6.1.16</w:t>
        </w:r>
      </w:ins>
      <w:ins w:id="218" w:author="Mokaddem Emna" w:date="2013-04-29T18:56: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219" w:author="Mokaddem Emna" w:date="2013-04-29T18:25:00Z">
        <w:r>
          <w:t>NGEO-WEBC-VTP-0125</w:t>
        </w:r>
        <w:r>
          <w:tab/>
        </w:r>
        <w:r>
          <w:fldChar w:fldCharType="begin"/>
        </w:r>
        <w:r>
          <w:instrText xml:space="preserve"> PAGEREF _Toc355023293 \h </w:instrText>
        </w:r>
      </w:ins>
      <w:r>
        <w:fldChar w:fldCharType="separate"/>
      </w:r>
      <w:ins w:id="220" w:author="Mokaddem Emna" w:date="2013-04-29T18:25:00Z">
        <w:r>
          <w:t>45</w:t>
        </w:r>
        <w:r>
          <w:fldChar w:fldCharType="end"/>
        </w:r>
      </w:ins>
    </w:p>
    <w:p w:rsidR="00BA3230" w:rsidRPr="00BA3230" w:rsidRDefault="00BA3230">
      <w:pPr>
        <w:pStyle w:val="TM3"/>
        <w:tabs>
          <w:tab w:val="left" w:pos="2041"/>
        </w:tabs>
        <w:rPr>
          <w:ins w:id="221" w:author="Mokaddem Emna" w:date="2013-04-29T18:25:00Z"/>
          <w:rFonts w:asciiTheme="minorHAnsi" w:eastAsiaTheme="minorEastAsia" w:hAnsiTheme="minorHAnsi" w:cstheme="minorBidi"/>
          <w:bCs w:val="0"/>
          <w:iCs w:val="0"/>
          <w:caps w:val="0"/>
          <w:color w:val="auto"/>
          <w:spacing w:val="0"/>
          <w:sz w:val="22"/>
          <w:szCs w:val="22"/>
          <w:lang w:val="en-US" w:eastAsia="fr-FR"/>
          <w:rPrChange w:id="222" w:author="Mokaddem Emna" w:date="2013-04-29T18:25:00Z">
            <w:rPr>
              <w:ins w:id="223"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224" w:author="Mokaddem Emna" w:date="2013-04-29T18:25:00Z">
        <w:r>
          <w:t>6.1.17</w:t>
        </w:r>
      </w:ins>
      <w:ins w:id="225"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226" w:author="Mokaddem Emna" w:date="2013-04-29T18:25:00Z">
        <w:r>
          <w:t>NGEO-WEBC-VTP-0130</w:t>
        </w:r>
        <w:r>
          <w:tab/>
        </w:r>
        <w:r>
          <w:fldChar w:fldCharType="begin"/>
        </w:r>
        <w:r>
          <w:instrText xml:space="preserve"> PAGEREF _Toc355023294 \h </w:instrText>
        </w:r>
      </w:ins>
      <w:r>
        <w:fldChar w:fldCharType="separate"/>
      </w:r>
      <w:ins w:id="227" w:author="Mokaddem Emna" w:date="2013-04-29T18:25:00Z">
        <w:r>
          <w:t>47</w:t>
        </w:r>
        <w:r>
          <w:fldChar w:fldCharType="end"/>
        </w:r>
      </w:ins>
    </w:p>
    <w:p w:rsidR="00BA3230" w:rsidRPr="00BA3230" w:rsidRDefault="00BA3230">
      <w:pPr>
        <w:pStyle w:val="TM3"/>
        <w:tabs>
          <w:tab w:val="left" w:pos="2041"/>
        </w:tabs>
        <w:rPr>
          <w:ins w:id="228" w:author="Mokaddem Emna" w:date="2013-04-29T18:25:00Z"/>
          <w:rFonts w:asciiTheme="minorHAnsi" w:eastAsiaTheme="minorEastAsia" w:hAnsiTheme="minorHAnsi" w:cstheme="minorBidi"/>
          <w:bCs w:val="0"/>
          <w:iCs w:val="0"/>
          <w:caps w:val="0"/>
          <w:color w:val="auto"/>
          <w:spacing w:val="0"/>
          <w:sz w:val="22"/>
          <w:szCs w:val="22"/>
          <w:lang w:val="en-US" w:eastAsia="fr-FR"/>
          <w:rPrChange w:id="229" w:author="Mokaddem Emna" w:date="2013-04-29T18:25:00Z">
            <w:rPr>
              <w:ins w:id="230"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231" w:author="Mokaddem Emna" w:date="2013-04-29T18:25:00Z">
        <w:r>
          <w:t>6.1.18</w:t>
        </w:r>
      </w:ins>
      <w:ins w:id="232"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233" w:author="Mokaddem Emna" w:date="2013-04-29T18:25:00Z">
        <w:r>
          <w:t>NGEO-WEBC-VTP-0131</w:t>
        </w:r>
        <w:r>
          <w:tab/>
        </w:r>
        <w:r>
          <w:fldChar w:fldCharType="begin"/>
        </w:r>
        <w:r>
          <w:instrText xml:space="preserve"> PAGEREF _Toc355023295 \h </w:instrText>
        </w:r>
      </w:ins>
      <w:r>
        <w:fldChar w:fldCharType="separate"/>
      </w:r>
      <w:ins w:id="234" w:author="Mokaddem Emna" w:date="2013-04-29T18:25:00Z">
        <w:r>
          <w:t>49</w:t>
        </w:r>
        <w:r>
          <w:fldChar w:fldCharType="end"/>
        </w:r>
      </w:ins>
    </w:p>
    <w:p w:rsidR="00BA3230" w:rsidRPr="00BA3230" w:rsidRDefault="00BA3230">
      <w:pPr>
        <w:pStyle w:val="TM3"/>
        <w:tabs>
          <w:tab w:val="left" w:pos="2041"/>
        </w:tabs>
        <w:rPr>
          <w:ins w:id="235" w:author="Mokaddem Emna" w:date="2013-04-29T18:25:00Z"/>
          <w:rFonts w:asciiTheme="minorHAnsi" w:eastAsiaTheme="minorEastAsia" w:hAnsiTheme="minorHAnsi" w:cstheme="minorBidi"/>
          <w:bCs w:val="0"/>
          <w:iCs w:val="0"/>
          <w:caps w:val="0"/>
          <w:color w:val="auto"/>
          <w:spacing w:val="0"/>
          <w:sz w:val="22"/>
          <w:szCs w:val="22"/>
          <w:lang w:val="en-US" w:eastAsia="fr-FR"/>
          <w:rPrChange w:id="236" w:author="Mokaddem Emna" w:date="2013-04-29T18:25:00Z">
            <w:rPr>
              <w:ins w:id="237"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238" w:author="Mokaddem Emna" w:date="2013-04-29T18:25:00Z">
        <w:r>
          <w:t>6.1.19</w:t>
        </w:r>
      </w:ins>
      <w:ins w:id="239"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240" w:author="Mokaddem Emna" w:date="2013-04-29T18:25:00Z">
        <w:r>
          <w:t>NGEO-WEBC-VTP-0140</w:t>
        </w:r>
        <w:r>
          <w:tab/>
        </w:r>
        <w:r>
          <w:fldChar w:fldCharType="begin"/>
        </w:r>
        <w:r>
          <w:instrText xml:space="preserve"> PAGEREF _Toc355023296 \h </w:instrText>
        </w:r>
      </w:ins>
      <w:r>
        <w:fldChar w:fldCharType="separate"/>
      </w:r>
      <w:ins w:id="241" w:author="Mokaddem Emna" w:date="2013-04-29T18:25:00Z">
        <w:r>
          <w:t>50</w:t>
        </w:r>
        <w:r>
          <w:fldChar w:fldCharType="end"/>
        </w:r>
      </w:ins>
    </w:p>
    <w:p w:rsidR="00BA3230" w:rsidRPr="00BA3230" w:rsidRDefault="00BA3230">
      <w:pPr>
        <w:pStyle w:val="TM3"/>
        <w:tabs>
          <w:tab w:val="left" w:pos="2041"/>
        </w:tabs>
        <w:rPr>
          <w:ins w:id="242" w:author="Mokaddem Emna" w:date="2013-04-29T18:25:00Z"/>
          <w:rFonts w:asciiTheme="minorHAnsi" w:eastAsiaTheme="minorEastAsia" w:hAnsiTheme="minorHAnsi" w:cstheme="minorBidi"/>
          <w:bCs w:val="0"/>
          <w:iCs w:val="0"/>
          <w:caps w:val="0"/>
          <w:color w:val="auto"/>
          <w:spacing w:val="0"/>
          <w:sz w:val="22"/>
          <w:szCs w:val="22"/>
          <w:lang w:val="en-US" w:eastAsia="fr-FR"/>
          <w:rPrChange w:id="243" w:author="Mokaddem Emna" w:date="2013-04-29T18:25:00Z">
            <w:rPr>
              <w:ins w:id="244"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245" w:author="Mokaddem Emna" w:date="2013-04-29T18:25:00Z">
        <w:r>
          <w:t>6.1.20</w:t>
        </w:r>
      </w:ins>
      <w:ins w:id="246"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247" w:author="Mokaddem Emna" w:date="2013-04-29T18:25:00Z">
        <w:r>
          <w:t>NGEO-WEBC-VTP-0150</w:t>
        </w:r>
        <w:r>
          <w:tab/>
        </w:r>
        <w:r>
          <w:fldChar w:fldCharType="begin"/>
        </w:r>
        <w:r>
          <w:instrText xml:space="preserve"> PAGEREF _Toc355023297 \h </w:instrText>
        </w:r>
      </w:ins>
      <w:r>
        <w:fldChar w:fldCharType="separate"/>
      </w:r>
      <w:ins w:id="248" w:author="Mokaddem Emna" w:date="2013-04-29T18:25:00Z">
        <w:r>
          <w:t>53</w:t>
        </w:r>
        <w:r>
          <w:fldChar w:fldCharType="end"/>
        </w:r>
      </w:ins>
    </w:p>
    <w:p w:rsidR="00BA3230" w:rsidRPr="00BA3230" w:rsidRDefault="00BA3230">
      <w:pPr>
        <w:pStyle w:val="TM3"/>
        <w:tabs>
          <w:tab w:val="left" w:pos="2041"/>
        </w:tabs>
        <w:rPr>
          <w:ins w:id="249" w:author="Mokaddem Emna" w:date="2013-04-29T18:25:00Z"/>
          <w:rFonts w:asciiTheme="minorHAnsi" w:eastAsiaTheme="minorEastAsia" w:hAnsiTheme="minorHAnsi" w:cstheme="minorBidi"/>
          <w:bCs w:val="0"/>
          <w:iCs w:val="0"/>
          <w:caps w:val="0"/>
          <w:color w:val="auto"/>
          <w:spacing w:val="0"/>
          <w:sz w:val="22"/>
          <w:szCs w:val="22"/>
          <w:lang w:val="en-US" w:eastAsia="fr-FR"/>
          <w:rPrChange w:id="250" w:author="Mokaddem Emna" w:date="2013-04-29T18:25:00Z">
            <w:rPr>
              <w:ins w:id="251"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252" w:author="Mokaddem Emna" w:date="2013-04-29T18:25:00Z">
        <w:r>
          <w:t>6.1.21</w:t>
        </w:r>
      </w:ins>
      <w:ins w:id="253"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254" w:author="Mokaddem Emna" w:date="2013-04-29T18:25:00Z">
        <w:r>
          <w:t>NGEO-WEBC-VTP-0151</w:t>
        </w:r>
        <w:r>
          <w:tab/>
        </w:r>
        <w:r>
          <w:fldChar w:fldCharType="begin"/>
        </w:r>
        <w:r>
          <w:instrText xml:space="preserve"> PAGEREF _Toc355023298 \h </w:instrText>
        </w:r>
      </w:ins>
      <w:r>
        <w:fldChar w:fldCharType="separate"/>
      </w:r>
      <w:ins w:id="255" w:author="Mokaddem Emna" w:date="2013-04-29T18:25:00Z">
        <w:r>
          <w:t>54</w:t>
        </w:r>
        <w:r>
          <w:fldChar w:fldCharType="end"/>
        </w:r>
      </w:ins>
    </w:p>
    <w:p w:rsidR="00BA3230" w:rsidRPr="00BA3230" w:rsidRDefault="00BA3230">
      <w:pPr>
        <w:pStyle w:val="TM3"/>
        <w:tabs>
          <w:tab w:val="left" w:pos="2041"/>
        </w:tabs>
        <w:rPr>
          <w:ins w:id="256" w:author="Mokaddem Emna" w:date="2013-04-29T18:25:00Z"/>
          <w:rFonts w:asciiTheme="minorHAnsi" w:eastAsiaTheme="minorEastAsia" w:hAnsiTheme="minorHAnsi" w:cstheme="minorBidi"/>
          <w:bCs w:val="0"/>
          <w:iCs w:val="0"/>
          <w:caps w:val="0"/>
          <w:color w:val="auto"/>
          <w:spacing w:val="0"/>
          <w:sz w:val="22"/>
          <w:szCs w:val="22"/>
          <w:lang w:val="en-US" w:eastAsia="fr-FR"/>
          <w:rPrChange w:id="257" w:author="Mokaddem Emna" w:date="2013-04-29T18:25:00Z">
            <w:rPr>
              <w:ins w:id="258"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259" w:author="Mokaddem Emna" w:date="2013-04-29T18:25:00Z">
        <w:r>
          <w:t>6.1.22</w:t>
        </w:r>
      </w:ins>
      <w:ins w:id="260"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261" w:author="Mokaddem Emna" w:date="2013-04-29T18:25:00Z">
        <w:r>
          <w:t>NGEO-WEBC-VTP-0160</w:t>
        </w:r>
        <w:r>
          <w:tab/>
        </w:r>
        <w:r>
          <w:fldChar w:fldCharType="begin"/>
        </w:r>
        <w:r>
          <w:instrText xml:space="preserve"> PAGEREF _Toc355023299 \h </w:instrText>
        </w:r>
      </w:ins>
      <w:r>
        <w:fldChar w:fldCharType="separate"/>
      </w:r>
      <w:ins w:id="262" w:author="Mokaddem Emna" w:date="2013-04-29T18:25:00Z">
        <w:r>
          <w:t>55</w:t>
        </w:r>
        <w:r>
          <w:fldChar w:fldCharType="end"/>
        </w:r>
      </w:ins>
    </w:p>
    <w:p w:rsidR="00BA3230" w:rsidRPr="00BA3230" w:rsidRDefault="00BA3230">
      <w:pPr>
        <w:pStyle w:val="TM3"/>
        <w:tabs>
          <w:tab w:val="left" w:pos="2041"/>
        </w:tabs>
        <w:rPr>
          <w:ins w:id="263" w:author="Mokaddem Emna" w:date="2013-04-29T18:25:00Z"/>
          <w:rFonts w:asciiTheme="minorHAnsi" w:eastAsiaTheme="minorEastAsia" w:hAnsiTheme="minorHAnsi" w:cstheme="minorBidi"/>
          <w:bCs w:val="0"/>
          <w:iCs w:val="0"/>
          <w:caps w:val="0"/>
          <w:color w:val="auto"/>
          <w:spacing w:val="0"/>
          <w:sz w:val="22"/>
          <w:szCs w:val="22"/>
          <w:lang w:val="en-US" w:eastAsia="fr-FR"/>
          <w:rPrChange w:id="264" w:author="Mokaddem Emna" w:date="2013-04-29T18:25:00Z">
            <w:rPr>
              <w:ins w:id="265"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266" w:author="Mokaddem Emna" w:date="2013-04-29T18:25:00Z">
        <w:r>
          <w:t>6.1.23</w:t>
        </w:r>
      </w:ins>
      <w:ins w:id="267"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268" w:author="Mokaddem Emna" w:date="2013-04-29T18:25:00Z">
        <w:r>
          <w:t>NGEO-WEBC-VTP-0165</w:t>
        </w:r>
        <w:r>
          <w:tab/>
        </w:r>
        <w:r>
          <w:fldChar w:fldCharType="begin"/>
        </w:r>
        <w:r>
          <w:instrText xml:space="preserve"> PAGEREF _Toc355023300 \h </w:instrText>
        </w:r>
      </w:ins>
      <w:r>
        <w:fldChar w:fldCharType="separate"/>
      </w:r>
      <w:ins w:id="269" w:author="Mokaddem Emna" w:date="2013-04-29T18:25:00Z">
        <w:r>
          <w:t>57</w:t>
        </w:r>
        <w:r>
          <w:fldChar w:fldCharType="end"/>
        </w:r>
      </w:ins>
    </w:p>
    <w:p w:rsidR="00BA3230" w:rsidRPr="00BA3230" w:rsidRDefault="00BA3230">
      <w:pPr>
        <w:pStyle w:val="TM3"/>
        <w:tabs>
          <w:tab w:val="left" w:pos="2041"/>
        </w:tabs>
        <w:rPr>
          <w:ins w:id="270" w:author="Mokaddem Emna" w:date="2013-04-29T18:25:00Z"/>
          <w:rFonts w:asciiTheme="minorHAnsi" w:eastAsiaTheme="minorEastAsia" w:hAnsiTheme="minorHAnsi" w:cstheme="minorBidi"/>
          <w:bCs w:val="0"/>
          <w:iCs w:val="0"/>
          <w:caps w:val="0"/>
          <w:color w:val="auto"/>
          <w:spacing w:val="0"/>
          <w:sz w:val="22"/>
          <w:szCs w:val="22"/>
          <w:lang w:val="en-US" w:eastAsia="fr-FR"/>
          <w:rPrChange w:id="271" w:author="Mokaddem Emna" w:date="2013-04-29T18:25:00Z">
            <w:rPr>
              <w:ins w:id="272"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273" w:author="Mokaddem Emna" w:date="2013-04-29T18:25:00Z">
        <w:r>
          <w:t>6.1.24</w:t>
        </w:r>
      </w:ins>
      <w:ins w:id="274"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275" w:author="Mokaddem Emna" w:date="2013-04-29T18:25:00Z">
        <w:r>
          <w:t>NGEO-WEBC-VTP-0170</w:t>
        </w:r>
        <w:r>
          <w:tab/>
        </w:r>
        <w:r>
          <w:fldChar w:fldCharType="begin"/>
        </w:r>
        <w:r>
          <w:instrText xml:space="preserve"> PAGEREF _Toc355023301 \h </w:instrText>
        </w:r>
      </w:ins>
      <w:r>
        <w:fldChar w:fldCharType="separate"/>
      </w:r>
      <w:ins w:id="276" w:author="Mokaddem Emna" w:date="2013-04-29T18:25:00Z">
        <w:r>
          <w:t>60</w:t>
        </w:r>
        <w:r>
          <w:fldChar w:fldCharType="end"/>
        </w:r>
      </w:ins>
    </w:p>
    <w:p w:rsidR="00BA3230" w:rsidRPr="00BA3230" w:rsidRDefault="00BA3230">
      <w:pPr>
        <w:pStyle w:val="TM3"/>
        <w:tabs>
          <w:tab w:val="left" w:pos="2041"/>
        </w:tabs>
        <w:rPr>
          <w:ins w:id="277" w:author="Mokaddem Emna" w:date="2013-04-29T18:25:00Z"/>
          <w:rFonts w:asciiTheme="minorHAnsi" w:eastAsiaTheme="minorEastAsia" w:hAnsiTheme="minorHAnsi" w:cstheme="minorBidi"/>
          <w:bCs w:val="0"/>
          <w:iCs w:val="0"/>
          <w:caps w:val="0"/>
          <w:color w:val="auto"/>
          <w:spacing w:val="0"/>
          <w:sz w:val="22"/>
          <w:szCs w:val="22"/>
          <w:lang w:val="en-US" w:eastAsia="fr-FR"/>
          <w:rPrChange w:id="278" w:author="Mokaddem Emna" w:date="2013-04-29T18:25:00Z">
            <w:rPr>
              <w:ins w:id="279"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280" w:author="Mokaddem Emna" w:date="2013-04-29T18:25:00Z">
        <w:r>
          <w:t>6.1.25</w:t>
        </w:r>
      </w:ins>
      <w:ins w:id="281"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282" w:author="Mokaddem Emna" w:date="2013-04-29T18:25:00Z">
        <w:r>
          <w:t>NGEO-WEBC-VTP-0173</w:t>
        </w:r>
        <w:r>
          <w:tab/>
        </w:r>
        <w:r>
          <w:fldChar w:fldCharType="begin"/>
        </w:r>
        <w:r>
          <w:instrText xml:space="preserve"> PAGEREF _Toc355023302 \h </w:instrText>
        </w:r>
      </w:ins>
      <w:r>
        <w:fldChar w:fldCharType="separate"/>
      </w:r>
      <w:ins w:id="283" w:author="Mokaddem Emna" w:date="2013-04-29T18:25:00Z">
        <w:r>
          <w:t>61</w:t>
        </w:r>
        <w:r>
          <w:fldChar w:fldCharType="end"/>
        </w:r>
      </w:ins>
    </w:p>
    <w:p w:rsidR="00BA3230" w:rsidRPr="00BA3230" w:rsidRDefault="00BA3230">
      <w:pPr>
        <w:pStyle w:val="TM3"/>
        <w:tabs>
          <w:tab w:val="left" w:pos="2041"/>
        </w:tabs>
        <w:rPr>
          <w:ins w:id="284" w:author="Mokaddem Emna" w:date="2013-04-29T18:25:00Z"/>
          <w:rFonts w:asciiTheme="minorHAnsi" w:eastAsiaTheme="minorEastAsia" w:hAnsiTheme="minorHAnsi" w:cstheme="minorBidi"/>
          <w:bCs w:val="0"/>
          <w:iCs w:val="0"/>
          <w:caps w:val="0"/>
          <w:color w:val="auto"/>
          <w:spacing w:val="0"/>
          <w:sz w:val="22"/>
          <w:szCs w:val="22"/>
          <w:lang w:val="en-US" w:eastAsia="fr-FR"/>
          <w:rPrChange w:id="285" w:author="Mokaddem Emna" w:date="2013-04-29T18:25:00Z">
            <w:rPr>
              <w:ins w:id="286"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287" w:author="Mokaddem Emna" w:date="2013-04-29T18:25:00Z">
        <w:r>
          <w:t>6.1.26</w:t>
        </w:r>
      </w:ins>
      <w:ins w:id="288"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289" w:author="Mokaddem Emna" w:date="2013-04-29T18:25:00Z">
        <w:r>
          <w:t>NGEO-WEBC-VTP-0175</w:t>
        </w:r>
        <w:r>
          <w:tab/>
        </w:r>
        <w:r>
          <w:fldChar w:fldCharType="begin"/>
        </w:r>
        <w:r>
          <w:instrText xml:space="preserve"> PAGEREF _Toc355023303 \h </w:instrText>
        </w:r>
      </w:ins>
      <w:r>
        <w:fldChar w:fldCharType="separate"/>
      </w:r>
      <w:ins w:id="290" w:author="Mokaddem Emna" w:date="2013-04-29T18:25:00Z">
        <w:r>
          <w:t>62</w:t>
        </w:r>
        <w:r>
          <w:fldChar w:fldCharType="end"/>
        </w:r>
      </w:ins>
    </w:p>
    <w:p w:rsidR="00BA3230" w:rsidRPr="00BA3230" w:rsidRDefault="00BA3230">
      <w:pPr>
        <w:pStyle w:val="TM3"/>
        <w:tabs>
          <w:tab w:val="left" w:pos="2041"/>
        </w:tabs>
        <w:rPr>
          <w:ins w:id="291" w:author="Mokaddem Emna" w:date="2013-04-29T18:25:00Z"/>
          <w:rFonts w:asciiTheme="minorHAnsi" w:eastAsiaTheme="minorEastAsia" w:hAnsiTheme="minorHAnsi" w:cstheme="minorBidi"/>
          <w:bCs w:val="0"/>
          <w:iCs w:val="0"/>
          <w:caps w:val="0"/>
          <w:color w:val="auto"/>
          <w:spacing w:val="0"/>
          <w:sz w:val="22"/>
          <w:szCs w:val="22"/>
          <w:lang w:val="en-US" w:eastAsia="fr-FR"/>
          <w:rPrChange w:id="292" w:author="Mokaddem Emna" w:date="2013-04-29T18:25:00Z">
            <w:rPr>
              <w:ins w:id="293"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294" w:author="Mokaddem Emna" w:date="2013-04-29T18:25:00Z">
        <w:r>
          <w:t>6.1.27</w:t>
        </w:r>
      </w:ins>
      <w:ins w:id="295"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296" w:author="Mokaddem Emna" w:date="2013-04-29T18:25:00Z">
        <w:r>
          <w:t>NGEO-WEBC-VTP-0180</w:t>
        </w:r>
        <w:r>
          <w:tab/>
        </w:r>
        <w:r>
          <w:fldChar w:fldCharType="begin"/>
        </w:r>
        <w:r>
          <w:instrText xml:space="preserve"> PAGEREF _Toc355023304 \h </w:instrText>
        </w:r>
      </w:ins>
      <w:r>
        <w:fldChar w:fldCharType="separate"/>
      </w:r>
      <w:ins w:id="297" w:author="Mokaddem Emna" w:date="2013-04-29T18:25:00Z">
        <w:r>
          <w:t>63</w:t>
        </w:r>
        <w:r>
          <w:fldChar w:fldCharType="end"/>
        </w:r>
      </w:ins>
    </w:p>
    <w:p w:rsidR="00BA3230" w:rsidRPr="00BA3230" w:rsidRDefault="00BA3230">
      <w:pPr>
        <w:pStyle w:val="TM3"/>
        <w:tabs>
          <w:tab w:val="left" w:pos="2041"/>
        </w:tabs>
        <w:rPr>
          <w:ins w:id="298" w:author="Mokaddem Emna" w:date="2013-04-29T18:25:00Z"/>
          <w:rFonts w:asciiTheme="minorHAnsi" w:eastAsiaTheme="minorEastAsia" w:hAnsiTheme="minorHAnsi" w:cstheme="minorBidi"/>
          <w:bCs w:val="0"/>
          <w:iCs w:val="0"/>
          <w:caps w:val="0"/>
          <w:color w:val="auto"/>
          <w:spacing w:val="0"/>
          <w:sz w:val="22"/>
          <w:szCs w:val="22"/>
          <w:lang w:val="en-US" w:eastAsia="fr-FR"/>
          <w:rPrChange w:id="299" w:author="Mokaddem Emna" w:date="2013-04-29T18:25:00Z">
            <w:rPr>
              <w:ins w:id="300"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301" w:author="Mokaddem Emna" w:date="2013-04-29T18:25:00Z">
        <w:r>
          <w:lastRenderedPageBreak/>
          <w:t>6.1.28</w:t>
        </w:r>
      </w:ins>
      <w:ins w:id="302"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303" w:author="Mokaddem Emna" w:date="2013-04-29T18:25:00Z">
        <w:r>
          <w:t>NGEO-WEBC-VTP-0190</w:t>
        </w:r>
        <w:r>
          <w:tab/>
        </w:r>
        <w:r>
          <w:fldChar w:fldCharType="begin"/>
        </w:r>
        <w:r>
          <w:instrText xml:space="preserve"> PAGEREF _Toc355023305 \h </w:instrText>
        </w:r>
      </w:ins>
      <w:r>
        <w:fldChar w:fldCharType="separate"/>
      </w:r>
      <w:ins w:id="304" w:author="Mokaddem Emna" w:date="2013-04-29T18:25:00Z">
        <w:r>
          <w:t>65</w:t>
        </w:r>
        <w:r>
          <w:fldChar w:fldCharType="end"/>
        </w:r>
      </w:ins>
    </w:p>
    <w:p w:rsidR="00BA3230" w:rsidRPr="00BA3230" w:rsidRDefault="00BA3230">
      <w:pPr>
        <w:pStyle w:val="TM3"/>
        <w:tabs>
          <w:tab w:val="left" w:pos="2041"/>
        </w:tabs>
        <w:rPr>
          <w:ins w:id="305" w:author="Mokaddem Emna" w:date="2013-04-29T18:25:00Z"/>
          <w:rFonts w:asciiTheme="minorHAnsi" w:eastAsiaTheme="minorEastAsia" w:hAnsiTheme="minorHAnsi" w:cstheme="minorBidi"/>
          <w:bCs w:val="0"/>
          <w:iCs w:val="0"/>
          <w:caps w:val="0"/>
          <w:color w:val="auto"/>
          <w:spacing w:val="0"/>
          <w:sz w:val="22"/>
          <w:szCs w:val="22"/>
          <w:lang w:val="en-US" w:eastAsia="fr-FR"/>
          <w:rPrChange w:id="306" w:author="Mokaddem Emna" w:date="2013-04-29T18:25:00Z">
            <w:rPr>
              <w:ins w:id="307"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308" w:author="Mokaddem Emna" w:date="2013-04-29T18:25:00Z">
        <w:r>
          <w:t>6.1.29</w:t>
        </w:r>
      </w:ins>
      <w:ins w:id="309"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310" w:author="Mokaddem Emna" w:date="2013-04-29T18:25:00Z">
        <w:r>
          <w:t>NGEO-WEBC-VTP-0200</w:t>
        </w:r>
        <w:r>
          <w:tab/>
        </w:r>
        <w:r>
          <w:fldChar w:fldCharType="begin"/>
        </w:r>
        <w:r>
          <w:instrText xml:space="preserve"> PAGEREF _Toc355023306 \h </w:instrText>
        </w:r>
      </w:ins>
      <w:r>
        <w:fldChar w:fldCharType="separate"/>
      </w:r>
      <w:ins w:id="311" w:author="Mokaddem Emna" w:date="2013-04-29T18:25:00Z">
        <w:r>
          <w:t>68</w:t>
        </w:r>
        <w:r>
          <w:fldChar w:fldCharType="end"/>
        </w:r>
      </w:ins>
    </w:p>
    <w:p w:rsidR="00BA3230" w:rsidRPr="00BA3230" w:rsidRDefault="00BA3230">
      <w:pPr>
        <w:pStyle w:val="TM3"/>
        <w:tabs>
          <w:tab w:val="left" w:pos="2041"/>
        </w:tabs>
        <w:rPr>
          <w:ins w:id="312" w:author="Mokaddem Emna" w:date="2013-04-29T18:25:00Z"/>
          <w:rFonts w:asciiTheme="minorHAnsi" w:eastAsiaTheme="minorEastAsia" w:hAnsiTheme="minorHAnsi" w:cstheme="minorBidi"/>
          <w:bCs w:val="0"/>
          <w:iCs w:val="0"/>
          <w:caps w:val="0"/>
          <w:color w:val="auto"/>
          <w:spacing w:val="0"/>
          <w:sz w:val="22"/>
          <w:szCs w:val="22"/>
          <w:lang w:val="en-US" w:eastAsia="fr-FR"/>
          <w:rPrChange w:id="313" w:author="Mokaddem Emna" w:date="2013-04-29T18:25:00Z">
            <w:rPr>
              <w:ins w:id="314"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315" w:author="Mokaddem Emna" w:date="2013-04-29T18:25:00Z">
        <w:r>
          <w:t>6.1.30</w:t>
        </w:r>
      </w:ins>
      <w:ins w:id="316"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317" w:author="Mokaddem Emna" w:date="2013-04-29T18:25:00Z">
        <w:r>
          <w:t>NGEO-WEBC-VTP-0210</w:t>
        </w:r>
        <w:r>
          <w:tab/>
        </w:r>
        <w:r>
          <w:fldChar w:fldCharType="begin"/>
        </w:r>
        <w:r>
          <w:instrText xml:space="preserve"> PAGEREF _Toc355023307 \h </w:instrText>
        </w:r>
      </w:ins>
      <w:r>
        <w:fldChar w:fldCharType="separate"/>
      </w:r>
      <w:ins w:id="318" w:author="Mokaddem Emna" w:date="2013-04-29T18:25:00Z">
        <w:r>
          <w:t>72</w:t>
        </w:r>
        <w:r>
          <w:fldChar w:fldCharType="end"/>
        </w:r>
      </w:ins>
    </w:p>
    <w:p w:rsidR="00BA3230" w:rsidRPr="00BA3230" w:rsidRDefault="00BA3230">
      <w:pPr>
        <w:pStyle w:val="TM3"/>
        <w:tabs>
          <w:tab w:val="left" w:pos="2041"/>
        </w:tabs>
        <w:rPr>
          <w:ins w:id="319" w:author="Mokaddem Emna" w:date="2013-04-29T18:25:00Z"/>
          <w:rFonts w:asciiTheme="minorHAnsi" w:eastAsiaTheme="minorEastAsia" w:hAnsiTheme="minorHAnsi" w:cstheme="minorBidi"/>
          <w:bCs w:val="0"/>
          <w:iCs w:val="0"/>
          <w:caps w:val="0"/>
          <w:color w:val="auto"/>
          <w:spacing w:val="0"/>
          <w:sz w:val="22"/>
          <w:szCs w:val="22"/>
          <w:lang w:val="en-US" w:eastAsia="fr-FR"/>
          <w:rPrChange w:id="320" w:author="Mokaddem Emna" w:date="2013-04-29T18:25:00Z">
            <w:rPr>
              <w:ins w:id="321"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322" w:author="Mokaddem Emna" w:date="2013-04-29T18:25:00Z">
        <w:r>
          <w:t>6.1.31</w:t>
        </w:r>
      </w:ins>
      <w:ins w:id="323"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324" w:author="Mokaddem Emna" w:date="2013-04-29T18:25:00Z">
        <w:r>
          <w:t>NGEO-WEBC-VTP-0215</w:t>
        </w:r>
        <w:r>
          <w:tab/>
        </w:r>
        <w:r>
          <w:fldChar w:fldCharType="begin"/>
        </w:r>
        <w:r>
          <w:instrText xml:space="preserve"> PAGEREF _Toc355023308 \h </w:instrText>
        </w:r>
      </w:ins>
      <w:r>
        <w:fldChar w:fldCharType="separate"/>
      </w:r>
      <w:ins w:id="325" w:author="Mokaddem Emna" w:date="2013-04-29T18:25:00Z">
        <w:r>
          <w:t>73</w:t>
        </w:r>
        <w:r>
          <w:fldChar w:fldCharType="end"/>
        </w:r>
      </w:ins>
    </w:p>
    <w:p w:rsidR="00BA3230" w:rsidRPr="00BA3230" w:rsidRDefault="00BA3230">
      <w:pPr>
        <w:pStyle w:val="TM3"/>
        <w:tabs>
          <w:tab w:val="left" w:pos="2041"/>
        </w:tabs>
        <w:rPr>
          <w:ins w:id="326" w:author="Mokaddem Emna" w:date="2013-04-29T18:25:00Z"/>
          <w:rFonts w:asciiTheme="minorHAnsi" w:eastAsiaTheme="minorEastAsia" w:hAnsiTheme="minorHAnsi" w:cstheme="minorBidi"/>
          <w:bCs w:val="0"/>
          <w:iCs w:val="0"/>
          <w:caps w:val="0"/>
          <w:color w:val="auto"/>
          <w:spacing w:val="0"/>
          <w:sz w:val="22"/>
          <w:szCs w:val="22"/>
          <w:lang w:val="en-US" w:eastAsia="fr-FR"/>
          <w:rPrChange w:id="327" w:author="Mokaddem Emna" w:date="2013-04-29T18:25:00Z">
            <w:rPr>
              <w:ins w:id="328"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329" w:author="Mokaddem Emna" w:date="2013-04-29T18:25:00Z">
        <w:r>
          <w:t>6.1.32</w:t>
        </w:r>
      </w:ins>
      <w:ins w:id="330"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331" w:author="Mokaddem Emna" w:date="2013-04-29T18:25:00Z">
        <w:r>
          <w:t>NGEO-WEBC-VTP-0220</w:t>
        </w:r>
        <w:r>
          <w:tab/>
        </w:r>
        <w:r>
          <w:fldChar w:fldCharType="begin"/>
        </w:r>
        <w:r>
          <w:instrText xml:space="preserve"> PAGEREF _Toc355023309 \h </w:instrText>
        </w:r>
      </w:ins>
      <w:r>
        <w:fldChar w:fldCharType="separate"/>
      </w:r>
      <w:ins w:id="332" w:author="Mokaddem Emna" w:date="2013-04-29T18:25:00Z">
        <w:r>
          <w:t>75</w:t>
        </w:r>
        <w:r>
          <w:fldChar w:fldCharType="end"/>
        </w:r>
      </w:ins>
    </w:p>
    <w:p w:rsidR="00BA3230" w:rsidRPr="00BA3230" w:rsidRDefault="00BA3230">
      <w:pPr>
        <w:pStyle w:val="TM3"/>
        <w:tabs>
          <w:tab w:val="left" w:pos="2041"/>
        </w:tabs>
        <w:rPr>
          <w:ins w:id="333" w:author="Mokaddem Emna" w:date="2013-04-29T18:25:00Z"/>
          <w:rFonts w:asciiTheme="minorHAnsi" w:eastAsiaTheme="minorEastAsia" w:hAnsiTheme="minorHAnsi" w:cstheme="minorBidi"/>
          <w:bCs w:val="0"/>
          <w:iCs w:val="0"/>
          <w:caps w:val="0"/>
          <w:color w:val="auto"/>
          <w:spacing w:val="0"/>
          <w:sz w:val="22"/>
          <w:szCs w:val="22"/>
          <w:lang w:val="en-US" w:eastAsia="fr-FR"/>
          <w:rPrChange w:id="334" w:author="Mokaddem Emna" w:date="2013-04-29T18:25:00Z">
            <w:rPr>
              <w:ins w:id="335"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336" w:author="Mokaddem Emna" w:date="2013-04-29T18:25:00Z">
        <w:r>
          <w:t>6.1.33</w:t>
        </w:r>
      </w:ins>
      <w:ins w:id="337"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338" w:author="Mokaddem Emna" w:date="2013-04-29T18:25:00Z">
        <w:r>
          <w:t>NGEO-WEBC-VTP-0224</w:t>
        </w:r>
        <w:r>
          <w:tab/>
        </w:r>
        <w:r>
          <w:fldChar w:fldCharType="begin"/>
        </w:r>
        <w:r>
          <w:instrText xml:space="preserve"> PAGEREF _Toc355023310 \h </w:instrText>
        </w:r>
      </w:ins>
      <w:r>
        <w:fldChar w:fldCharType="separate"/>
      </w:r>
      <w:ins w:id="339" w:author="Mokaddem Emna" w:date="2013-04-29T18:25:00Z">
        <w:r>
          <w:t>77</w:t>
        </w:r>
        <w:r>
          <w:fldChar w:fldCharType="end"/>
        </w:r>
      </w:ins>
    </w:p>
    <w:p w:rsidR="00BA3230" w:rsidRPr="00BA3230" w:rsidRDefault="00BA3230">
      <w:pPr>
        <w:pStyle w:val="TM3"/>
        <w:tabs>
          <w:tab w:val="left" w:pos="2041"/>
        </w:tabs>
        <w:rPr>
          <w:ins w:id="340" w:author="Mokaddem Emna" w:date="2013-04-29T18:25:00Z"/>
          <w:rFonts w:asciiTheme="minorHAnsi" w:eastAsiaTheme="minorEastAsia" w:hAnsiTheme="minorHAnsi" w:cstheme="minorBidi"/>
          <w:bCs w:val="0"/>
          <w:iCs w:val="0"/>
          <w:caps w:val="0"/>
          <w:color w:val="auto"/>
          <w:spacing w:val="0"/>
          <w:sz w:val="22"/>
          <w:szCs w:val="22"/>
          <w:lang w:val="en-US" w:eastAsia="fr-FR"/>
          <w:rPrChange w:id="341" w:author="Mokaddem Emna" w:date="2013-04-29T18:25:00Z">
            <w:rPr>
              <w:ins w:id="342"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343" w:author="Mokaddem Emna" w:date="2013-04-29T18:25:00Z">
        <w:r>
          <w:t>6.1.34</w:t>
        </w:r>
      </w:ins>
      <w:ins w:id="344"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345" w:author="Mokaddem Emna" w:date="2013-04-29T18:25:00Z">
        <w:r>
          <w:t>NGEO-WEBC-VTP-0228</w:t>
        </w:r>
        <w:r>
          <w:tab/>
        </w:r>
        <w:r>
          <w:fldChar w:fldCharType="begin"/>
        </w:r>
        <w:r>
          <w:instrText xml:space="preserve"> PAGEREF _Toc355023311 \h </w:instrText>
        </w:r>
      </w:ins>
      <w:r>
        <w:fldChar w:fldCharType="separate"/>
      </w:r>
      <w:ins w:id="346" w:author="Mokaddem Emna" w:date="2013-04-29T18:25:00Z">
        <w:r>
          <w:t>79</w:t>
        </w:r>
        <w:r>
          <w:fldChar w:fldCharType="end"/>
        </w:r>
      </w:ins>
    </w:p>
    <w:p w:rsidR="00BA3230" w:rsidRPr="00BA3230" w:rsidRDefault="00BA3230">
      <w:pPr>
        <w:pStyle w:val="TM3"/>
        <w:tabs>
          <w:tab w:val="left" w:pos="2041"/>
        </w:tabs>
        <w:rPr>
          <w:ins w:id="347" w:author="Mokaddem Emna" w:date="2013-04-29T18:25:00Z"/>
          <w:rFonts w:asciiTheme="minorHAnsi" w:eastAsiaTheme="minorEastAsia" w:hAnsiTheme="minorHAnsi" w:cstheme="minorBidi"/>
          <w:bCs w:val="0"/>
          <w:iCs w:val="0"/>
          <w:caps w:val="0"/>
          <w:color w:val="auto"/>
          <w:spacing w:val="0"/>
          <w:sz w:val="22"/>
          <w:szCs w:val="22"/>
          <w:lang w:val="en-US" w:eastAsia="fr-FR"/>
          <w:rPrChange w:id="348" w:author="Mokaddem Emna" w:date="2013-04-29T18:25:00Z">
            <w:rPr>
              <w:ins w:id="349"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350" w:author="Mokaddem Emna" w:date="2013-04-29T18:25:00Z">
        <w:r>
          <w:t>6.1.35</w:t>
        </w:r>
      </w:ins>
      <w:ins w:id="351"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352" w:author="Mokaddem Emna" w:date="2013-04-29T18:25:00Z">
        <w:r>
          <w:t>NGEO-WEBC-VTP-0230</w:t>
        </w:r>
        <w:r>
          <w:tab/>
        </w:r>
        <w:r>
          <w:fldChar w:fldCharType="begin"/>
        </w:r>
        <w:r>
          <w:instrText xml:space="preserve"> PAGEREF _Toc355023312 \h </w:instrText>
        </w:r>
      </w:ins>
      <w:r>
        <w:fldChar w:fldCharType="separate"/>
      </w:r>
      <w:ins w:id="353" w:author="Mokaddem Emna" w:date="2013-04-29T18:25:00Z">
        <w:r>
          <w:t>80</w:t>
        </w:r>
        <w:r>
          <w:fldChar w:fldCharType="end"/>
        </w:r>
      </w:ins>
    </w:p>
    <w:p w:rsidR="00BA3230" w:rsidRPr="00BA3230" w:rsidRDefault="00BA3230">
      <w:pPr>
        <w:pStyle w:val="TM3"/>
        <w:tabs>
          <w:tab w:val="left" w:pos="2041"/>
        </w:tabs>
        <w:rPr>
          <w:ins w:id="354" w:author="Mokaddem Emna" w:date="2013-04-29T18:25:00Z"/>
          <w:rFonts w:asciiTheme="minorHAnsi" w:eastAsiaTheme="minorEastAsia" w:hAnsiTheme="minorHAnsi" w:cstheme="minorBidi"/>
          <w:bCs w:val="0"/>
          <w:iCs w:val="0"/>
          <w:caps w:val="0"/>
          <w:color w:val="auto"/>
          <w:spacing w:val="0"/>
          <w:sz w:val="22"/>
          <w:szCs w:val="22"/>
          <w:lang w:val="en-US" w:eastAsia="fr-FR"/>
          <w:rPrChange w:id="355" w:author="Mokaddem Emna" w:date="2013-04-29T18:25:00Z">
            <w:rPr>
              <w:ins w:id="356"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357" w:author="Mokaddem Emna" w:date="2013-04-29T18:25:00Z">
        <w:r>
          <w:t>6.1.36</w:t>
        </w:r>
      </w:ins>
      <w:ins w:id="358"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359" w:author="Mokaddem Emna" w:date="2013-04-29T18:25:00Z">
        <w:r>
          <w:t>NGEO-WEBC-VTP-0240</w:t>
        </w:r>
        <w:r>
          <w:tab/>
        </w:r>
        <w:r>
          <w:fldChar w:fldCharType="begin"/>
        </w:r>
        <w:r>
          <w:instrText xml:space="preserve"> PAGEREF _Toc355023313 \h </w:instrText>
        </w:r>
      </w:ins>
      <w:r>
        <w:fldChar w:fldCharType="separate"/>
      </w:r>
      <w:ins w:id="360" w:author="Mokaddem Emna" w:date="2013-04-29T18:25:00Z">
        <w:r>
          <w:t>82</w:t>
        </w:r>
        <w:r>
          <w:fldChar w:fldCharType="end"/>
        </w:r>
      </w:ins>
    </w:p>
    <w:p w:rsidR="00BA3230" w:rsidRPr="00BA3230" w:rsidRDefault="00BA3230">
      <w:pPr>
        <w:pStyle w:val="TM3"/>
        <w:tabs>
          <w:tab w:val="left" w:pos="2041"/>
        </w:tabs>
        <w:rPr>
          <w:ins w:id="361" w:author="Mokaddem Emna" w:date="2013-04-29T18:25:00Z"/>
          <w:rFonts w:asciiTheme="minorHAnsi" w:eastAsiaTheme="minorEastAsia" w:hAnsiTheme="minorHAnsi" w:cstheme="minorBidi"/>
          <w:bCs w:val="0"/>
          <w:iCs w:val="0"/>
          <w:caps w:val="0"/>
          <w:color w:val="auto"/>
          <w:spacing w:val="0"/>
          <w:sz w:val="22"/>
          <w:szCs w:val="22"/>
          <w:lang w:val="en-US" w:eastAsia="fr-FR"/>
          <w:rPrChange w:id="362" w:author="Mokaddem Emna" w:date="2013-04-29T18:25:00Z">
            <w:rPr>
              <w:ins w:id="363"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364" w:author="Mokaddem Emna" w:date="2013-04-29T18:25:00Z">
        <w:r>
          <w:t>6.1.37</w:t>
        </w:r>
      </w:ins>
      <w:ins w:id="365"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366" w:author="Mokaddem Emna" w:date="2013-04-29T18:25:00Z">
        <w:r>
          <w:t>NGEO-WEBC-VTP-0243</w:t>
        </w:r>
        <w:r>
          <w:tab/>
        </w:r>
        <w:r>
          <w:fldChar w:fldCharType="begin"/>
        </w:r>
        <w:r>
          <w:instrText xml:space="preserve"> PAGEREF _Toc355023314 \h </w:instrText>
        </w:r>
      </w:ins>
      <w:r>
        <w:fldChar w:fldCharType="separate"/>
      </w:r>
      <w:ins w:id="367" w:author="Mokaddem Emna" w:date="2013-04-29T18:25:00Z">
        <w:r>
          <w:t>83</w:t>
        </w:r>
        <w:r>
          <w:fldChar w:fldCharType="end"/>
        </w:r>
      </w:ins>
    </w:p>
    <w:p w:rsidR="00BA3230" w:rsidRPr="00BA3230" w:rsidRDefault="00BA3230">
      <w:pPr>
        <w:pStyle w:val="TM3"/>
        <w:tabs>
          <w:tab w:val="left" w:pos="2041"/>
        </w:tabs>
        <w:rPr>
          <w:ins w:id="368" w:author="Mokaddem Emna" w:date="2013-04-29T18:25:00Z"/>
          <w:rFonts w:asciiTheme="minorHAnsi" w:eastAsiaTheme="minorEastAsia" w:hAnsiTheme="minorHAnsi" w:cstheme="minorBidi"/>
          <w:bCs w:val="0"/>
          <w:iCs w:val="0"/>
          <w:caps w:val="0"/>
          <w:color w:val="auto"/>
          <w:spacing w:val="0"/>
          <w:sz w:val="22"/>
          <w:szCs w:val="22"/>
          <w:lang w:val="en-US" w:eastAsia="fr-FR"/>
          <w:rPrChange w:id="369" w:author="Mokaddem Emna" w:date="2013-04-29T18:25:00Z">
            <w:rPr>
              <w:ins w:id="370"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371" w:author="Mokaddem Emna" w:date="2013-04-29T18:25:00Z">
        <w:r>
          <w:t>6.1.38</w:t>
        </w:r>
      </w:ins>
      <w:ins w:id="372"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373" w:author="Mokaddem Emna" w:date="2013-04-29T18:25:00Z">
        <w:r>
          <w:t>NGEO-WEBC-VTP-0245</w:t>
        </w:r>
        <w:r>
          <w:tab/>
        </w:r>
        <w:r>
          <w:fldChar w:fldCharType="begin"/>
        </w:r>
        <w:r>
          <w:instrText xml:space="preserve"> PAGEREF _Toc355023315 \h </w:instrText>
        </w:r>
      </w:ins>
      <w:r>
        <w:fldChar w:fldCharType="separate"/>
      </w:r>
      <w:ins w:id="374" w:author="Mokaddem Emna" w:date="2013-04-29T18:25:00Z">
        <w:r>
          <w:t>85</w:t>
        </w:r>
        <w:r>
          <w:fldChar w:fldCharType="end"/>
        </w:r>
      </w:ins>
    </w:p>
    <w:p w:rsidR="00BA3230" w:rsidRPr="00BA3230" w:rsidRDefault="00BA3230">
      <w:pPr>
        <w:pStyle w:val="TM3"/>
        <w:tabs>
          <w:tab w:val="left" w:pos="2041"/>
        </w:tabs>
        <w:rPr>
          <w:ins w:id="375" w:author="Mokaddem Emna" w:date="2013-04-29T18:25:00Z"/>
          <w:rFonts w:asciiTheme="minorHAnsi" w:eastAsiaTheme="minorEastAsia" w:hAnsiTheme="minorHAnsi" w:cstheme="minorBidi"/>
          <w:bCs w:val="0"/>
          <w:iCs w:val="0"/>
          <w:caps w:val="0"/>
          <w:color w:val="auto"/>
          <w:spacing w:val="0"/>
          <w:sz w:val="22"/>
          <w:szCs w:val="22"/>
          <w:lang w:val="en-US" w:eastAsia="fr-FR"/>
          <w:rPrChange w:id="376" w:author="Mokaddem Emna" w:date="2013-04-29T18:25:00Z">
            <w:rPr>
              <w:ins w:id="377"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378" w:author="Mokaddem Emna" w:date="2013-04-29T18:25:00Z">
        <w:r>
          <w:t>6.1.39</w:t>
        </w:r>
      </w:ins>
      <w:ins w:id="379"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380" w:author="Mokaddem Emna" w:date="2013-04-29T18:25:00Z">
        <w:r>
          <w:t>NGEO-WEBC-VTP-0250</w:t>
        </w:r>
        <w:r>
          <w:tab/>
        </w:r>
        <w:r>
          <w:fldChar w:fldCharType="begin"/>
        </w:r>
        <w:r>
          <w:instrText xml:space="preserve"> PAGEREF _Toc355023316 \h </w:instrText>
        </w:r>
      </w:ins>
      <w:r>
        <w:fldChar w:fldCharType="separate"/>
      </w:r>
      <w:ins w:id="381" w:author="Mokaddem Emna" w:date="2013-04-29T18:25:00Z">
        <w:r>
          <w:t>89</w:t>
        </w:r>
        <w:r>
          <w:fldChar w:fldCharType="end"/>
        </w:r>
      </w:ins>
    </w:p>
    <w:p w:rsidR="00BA3230" w:rsidRPr="00BA3230" w:rsidRDefault="00BA3230">
      <w:pPr>
        <w:pStyle w:val="TM3"/>
        <w:tabs>
          <w:tab w:val="left" w:pos="2041"/>
        </w:tabs>
        <w:rPr>
          <w:ins w:id="382" w:author="Mokaddem Emna" w:date="2013-04-29T18:25:00Z"/>
          <w:rFonts w:asciiTheme="minorHAnsi" w:eastAsiaTheme="minorEastAsia" w:hAnsiTheme="minorHAnsi" w:cstheme="minorBidi"/>
          <w:bCs w:val="0"/>
          <w:iCs w:val="0"/>
          <w:caps w:val="0"/>
          <w:color w:val="auto"/>
          <w:spacing w:val="0"/>
          <w:sz w:val="22"/>
          <w:szCs w:val="22"/>
          <w:lang w:val="en-US" w:eastAsia="fr-FR"/>
          <w:rPrChange w:id="383" w:author="Mokaddem Emna" w:date="2013-04-29T18:25:00Z">
            <w:rPr>
              <w:ins w:id="384" w:author="Mokaddem Emna" w:date="2013-04-29T18:25:00Z"/>
              <w:rFonts w:asciiTheme="minorHAnsi" w:eastAsiaTheme="minorEastAsia" w:hAnsiTheme="minorHAnsi" w:cstheme="minorBidi"/>
              <w:bCs w:val="0"/>
              <w:iCs w:val="0"/>
              <w:caps w:val="0"/>
              <w:color w:val="auto"/>
              <w:spacing w:val="0"/>
              <w:sz w:val="22"/>
              <w:szCs w:val="22"/>
              <w:lang w:val="fr-FR" w:eastAsia="fr-FR"/>
            </w:rPr>
          </w:rPrChange>
        </w:rPr>
      </w:pPr>
      <w:ins w:id="385" w:author="Mokaddem Emna" w:date="2013-04-29T18:25:00Z">
        <w:r>
          <w:t>6.1.40</w:t>
        </w:r>
      </w:ins>
      <w:ins w:id="386" w:author="Mokaddem Emna" w:date="2013-04-29T18:57:00Z">
        <w:r w:rsidR="009E627E">
          <w:rPr>
            <w:rFonts w:asciiTheme="minorHAnsi" w:eastAsiaTheme="minorEastAsia" w:hAnsiTheme="minorHAnsi" w:cstheme="minorBidi"/>
            <w:bCs w:val="0"/>
            <w:iCs w:val="0"/>
            <w:caps w:val="0"/>
            <w:color w:val="auto"/>
            <w:spacing w:val="0"/>
            <w:sz w:val="22"/>
            <w:szCs w:val="22"/>
            <w:lang w:val="en-US" w:eastAsia="fr-FR"/>
          </w:rPr>
          <w:t xml:space="preserve"> </w:t>
        </w:r>
      </w:ins>
      <w:ins w:id="387" w:author="Mokaddem Emna" w:date="2013-04-29T18:25:00Z">
        <w:r>
          <w:t>NGEO-WEBC-VTP-0260</w:t>
        </w:r>
        <w:r>
          <w:tab/>
        </w:r>
        <w:r>
          <w:fldChar w:fldCharType="begin"/>
        </w:r>
        <w:r>
          <w:instrText xml:space="preserve"> PAGEREF _Toc355023317 \h </w:instrText>
        </w:r>
      </w:ins>
      <w:r>
        <w:fldChar w:fldCharType="separate"/>
      </w:r>
      <w:ins w:id="388" w:author="Mokaddem Emna" w:date="2013-04-29T18:25:00Z">
        <w:r>
          <w:t>92</w:t>
        </w:r>
        <w:r>
          <w:fldChar w:fldCharType="end"/>
        </w:r>
      </w:ins>
    </w:p>
    <w:p w:rsidR="00BA3230" w:rsidRPr="00BA3230" w:rsidRDefault="00BA3230">
      <w:pPr>
        <w:pStyle w:val="TM2"/>
        <w:tabs>
          <w:tab w:val="left" w:pos="1305"/>
        </w:tabs>
        <w:rPr>
          <w:ins w:id="389" w:author="Mokaddem Emna" w:date="2013-04-29T18:25:00Z"/>
          <w:rFonts w:asciiTheme="minorHAnsi" w:eastAsiaTheme="minorEastAsia" w:hAnsiTheme="minorHAnsi" w:cstheme="minorBidi"/>
          <w:bCs w:val="0"/>
          <w:caps w:val="0"/>
          <w:spacing w:val="0"/>
          <w:sz w:val="22"/>
          <w:szCs w:val="22"/>
          <w:lang w:val="en-US" w:eastAsia="fr-FR"/>
          <w:rPrChange w:id="390" w:author="Mokaddem Emna" w:date="2013-04-29T18:25:00Z">
            <w:rPr>
              <w:ins w:id="391" w:author="Mokaddem Emna" w:date="2013-04-29T18:25:00Z"/>
              <w:rFonts w:asciiTheme="minorHAnsi" w:eastAsiaTheme="minorEastAsia" w:hAnsiTheme="minorHAnsi" w:cstheme="minorBidi"/>
              <w:bCs w:val="0"/>
              <w:caps w:val="0"/>
              <w:spacing w:val="0"/>
              <w:sz w:val="22"/>
              <w:szCs w:val="22"/>
              <w:lang w:val="fr-FR" w:eastAsia="fr-FR"/>
            </w:rPr>
          </w:rPrChange>
        </w:rPr>
      </w:pPr>
      <w:ins w:id="392" w:author="Mokaddem Emna" w:date="2013-04-29T18:25:00Z">
        <w:r>
          <w:t>6.2</w:t>
        </w:r>
        <w:r w:rsidRPr="00BA3230">
          <w:rPr>
            <w:rFonts w:asciiTheme="minorHAnsi" w:eastAsiaTheme="minorEastAsia" w:hAnsiTheme="minorHAnsi" w:cstheme="minorBidi"/>
            <w:bCs w:val="0"/>
            <w:caps w:val="0"/>
            <w:spacing w:val="0"/>
            <w:sz w:val="22"/>
            <w:szCs w:val="22"/>
            <w:lang w:val="en-US" w:eastAsia="fr-FR"/>
            <w:rPrChange w:id="393" w:author="Mokaddem Emna" w:date="2013-04-29T18:25:00Z">
              <w:rPr>
                <w:rFonts w:asciiTheme="minorHAnsi" w:eastAsiaTheme="minorEastAsia" w:hAnsiTheme="minorHAnsi" w:cstheme="minorBidi"/>
                <w:bCs w:val="0"/>
                <w:caps w:val="0"/>
                <w:noProof w:val="0"/>
                <w:spacing w:val="0"/>
                <w:sz w:val="22"/>
                <w:szCs w:val="22"/>
                <w:lang w:val="fr-FR" w:eastAsia="fr-FR"/>
              </w:rPr>
            </w:rPrChange>
          </w:rPr>
          <w:tab/>
        </w:r>
        <w:r>
          <w:t>Analysis cases</w:t>
        </w:r>
        <w:r>
          <w:tab/>
        </w:r>
        <w:r>
          <w:fldChar w:fldCharType="begin"/>
        </w:r>
        <w:r>
          <w:instrText xml:space="preserve"> PAGEREF _Toc355023318 \h </w:instrText>
        </w:r>
      </w:ins>
      <w:r>
        <w:fldChar w:fldCharType="separate"/>
      </w:r>
      <w:ins w:id="394" w:author="Mokaddem Emna" w:date="2013-04-29T18:25:00Z">
        <w:r>
          <w:t>94</w:t>
        </w:r>
        <w:r>
          <w:fldChar w:fldCharType="end"/>
        </w:r>
      </w:ins>
    </w:p>
    <w:p w:rsidR="00BA3230" w:rsidRPr="00BA3230" w:rsidRDefault="00BA3230">
      <w:pPr>
        <w:pStyle w:val="TM2"/>
        <w:tabs>
          <w:tab w:val="left" w:pos="1305"/>
        </w:tabs>
        <w:rPr>
          <w:ins w:id="395" w:author="Mokaddem Emna" w:date="2013-04-29T18:25:00Z"/>
          <w:rFonts w:asciiTheme="minorHAnsi" w:eastAsiaTheme="minorEastAsia" w:hAnsiTheme="minorHAnsi" w:cstheme="minorBidi"/>
          <w:bCs w:val="0"/>
          <w:caps w:val="0"/>
          <w:spacing w:val="0"/>
          <w:sz w:val="22"/>
          <w:szCs w:val="22"/>
          <w:lang w:val="en-US" w:eastAsia="fr-FR"/>
          <w:rPrChange w:id="396" w:author="Mokaddem Emna" w:date="2013-04-29T18:25:00Z">
            <w:rPr>
              <w:ins w:id="397" w:author="Mokaddem Emna" w:date="2013-04-29T18:25:00Z"/>
              <w:rFonts w:asciiTheme="minorHAnsi" w:eastAsiaTheme="minorEastAsia" w:hAnsiTheme="minorHAnsi" w:cstheme="minorBidi"/>
              <w:bCs w:val="0"/>
              <w:caps w:val="0"/>
              <w:spacing w:val="0"/>
              <w:sz w:val="22"/>
              <w:szCs w:val="22"/>
              <w:lang w:val="fr-FR" w:eastAsia="fr-FR"/>
            </w:rPr>
          </w:rPrChange>
        </w:rPr>
      </w:pPr>
      <w:ins w:id="398" w:author="Mokaddem Emna" w:date="2013-04-29T18:25:00Z">
        <w:r>
          <w:t>6.3</w:t>
        </w:r>
        <w:r w:rsidRPr="00BA3230">
          <w:rPr>
            <w:rFonts w:asciiTheme="minorHAnsi" w:eastAsiaTheme="minorEastAsia" w:hAnsiTheme="minorHAnsi" w:cstheme="minorBidi"/>
            <w:bCs w:val="0"/>
            <w:caps w:val="0"/>
            <w:spacing w:val="0"/>
            <w:sz w:val="22"/>
            <w:szCs w:val="22"/>
            <w:lang w:val="en-US" w:eastAsia="fr-FR"/>
            <w:rPrChange w:id="399" w:author="Mokaddem Emna" w:date="2013-04-29T18:25:00Z">
              <w:rPr>
                <w:rFonts w:asciiTheme="minorHAnsi" w:eastAsiaTheme="minorEastAsia" w:hAnsiTheme="minorHAnsi" w:cstheme="minorBidi"/>
                <w:bCs w:val="0"/>
                <w:caps w:val="0"/>
                <w:noProof w:val="0"/>
                <w:spacing w:val="0"/>
                <w:sz w:val="22"/>
                <w:szCs w:val="22"/>
                <w:lang w:val="fr-FR" w:eastAsia="fr-FR"/>
              </w:rPr>
            </w:rPrChange>
          </w:rPr>
          <w:tab/>
        </w:r>
        <w:r>
          <w:t>Review cases</w:t>
        </w:r>
        <w:r>
          <w:tab/>
        </w:r>
        <w:r>
          <w:fldChar w:fldCharType="begin"/>
        </w:r>
        <w:r>
          <w:instrText xml:space="preserve"> PAGEREF _Toc355023319 \h </w:instrText>
        </w:r>
      </w:ins>
      <w:r>
        <w:fldChar w:fldCharType="separate"/>
      </w:r>
      <w:ins w:id="400" w:author="Mokaddem Emna" w:date="2013-04-29T18:25:00Z">
        <w:r>
          <w:t>94</w:t>
        </w:r>
        <w:r>
          <w:fldChar w:fldCharType="end"/>
        </w:r>
      </w:ins>
    </w:p>
    <w:p w:rsidR="00BA3230" w:rsidRPr="00BA3230" w:rsidRDefault="00BA3230">
      <w:pPr>
        <w:pStyle w:val="TM1"/>
        <w:rPr>
          <w:ins w:id="401" w:author="Mokaddem Emna" w:date="2013-04-29T18:25:00Z"/>
          <w:rFonts w:asciiTheme="minorHAnsi" w:eastAsiaTheme="minorEastAsia" w:hAnsiTheme="minorHAnsi" w:cstheme="minorBidi"/>
          <w:caps w:val="0"/>
          <w:spacing w:val="0"/>
          <w:sz w:val="22"/>
          <w:szCs w:val="22"/>
          <w:lang w:val="en-US" w:eastAsia="fr-FR"/>
          <w:rPrChange w:id="402" w:author="Mokaddem Emna" w:date="2013-04-29T18:25:00Z">
            <w:rPr>
              <w:ins w:id="403" w:author="Mokaddem Emna" w:date="2013-04-29T18:25:00Z"/>
              <w:rFonts w:asciiTheme="minorHAnsi" w:eastAsiaTheme="minorEastAsia" w:hAnsiTheme="minorHAnsi" w:cstheme="minorBidi"/>
              <w:caps w:val="0"/>
              <w:spacing w:val="0"/>
              <w:sz w:val="22"/>
              <w:szCs w:val="22"/>
              <w:lang w:val="fr-FR" w:eastAsia="fr-FR"/>
            </w:rPr>
          </w:rPrChange>
        </w:rPr>
      </w:pPr>
      <w:ins w:id="404" w:author="Mokaddem Emna" w:date="2013-04-29T18:25:00Z">
        <w:r>
          <w:t>7.</w:t>
        </w:r>
        <w:r w:rsidRPr="00BA3230">
          <w:rPr>
            <w:rFonts w:asciiTheme="minorHAnsi" w:eastAsiaTheme="minorEastAsia" w:hAnsiTheme="minorHAnsi" w:cstheme="minorBidi"/>
            <w:caps w:val="0"/>
            <w:spacing w:val="0"/>
            <w:sz w:val="22"/>
            <w:szCs w:val="22"/>
            <w:lang w:val="en-US" w:eastAsia="fr-FR"/>
            <w:rPrChange w:id="405" w:author="Mokaddem Emna" w:date="2013-04-29T18:25:00Z">
              <w:rPr>
                <w:rFonts w:asciiTheme="minorHAnsi" w:eastAsiaTheme="minorEastAsia" w:hAnsiTheme="minorHAnsi" w:cstheme="minorBidi"/>
                <w:caps w:val="0"/>
                <w:noProof w:val="0"/>
                <w:spacing w:val="0"/>
                <w:sz w:val="22"/>
                <w:szCs w:val="22"/>
                <w:lang w:val="fr-FR" w:eastAsia="fr-FR"/>
              </w:rPr>
            </w:rPrChange>
          </w:rPr>
          <w:tab/>
        </w:r>
        <w:r>
          <w:t>Additional information</w:t>
        </w:r>
        <w:r>
          <w:tab/>
        </w:r>
        <w:r>
          <w:fldChar w:fldCharType="begin"/>
        </w:r>
        <w:r>
          <w:instrText xml:space="preserve"> PAGEREF _Toc355023320 \h </w:instrText>
        </w:r>
      </w:ins>
      <w:r>
        <w:fldChar w:fldCharType="separate"/>
      </w:r>
      <w:ins w:id="406" w:author="Mokaddem Emna" w:date="2013-04-29T18:25:00Z">
        <w:r>
          <w:t>95</w:t>
        </w:r>
        <w:r>
          <w:fldChar w:fldCharType="end"/>
        </w:r>
      </w:ins>
    </w:p>
    <w:p w:rsidR="00BA3230" w:rsidRPr="00BA3230" w:rsidRDefault="00BA3230">
      <w:pPr>
        <w:pStyle w:val="TM2"/>
        <w:tabs>
          <w:tab w:val="left" w:pos="1305"/>
        </w:tabs>
        <w:rPr>
          <w:ins w:id="407" w:author="Mokaddem Emna" w:date="2013-04-29T18:25:00Z"/>
          <w:rFonts w:asciiTheme="minorHAnsi" w:eastAsiaTheme="minorEastAsia" w:hAnsiTheme="minorHAnsi" w:cstheme="minorBidi"/>
          <w:bCs w:val="0"/>
          <w:caps w:val="0"/>
          <w:spacing w:val="0"/>
          <w:sz w:val="22"/>
          <w:szCs w:val="22"/>
          <w:lang w:val="en-US" w:eastAsia="fr-FR"/>
          <w:rPrChange w:id="408" w:author="Mokaddem Emna" w:date="2013-04-29T18:25:00Z">
            <w:rPr>
              <w:ins w:id="409" w:author="Mokaddem Emna" w:date="2013-04-29T18:25:00Z"/>
              <w:rFonts w:asciiTheme="minorHAnsi" w:eastAsiaTheme="minorEastAsia" w:hAnsiTheme="minorHAnsi" w:cstheme="minorBidi"/>
              <w:bCs w:val="0"/>
              <w:caps w:val="0"/>
              <w:spacing w:val="0"/>
              <w:sz w:val="22"/>
              <w:szCs w:val="22"/>
              <w:lang w:val="fr-FR" w:eastAsia="fr-FR"/>
            </w:rPr>
          </w:rPrChange>
        </w:rPr>
      </w:pPr>
      <w:ins w:id="410" w:author="Mokaddem Emna" w:date="2013-04-29T18:25:00Z">
        <w:r>
          <w:t>7.1</w:t>
        </w:r>
        <w:r w:rsidRPr="00BA3230">
          <w:rPr>
            <w:rFonts w:asciiTheme="minorHAnsi" w:eastAsiaTheme="minorEastAsia" w:hAnsiTheme="minorHAnsi" w:cstheme="minorBidi"/>
            <w:bCs w:val="0"/>
            <w:caps w:val="0"/>
            <w:spacing w:val="0"/>
            <w:sz w:val="22"/>
            <w:szCs w:val="22"/>
            <w:lang w:val="en-US" w:eastAsia="fr-FR"/>
            <w:rPrChange w:id="411" w:author="Mokaddem Emna" w:date="2013-04-29T18:25:00Z">
              <w:rPr>
                <w:rFonts w:asciiTheme="minorHAnsi" w:eastAsiaTheme="minorEastAsia" w:hAnsiTheme="minorHAnsi" w:cstheme="minorBidi"/>
                <w:bCs w:val="0"/>
                <w:caps w:val="0"/>
                <w:noProof w:val="0"/>
                <w:spacing w:val="0"/>
                <w:sz w:val="22"/>
                <w:szCs w:val="22"/>
                <w:lang w:val="fr-FR" w:eastAsia="fr-FR"/>
              </w:rPr>
            </w:rPrChange>
          </w:rPr>
          <w:tab/>
        </w:r>
        <w:r>
          <w:t>Requirement detailed status</w:t>
        </w:r>
        <w:r>
          <w:tab/>
        </w:r>
        <w:r>
          <w:fldChar w:fldCharType="begin"/>
        </w:r>
        <w:r>
          <w:instrText xml:space="preserve"> PAGEREF _Toc355023321 \h </w:instrText>
        </w:r>
      </w:ins>
      <w:r>
        <w:fldChar w:fldCharType="separate"/>
      </w:r>
      <w:ins w:id="412" w:author="Mokaddem Emna" w:date="2013-04-29T18:25:00Z">
        <w:r>
          <w:t>95</w:t>
        </w:r>
        <w:r>
          <w:fldChar w:fldCharType="end"/>
        </w:r>
      </w:ins>
    </w:p>
    <w:p w:rsidR="00BA3230" w:rsidRPr="00BA3230" w:rsidRDefault="00BA3230">
      <w:pPr>
        <w:pStyle w:val="TM1"/>
        <w:rPr>
          <w:ins w:id="413" w:author="Mokaddem Emna" w:date="2013-04-29T18:25:00Z"/>
          <w:rFonts w:asciiTheme="minorHAnsi" w:eastAsiaTheme="minorEastAsia" w:hAnsiTheme="minorHAnsi" w:cstheme="minorBidi"/>
          <w:caps w:val="0"/>
          <w:spacing w:val="0"/>
          <w:sz w:val="22"/>
          <w:szCs w:val="22"/>
          <w:lang w:val="en-US" w:eastAsia="fr-FR"/>
          <w:rPrChange w:id="414" w:author="Mokaddem Emna" w:date="2013-04-29T18:25:00Z">
            <w:rPr>
              <w:ins w:id="415" w:author="Mokaddem Emna" w:date="2013-04-29T18:25:00Z"/>
              <w:rFonts w:asciiTheme="minorHAnsi" w:eastAsiaTheme="minorEastAsia" w:hAnsiTheme="minorHAnsi" w:cstheme="minorBidi"/>
              <w:caps w:val="0"/>
              <w:spacing w:val="0"/>
              <w:sz w:val="22"/>
              <w:szCs w:val="22"/>
              <w:lang w:val="fr-FR" w:eastAsia="fr-FR"/>
            </w:rPr>
          </w:rPrChange>
        </w:rPr>
      </w:pPr>
      <w:ins w:id="416" w:author="Mokaddem Emna" w:date="2013-04-29T18:25:00Z">
        <w:r>
          <w:t>8.</w:t>
        </w:r>
        <w:r w:rsidRPr="00BA3230">
          <w:rPr>
            <w:rFonts w:asciiTheme="minorHAnsi" w:eastAsiaTheme="minorEastAsia" w:hAnsiTheme="minorHAnsi" w:cstheme="minorBidi"/>
            <w:caps w:val="0"/>
            <w:spacing w:val="0"/>
            <w:sz w:val="22"/>
            <w:szCs w:val="22"/>
            <w:lang w:val="en-US" w:eastAsia="fr-FR"/>
            <w:rPrChange w:id="417" w:author="Mokaddem Emna" w:date="2013-04-29T18:25:00Z">
              <w:rPr>
                <w:rFonts w:asciiTheme="minorHAnsi" w:eastAsiaTheme="minorEastAsia" w:hAnsiTheme="minorHAnsi" w:cstheme="minorBidi"/>
                <w:caps w:val="0"/>
                <w:noProof w:val="0"/>
                <w:spacing w:val="0"/>
                <w:sz w:val="22"/>
                <w:szCs w:val="22"/>
                <w:lang w:val="fr-FR" w:eastAsia="fr-FR"/>
              </w:rPr>
            </w:rPrChange>
          </w:rPr>
          <w:tab/>
        </w:r>
        <w:r>
          <w:t>Annex</w:t>
        </w:r>
        <w:r>
          <w:tab/>
        </w:r>
        <w:r>
          <w:fldChar w:fldCharType="begin"/>
        </w:r>
        <w:r>
          <w:instrText xml:space="preserve"> PAGEREF _Toc355023322 \h </w:instrText>
        </w:r>
      </w:ins>
      <w:r>
        <w:fldChar w:fldCharType="separate"/>
      </w:r>
      <w:ins w:id="418" w:author="Mokaddem Emna" w:date="2013-04-29T18:25:00Z">
        <w:r>
          <w:t>99</w:t>
        </w:r>
        <w:r>
          <w:fldChar w:fldCharType="end"/>
        </w:r>
      </w:ins>
    </w:p>
    <w:p w:rsidR="0031560F" w:rsidRPr="00FF6823" w:rsidDel="00D83275" w:rsidRDefault="0031560F">
      <w:pPr>
        <w:pStyle w:val="TM1"/>
        <w:rPr>
          <w:del w:id="419" w:author="Mokaddem Emna" w:date="2013-04-29T01:10:00Z"/>
          <w:rFonts w:asciiTheme="minorHAnsi" w:eastAsiaTheme="minorEastAsia" w:hAnsiTheme="minorHAnsi" w:cstheme="minorBidi"/>
          <w:caps w:val="0"/>
          <w:spacing w:val="0"/>
          <w:sz w:val="22"/>
          <w:szCs w:val="22"/>
          <w:lang w:val="en-US" w:eastAsia="fr-FR"/>
        </w:rPr>
      </w:pPr>
      <w:del w:id="420" w:author="Mokaddem Emna" w:date="2013-04-29T01:10:00Z">
        <w:r w:rsidRPr="00367F64" w:rsidDel="00D83275">
          <w:rPr>
            <w:lang w:val="en-GB"/>
          </w:rPr>
          <w:delText>1.</w:delText>
        </w:r>
        <w:r w:rsidRPr="00FF6823" w:rsidDel="00D83275">
          <w:rPr>
            <w:rFonts w:asciiTheme="minorHAnsi" w:eastAsiaTheme="minorEastAsia" w:hAnsiTheme="minorHAnsi" w:cstheme="minorBidi"/>
            <w:caps w:val="0"/>
            <w:spacing w:val="0"/>
            <w:sz w:val="22"/>
            <w:szCs w:val="22"/>
            <w:lang w:val="en-US" w:eastAsia="fr-FR"/>
          </w:rPr>
          <w:tab/>
        </w:r>
        <w:r w:rsidRPr="00367F64" w:rsidDel="00D83275">
          <w:rPr>
            <w:lang w:val="en-GB"/>
          </w:rPr>
          <w:delText>Introduction</w:delText>
        </w:r>
        <w:r w:rsidDel="00D83275">
          <w:tab/>
          <w:delText>6</w:delText>
        </w:r>
      </w:del>
    </w:p>
    <w:p w:rsidR="0031560F" w:rsidRPr="00FF6823" w:rsidDel="00D83275" w:rsidRDefault="0031560F">
      <w:pPr>
        <w:pStyle w:val="TM2"/>
        <w:tabs>
          <w:tab w:val="left" w:pos="1305"/>
        </w:tabs>
        <w:rPr>
          <w:del w:id="421" w:author="Mokaddem Emna" w:date="2013-04-29T01:10:00Z"/>
          <w:rFonts w:asciiTheme="minorHAnsi" w:eastAsiaTheme="minorEastAsia" w:hAnsiTheme="minorHAnsi" w:cstheme="minorBidi"/>
          <w:bCs w:val="0"/>
          <w:caps w:val="0"/>
          <w:spacing w:val="0"/>
          <w:sz w:val="22"/>
          <w:szCs w:val="22"/>
          <w:lang w:val="en-US" w:eastAsia="fr-FR"/>
        </w:rPr>
      </w:pPr>
      <w:del w:id="422" w:author="Mokaddem Emna" w:date="2013-04-29T01:10:00Z">
        <w:r w:rsidRPr="00367F64" w:rsidDel="00D83275">
          <w:delText>1.1</w:delText>
        </w:r>
        <w:r w:rsidRPr="00FF6823" w:rsidDel="00D83275">
          <w:rPr>
            <w:rFonts w:asciiTheme="minorHAnsi" w:eastAsiaTheme="minorEastAsia" w:hAnsiTheme="minorHAnsi" w:cstheme="minorBidi"/>
            <w:bCs w:val="0"/>
            <w:caps w:val="0"/>
            <w:spacing w:val="0"/>
            <w:sz w:val="22"/>
            <w:szCs w:val="22"/>
            <w:lang w:val="en-US" w:eastAsia="fr-FR"/>
          </w:rPr>
          <w:tab/>
        </w:r>
        <w:r w:rsidRPr="00367F64" w:rsidDel="00D83275">
          <w:delText>Purpose</w:delText>
        </w:r>
        <w:r w:rsidDel="00D83275">
          <w:tab/>
          <w:delText>6</w:delText>
        </w:r>
      </w:del>
    </w:p>
    <w:p w:rsidR="0031560F" w:rsidRPr="00FF6823" w:rsidDel="00D83275" w:rsidRDefault="0031560F">
      <w:pPr>
        <w:pStyle w:val="TM2"/>
        <w:tabs>
          <w:tab w:val="left" w:pos="1305"/>
        </w:tabs>
        <w:rPr>
          <w:del w:id="423" w:author="Mokaddem Emna" w:date="2013-04-29T01:10:00Z"/>
          <w:rFonts w:asciiTheme="minorHAnsi" w:eastAsiaTheme="minorEastAsia" w:hAnsiTheme="minorHAnsi" w:cstheme="minorBidi"/>
          <w:bCs w:val="0"/>
          <w:caps w:val="0"/>
          <w:spacing w:val="0"/>
          <w:sz w:val="22"/>
          <w:szCs w:val="22"/>
          <w:lang w:val="en-US" w:eastAsia="fr-FR"/>
        </w:rPr>
      </w:pPr>
      <w:del w:id="424" w:author="Mokaddem Emna" w:date="2013-04-29T01:10:00Z">
        <w:r w:rsidRPr="00367F64" w:rsidDel="00D83275">
          <w:delText>1.2</w:delText>
        </w:r>
        <w:r w:rsidRPr="00FF6823" w:rsidDel="00D83275">
          <w:rPr>
            <w:rFonts w:asciiTheme="minorHAnsi" w:eastAsiaTheme="minorEastAsia" w:hAnsiTheme="minorHAnsi" w:cstheme="minorBidi"/>
            <w:bCs w:val="0"/>
            <w:caps w:val="0"/>
            <w:spacing w:val="0"/>
            <w:sz w:val="22"/>
            <w:szCs w:val="22"/>
            <w:lang w:val="en-US" w:eastAsia="fr-FR"/>
          </w:rPr>
          <w:tab/>
        </w:r>
        <w:r w:rsidRPr="00367F64" w:rsidDel="00D83275">
          <w:delText>Scope</w:delText>
        </w:r>
        <w:r w:rsidDel="00D83275">
          <w:tab/>
          <w:delText>6</w:delText>
        </w:r>
      </w:del>
    </w:p>
    <w:p w:rsidR="0031560F" w:rsidRPr="00FF6823" w:rsidDel="00D83275" w:rsidRDefault="0031560F">
      <w:pPr>
        <w:pStyle w:val="TM1"/>
        <w:rPr>
          <w:del w:id="425" w:author="Mokaddem Emna" w:date="2013-04-29T01:10:00Z"/>
          <w:rFonts w:asciiTheme="minorHAnsi" w:eastAsiaTheme="minorEastAsia" w:hAnsiTheme="minorHAnsi" w:cstheme="minorBidi"/>
          <w:caps w:val="0"/>
          <w:spacing w:val="0"/>
          <w:sz w:val="22"/>
          <w:szCs w:val="22"/>
          <w:lang w:val="en-US" w:eastAsia="fr-FR"/>
        </w:rPr>
      </w:pPr>
      <w:del w:id="426" w:author="Mokaddem Emna" w:date="2013-04-29T01:10:00Z">
        <w:r w:rsidRPr="00367F64" w:rsidDel="00D83275">
          <w:rPr>
            <w:lang w:val="en-GB"/>
          </w:rPr>
          <w:delText>2.</w:delText>
        </w:r>
        <w:r w:rsidRPr="00FF6823" w:rsidDel="00D83275">
          <w:rPr>
            <w:rFonts w:asciiTheme="minorHAnsi" w:eastAsiaTheme="minorEastAsia" w:hAnsiTheme="minorHAnsi" w:cstheme="minorBidi"/>
            <w:caps w:val="0"/>
            <w:spacing w:val="0"/>
            <w:sz w:val="22"/>
            <w:szCs w:val="22"/>
            <w:lang w:val="en-US" w:eastAsia="fr-FR"/>
          </w:rPr>
          <w:tab/>
        </w:r>
        <w:r w:rsidRPr="00367F64" w:rsidDel="00D83275">
          <w:rPr>
            <w:lang w:val="en-GB"/>
          </w:rPr>
          <w:delText>Applicable and Reference Documents</w:delText>
        </w:r>
        <w:r w:rsidDel="00D83275">
          <w:tab/>
          <w:delText>7</w:delText>
        </w:r>
      </w:del>
    </w:p>
    <w:p w:rsidR="0031560F" w:rsidRPr="00FF6823" w:rsidDel="00D83275" w:rsidRDefault="0031560F">
      <w:pPr>
        <w:pStyle w:val="TM2"/>
        <w:tabs>
          <w:tab w:val="left" w:pos="1305"/>
        </w:tabs>
        <w:rPr>
          <w:del w:id="427" w:author="Mokaddem Emna" w:date="2013-04-29T01:10:00Z"/>
          <w:rFonts w:asciiTheme="minorHAnsi" w:eastAsiaTheme="minorEastAsia" w:hAnsiTheme="minorHAnsi" w:cstheme="minorBidi"/>
          <w:bCs w:val="0"/>
          <w:caps w:val="0"/>
          <w:spacing w:val="0"/>
          <w:sz w:val="22"/>
          <w:szCs w:val="22"/>
          <w:lang w:val="en-US" w:eastAsia="fr-FR"/>
        </w:rPr>
      </w:pPr>
      <w:del w:id="428" w:author="Mokaddem Emna" w:date="2013-04-29T01:10:00Z">
        <w:r w:rsidRPr="00367F64" w:rsidDel="00D83275">
          <w:delText>2.1</w:delText>
        </w:r>
        <w:r w:rsidRPr="00FF6823" w:rsidDel="00D83275">
          <w:rPr>
            <w:rFonts w:asciiTheme="minorHAnsi" w:eastAsiaTheme="minorEastAsia" w:hAnsiTheme="minorHAnsi" w:cstheme="minorBidi"/>
            <w:bCs w:val="0"/>
            <w:caps w:val="0"/>
            <w:spacing w:val="0"/>
            <w:sz w:val="22"/>
            <w:szCs w:val="22"/>
            <w:lang w:val="en-US" w:eastAsia="fr-FR"/>
          </w:rPr>
          <w:tab/>
        </w:r>
        <w:r w:rsidRPr="00367F64" w:rsidDel="00D83275">
          <w:delText>Applicable Documents</w:delText>
        </w:r>
        <w:r w:rsidDel="00D83275">
          <w:tab/>
          <w:delText>7</w:delText>
        </w:r>
      </w:del>
    </w:p>
    <w:p w:rsidR="0031560F" w:rsidRPr="00FF6823" w:rsidDel="00D83275" w:rsidRDefault="0031560F">
      <w:pPr>
        <w:pStyle w:val="TM2"/>
        <w:tabs>
          <w:tab w:val="left" w:pos="1305"/>
        </w:tabs>
        <w:rPr>
          <w:del w:id="429" w:author="Mokaddem Emna" w:date="2013-04-29T01:10:00Z"/>
          <w:rFonts w:asciiTheme="minorHAnsi" w:eastAsiaTheme="minorEastAsia" w:hAnsiTheme="minorHAnsi" w:cstheme="minorBidi"/>
          <w:bCs w:val="0"/>
          <w:caps w:val="0"/>
          <w:spacing w:val="0"/>
          <w:sz w:val="22"/>
          <w:szCs w:val="22"/>
          <w:lang w:val="en-US" w:eastAsia="fr-FR"/>
        </w:rPr>
      </w:pPr>
      <w:del w:id="430" w:author="Mokaddem Emna" w:date="2013-04-29T01:10:00Z">
        <w:r w:rsidRPr="00367F64" w:rsidDel="00D83275">
          <w:delText>2.2</w:delText>
        </w:r>
        <w:r w:rsidRPr="00FF6823" w:rsidDel="00D83275">
          <w:rPr>
            <w:rFonts w:asciiTheme="minorHAnsi" w:eastAsiaTheme="minorEastAsia" w:hAnsiTheme="minorHAnsi" w:cstheme="minorBidi"/>
            <w:bCs w:val="0"/>
            <w:caps w:val="0"/>
            <w:spacing w:val="0"/>
            <w:sz w:val="22"/>
            <w:szCs w:val="22"/>
            <w:lang w:val="en-US" w:eastAsia="fr-FR"/>
          </w:rPr>
          <w:tab/>
        </w:r>
        <w:r w:rsidRPr="00367F64" w:rsidDel="00D83275">
          <w:delText>Reference Documents</w:delText>
        </w:r>
        <w:r w:rsidDel="00D83275">
          <w:tab/>
          <w:delText>7</w:delText>
        </w:r>
      </w:del>
    </w:p>
    <w:p w:rsidR="0031560F" w:rsidRPr="00FF6823" w:rsidDel="00D83275" w:rsidRDefault="0031560F">
      <w:pPr>
        <w:pStyle w:val="TM1"/>
        <w:rPr>
          <w:del w:id="431" w:author="Mokaddem Emna" w:date="2013-04-29T01:10:00Z"/>
          <w:rFonts w:asciiTheme="minorHAnsi" w:eastAsiaTheme="minorEastAsia" w:hAnsiTheme="minorHAnsi" w:cstheme="minorBidi"/>
          <w:caps w:val="0"/>
          <w:spacing w:val="0"/>
          <w:sz w:val="22"/>
          <w:szCs w:val="22"/>
          <w:lang w:val="en-US" w:eastAsia="fr-FR"/>
        </w:rPr>
      </w:pPr>
      <w:del w:id="432" w:author="Mokaddem Emna" w:date="2013-04-29T01:10:00Z">
        <w:r w:rsidRPr="00367F64" w:rsidDel="00D83275">
          <w:rPr>
            <w:lang w:val="en-GB"/>
          </w:rPr>
          <w:delText>3.</w:delText>
        </w:r>
        <w:r w:rsidRPr="00FF6823" w:rsidDel="00D83275">
          <w:rPr>
            <w:rFonts w:asciiTheme="minorHAnsi" w:eastAsiaTheme="minorEastAsia" w:hAnsiTheme="minorHAnsi" w:cstheme="minorBidi"/>
            <w:caps w:val="0"/>
            <w:spacing w:val="0"/>
            <w:sz w:val="22"/>
            <w:szCs w:val="22"/>
            <w:lang w:val="en-US" w:eastAsia="fr-FR"/>
          </w:rPr>
          <w:tab/>
        </w:r>
        <w:r w:rsidRPr="00367F64" w:rsidDel="00D83275">
          <w:rPr>
            <w:lang w:val="en-GB"/>
          </w:rPr>
          <w:delText>Terms, Definitions and Abbreviated Terms</w:delText>
        </w:r>
        <w:r w:rsidDel="00D83275">
          <w:tab/>
          <w:delText>8</w:delText>
        </w:r>
      </w:del>
    </w:p>
    <w:p w:rsidR="0031560F" w:rsidRPr="00FF6823" w:rsidDel="00D83275" w:rsidRDefault="0031560F">
      <w:pPr>
        <w:pStyle w:val="TM2"/>
        <w:tabs>
          <w:tab w:val="left" w:pos="1305"/>
        </w:tabs>
        <w:rPr>
          <w:del w:id="433" w:author="Mokaddem Emna" w:date="2013-04-29T01:10:00Z"/>
          <w:rFonts w:asciiTheme="minorHAnsi" w:eastAsiaTheme="minorEastAsia" w:hAnsiTheme="minorHAnsi" w:cstheme="minorBidi"/>
          <w:bCs w:val="0"/>
          <w:caps w:val="0"/>
          <w:spacing w:val="0"/>
          <w:sz w:val="22"/>
          <w:szCs w:val="22"/>
          <w:lang w:val="en-US" w:eastAsia="fr-FR"/>
        </w:rPr>
      </w:pPr>
      <w:del w:id="434" w:author="Mokaddem Emna" w:date="2013-04-29T01:10:00Z">
        <w:r w:rsidRPr="00367F64" w:rsidDel="00D83275">
          <w:delText>3.1</w:delText>
        </w:r>
        <w:r w:rsidRPr="00FF6823" w:rsidDel="00D83275">
          <w:rPr>
            <w:rFonts w:asciiTheme="minorHAnsi" w:eastAsiaTheme="minorEastAsia" w:hAnsiTheme="minorHAnsi" w:cstheme="minorBidi"/>
            <w:bCs w:val="0"/>
            <w:caps w:val="0"/>
            <w:spacing w:val="0"/>
            <w:sz w:val="22"/>
            <w:szCs w:val="22"/>
            <w:lang w:val="en-US" w:eastAsia="fr-FR"/>
          </w:rPr>
          <w:tab/>
        </w:r>
        <w:r w:rsidRPr="00367F64" w:rsidDel="00D83275">
          <w:delText>Definitions</w:delText>
        </w:r>
        <w:r w:rsidDel="00D83275">
          <w:tab/>
          <w:delText>8</w:delText>
        </w:r>
      </w:del>
    </w:p>
    <w:p w:rsidR="0031560F" w:rsidRPr="00FF6823" w:rsidDel="00D83275" w:rsidRDefault="0031560F">
      <w:pPr>
        <w:pStyle w:val="TM2"/>
        <w:tabs>
          <w:tab w:val="left" w:pos="1305"/>
        </w:tabs>
        <w:rPr>
          <w:del w:id="435" w:author="Mokaddem Emna" w:date="2013-04-29T01:10:00Z"/>
          <w:rFonts w:asciiTheme="minorHAnsi" w:eastAsiaTheme="minorEastAsia" w:hAnsiTheme="minorHAnsi" w:cstheme="minorBidi"/>
          <w:bCs w:val="0"/>
          <w:caps w:val="0"/>
          <w:spacing w:val="0"/>
          <w:sz w:val="22"/>
          <w:szCs w:val="22"/>
          <w:lang w:val="en-US" w:eastAsia="fr-FR"/>
        </w:rPr>
      </w:pPr>
      <w:del w:id="436" w:author="Mokaddem Emna" w:date="2013-04-29T01:10:00Z">
        <w:r w:rsidRPr="00367F64" w:rsidDel="00D83275">
          <w:delText>3.2</w:delText>
        </w:r>
        <w:r w:rsidRPr="00FF6823" w:rsidDel="00D83275">
          <w:rPr>
            <w:rFonts w:asciiTheme="minorHAnsi" w:eastAsiaTheme="minorEastAsia" w:hAnsiTheme="minorHAnsi" w:cstheme="minorBidi"/>
            <w:bCs w:val="0"/>
            <w:caps w:val="0"/>
            <w:spacing w:val="0"/>
            <w:sz w:val="22"/>
            <w:szCs w:val="22"/>
            <w:lang w:val="en-US" w:eastAsia="fr-FR"/>
          </w:rPr>
          <w:tab/>
        </w:r>
        <w:r w:rsidRPr="00367F64" w:rsidDel="00D83275">
          <w:delText>Acronyms</w:delText>
        </w:r>
        <w:r w:rsidDel="00D83275">
          <w:tab/>
          <w:delText>8</w:delText>
        </w:r>
      </w:del>
    </w:p>
    <w:p w:rsidR="0031560F" w:rsidRPr="00FF6823" w:rsidDel="00D83275" w:rsidRDefault="0031560F">
      <w:pPr>
        <w:pStyle w:val="TM1"/>
        <w:rPr>
          <w:del w:id="437" w:author="Mokaddem Emna" w:date="2013-04-29T01:10:00Z"/>
          <w:rFonts w:asciiTheme="minorHAnsi" w:eastAsiaTheme="minorEastAsia" w:hAnsiTheme="minorHAnsi" w:cstheme="minorBidi"/>
          <w:caps w:val="0"/>
          <w:spacing w:val="0"/>
          <w:sz w:val="22"/>
          <w:szCs w:val="22"/>
          <w:lang w:val="en-US" w:eastAsia="fr-FR"/>
        </w:rPr>
      </w:pPr>
      <w:del w:id="438" w:author="Mokaddem Emna" w:date="2013-04-29T01:10:00Z">
        <w:r w:rsidRPr="00367F64" w:rsidDel="00D83275">
          <w:rPr>
            <w:lang w:val="en-GB"/>
          </w:rPr>
          <w:delText>4.</w:delText>
        </w:r>
        <w:r w:rsidRPr="00FF6823" w:rsidDel="00D83275">
          <w:rPr>
            <w:rFonts w:asciiTheme="minorHAnsi" w:eastAsiaTheme="minorEastAsia" w:hAnsiTheme="minorHAnsi" w:cstheme="minorBidi"/>
            <w:caps w:val="0"/>
            <w:spacing w:val="0"/>
            <w:sz w:val="22"/>
            <w:szCs w:val="22"/>
            <w:lang w:val="en-US" w:eastAsia="fr-FR"/>
          </w:rPr>
          <w:tab/>
        </w:r>
        <w:r w:rsidRPr="00367F64" w:rsidDel="00D83275">
          <w:rPr>
            <w:lang w:val="en-GB"/>
          </w:rPr>
          <w:delText>Test result overview</w:delText>
        </w:r>
        <w:r w:rsidDel="00D83275">
          <w:tab/>
          <w:delText>9</w:delText>
        </w:r>
      </w:del>
    </w:p>
    <w:p w:rsidR="0031560F" w:rsidRPr="00FF6823" w:rsidDel="00D83275" w:rsidRDefault="0031560F">
      <w:pPr>
        <w:pStyle w:val="TM2"/>
        <w:tabs>
          <w:tab w:val="left" w:pos="1305"/>
        </w:tabs>
        <w:rPr>
          <w:del w:id="439" w:author="Mokaddem Emna" w:date="2013-04-29T01:10:00Z"/>
          <w:rFonts w:asciiTheme="minorHAnsi" w:eastAsiaTheme="minorEastAsia" w:hAnsiTheme="minorHAnsi" w:cstheme="minorBidi"/>
          <w:bCs w:val="0"/>
          <w:caps w:val="0"/>
          <w:spacing w:val="0"/>
          <w:sz w:val="22"/>
          <w:szCs w:val="22"/>
          <w:lang w:val="en-US" w:eastAsia="fr-FR"/>
        </w:rPr>
      </w:pPr>
      <w:del w:id="440" w:author="Mokaddem Emna" w:date="2013-04-29T01:10:00Z">
        <w:r w:rsidDel="00D83275">
          <w:delText>4.1</w:delText>
        </w:r>
        <w:r w:rsidRPr="00FF6823" w:rsidDel="00D83275">
          <w:rPr>
            <w:rFonts w:asciiTheme="minorHAnsi" w:eastAsiaTheme="minorEastAsia" w:hAnsiTheme="minorHAnsi" w:cstheme="minorBidi"/>
            <w:bCs w:val="0"/>
            <w:caps w:val="0"/>
            <w:spacing w:val="0"/>
            <w:sz w:val="22"/>
            <w:szCs w:val="22"/>
            <w:lang w:val="en-US" w:eastAsia="fr-FR"/>
          </w:rPr>
          <w:tab/>
        </w:r>
        <w:r w:rsidDel="00D83275">
          <w:delText>Overall status</w:delText>
        </w:r>
        <w:r w:rsidDel="00D83275">
          <w:tab/>
          <w:delText>9</w:delText>
        </w:r>
      </w:del>
    </w:p>
    <w:p w:rsidR="0031560F" w:rsidRPr="00FF6823" w:rsidDel="00D83275" w:rsidRDefault="0031560F">
      <w:pPr>
        <w:pStyle w:val="TM3"/>
        <w:tabs>
          <w:tab w:val="left" w:pos="2041"/>
        </w:tabs>
        <w:rPr>
          <w:del w:id="441" w:author="Mokaddem Emna" w:date="2013-04-29T01:10:00Z"/>
          <w:rFonts w:asciiTheme="minorHAnsi" w:eastAsiaTheme="minorEastAsia" w:hAnsiTheme="minorHAnsi" w:cstheme="minorBidi"/>
          <w:bCs w:val="0"/>
          <w:iCs w:val="0"/>
          <w:caps w:val="0"/>
          <w:color w:val="auto"/>
          <w:spacing w:val="0"/>
          <w:sz w:val="22"/>
          <w:szCs w:val="22"/>
          <w:lang w:val="en-US" w:eastAsia="fr-FR"/>
        </w:rPr>
      </w:pPr>
      <w:del w:id="442" w:author="Mokaddem Emna" w:date="2013-04-29T01:10:00Z">
        <w:r w:rsidDel="00D83275">
          <w:delText>4.1.1</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Test status</w:delText>
        </w:r>
        <w:r w:rsidDel="00D83275">
          <w:tab/>
          <w:delText>9</w:delText>
        </w:r>
      </w:del>
    </w:p>
    <w:p w:rsidR="0031560F" w:rsidRPr="00FF6823" w:rsidDel="00D83275" w:rsidRDefault="0031560F">
      <w:pPr>
        <w:pStyle w:val="TM3"/>
        <w:tabs>
          <w:tab w:val="left" w:pos="2041"/>
        </w:tabs>
        <w:rPr>
          <w:del w:id="443" w:author="Mokaddem Emna" w:date="2013-04-29T01:10:00Z"/>
          <w:rFonts w:asciiTheme="minorHAnsi" w:eastAsiaTheme="minorEastAsia" w:hAnsiTheme="minorHAnsi" w:cstheme="minorBidi"/>
          <w:bCs w:val="0"/>
          <w:iCs w:val="0"/>
          <w:caps w:val="0"/>
          <w:color w:val="auto"/>
          <w:spacing w:val="0"/>
          <w:sz w:val="22"/>
          <w:szCs w:val="22"/>
          <w:lang w:val="en-US" w:eastAsia="fr-FR"/>
        </w:rPr>
      </w:pPr>
      <w:del w:id="444" w:author="Mokaddem Emna" w:date="2013-04-29T01:10:00Z">
        <w:r w:rsidDel="00D83275">
          <w:delText>4.1.2</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Requirement coverage</w:delText>
        </w:r>
        <w:r w:rsidDel="00D83275">
          <w:tab/>
          <w:delText>9</w:delText>
        </w:r>
      </w:del>
    </w:p>
    <w:p w:rsidR="0031560F" w:rsidRPr="00FF6823" w:rsidDel="00D83275" w:rsidRDefault="0031560F">
      <w:pPr>
        <w:pStyle w:val="TM2"/>
        <w:tabs>
          <w:tab w:val="left" w:pos="1305"/>
        </w:tabs>
        <w:rPr>
          <w:del w:id="445" w:author="Mokaddem Emna" w:date="2013-04-29T01:10:00Z"/>
          <w:rFonts w:asciiTheme="minorHAnsi" w:eastAsiaTheme="minorEastAsia" w:hAnsiTheme="minorHAnsi" w:cstheme="minorBidi"/>
          <w:bCs w:val="0"/>
          <w:caps w:val="0"/>
          <w:spacing w:val="0"/>
          <w:sz w:val="22"/>
          <w:szCs w:val="22"/>
          <w:lang w:val="en-US" w:eastAsia="fr-FR"/>
        </w:rPr>
      </w:pPr>
      <w:del w:id="446" w:author="Mokaddem Emna" w:date="2013-04-29T01:10:00Z">
        <w:r w:rsidDel="00D83275">
          <w:delText>4.2</w:delText>
        </w:r>
        <w:r w:rsidRPr="00FF6823" w:rsidDel="00D83275">
          <w:rPr>
            <w:rFonts w:asciiTheme="minorHAnsi" w:eastAsiaTheme="minorEastAsia" w:hAnsiTheme="minorHAnsi" w:cstheme="minorBidi"/>
            <w:bCs w:val="0"/>
            <w:caps w:val="0"/>
            <w:spacing w:val="0"/>
            <w:sz w:val="22"/>
            <w:szCs w:val="22"/>
            <w:lang w:val="en-US" w:eastAsia="fr-FR"/>
          </w:rPr>
          <w:tab/>
        </w:r>
        <w:r w:rsidDel="00D83275">
          <w:delText>Detailed status</w:delText>
        </w:r>
        <w:r w:rsidDel="00D83275">
          <w:tab/>
          <w:delText>9</w:delText>
        </w:r>
      </w:del>
    </w:p>
    <w:p w:rsidR="0031560F" w:rsidRPr="00FF6823" w:rsidDel="00D83275" w:rsidRDefault="0031560F">
      <w:pPr>
        <w:pStyle w:val="TM3"/>
        <w:tabs>
          <w:tab w:val="left" w:pos="2041"/>
        </w:tabs>
        <w:rPr>
          <w:del w:id="447" w:author="Mokaddem Emna" w:date="2013-04-29T01:10:00Z"/>
          <w:rFonts w:asciiTheme="minorHAnsi" w:eastAsiaTheme="minorEastAsia" w:hAnsiTheme="minorHAnsi" w:cstheme="minorBidi"/>
          <w:bCs w:val="0"/>
          <w:iCs w:val="0"/>
          <w:caps w:val="0"/>
          <w:color w:val="auto"/>
          <w:spacing w:val="0"/>
          <w:sz w:val="22"/>
          <w:szCs w:val="22"/>
          <w:lang w:val="en-US" w:eastAsia="fr-FR"/>
        </w:rPr>
      </w:pPr>
      <w:del w:id="448" w:author="Mokaddem Emna" w:date="2013-04-29T01:10:00Z">
        <w:r w:rsidDel="00D83275">
          <w:delText>4.2.1</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Unit/Integration tests</w:delText>
        </w:r>
        <w:r w:rsidDel="00D83275">
          <w:tab/>
          <w:delText>9</w:delText>
        </w:r>
      </w:del>
    </w:p>
    <w:p w:rsidR="0031560F" w:rsidRPr="00FF6823" w:rsidDel="00D83275" w:rsidRDefault="0031560F">
      <w:pPr>
        <w:pStyle w:val="TM3"/>
        <w:tabs>
          <w:tab w:val="left" w:pos="2041"/>
        </w:tabs>
        <w:rPr>
          <w:del w:id="449" w:author="Mokaddem Emna" w:date="2013-04-29T01:10:00Z"/>
          <w:rFonts w:asciiTheme="minorHAnsi" w:eastAsiaTheme="minorEastAsia" w:hAnsiTheme="minorHAnsi" w:cstheme="minorBidi"/>
          <w:bCs w:val="0"/>
          <w:iCs w:val="0"/>
          <w:caps w:val="0"/>
          <w:color w:val="auto"/>
          <w:spacing w:val="0"/>
          <w:sz w:val="22"/>
          <w:szCs w:val="22"/>
          <w:lang w:val="en-US" w:eastAsia="fr-FR"/>
        </w:rPr>
      </w:pPr>
      <w:del w:id="450" w:author="Mokaddem Emna" w:date="2013-04-29T01:10:00Z">
        <w:r w:rsidDel="00D83275">
          <w:delText>4.2.2</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Validation tests</w:delText>
        </w:r>
        <w:r w:rsidDel="00D83275">
          <w:tab/>
          <w:delText>9</w:delText>
        </w:r>
      </w:del>
    </w:p>
    <w:p w:rsidR="0031560F" w:rsidRPr="00FF6823" w:rsidDel="00D83275" w:rsidRDefault="0031560F">
      <w:pPr>
        <w:pStyle w:val="TM1"/>
        <w:rPr>
          <w:del w:id="451" w:author="Mokaddem Emna" w:date="2013-04-29T01:10:00Z"/>
          <w:rFonts w:asciiTheme="minorHAnsi" w:eastAsiaTheme="minorEastAsia" w:hAnsiTheme="minorHAnsi" w:cstheme="minorBidi"/>
          <w:caps w:val="0"/>
          <w:spacing w:val="0"/>
          <w:sz w:val="22"/>
          <w:szCs w:val="22"/>
          <w:lang w:val="en-US" w:eastAsia="fr-FR"/>
        </w:rPr>
      </w:pPr>
      <w:del w:id="452" w:author="Mokaddem Emna" w:date="2013-04-29T01:10:00Z">
        <w:r w:rsidRPr="00367F64" w:rsidDel="00D83275">
          <w:rPr>
            <w:lang w:val="en-GB"/>
          </w:rPr>
          <w:delText>5.</w:delText>
        </w:r>
        <w:r w:rsidRPr="00FF6823" w:rsidDel="00D83275">
          <w:rPr>
            <w:rFonts w:asciiTheme="minorHAnsi" w:eastAsiaTheme="minorEastAsia" w:hAnsiTheme="minorHAnsi" w:cstheme="minorBidi"/>
            <w:caps w:val="0"/>
            <w:spacing w:val="0"/>
            <w:sz w:val="22"/>
            <w:szCs w:val="22"/>
            <w:lang w:val="en-US" w:eastAsia="fr-FR"/>
          </w:rPr>
          <w:tab/>
        </w:r>
        <w:r w:rsidRPr="00367F64" w:rsidDel="00D83275">
          <w:rPr>
            <w:lang w:val="en-GB"/>
          </w:rPr>
          <w:delText>Unit and Integration Results</w:delText>
        </w:r>
        <w:r w:rsidDel="00D83275">
          <w:tab/>
          <w:delText>11</w:delText>
        </w:r>
      </w:del>
    </w:p>
    <w:p w:rsidR="0031560F" w:rsidRPr="00FF6823" w:rsidDel="00D83275" w:rsidRDefault="0031560F">
      <w:pPr>
        <w:pStyle w:val="TM1"/>
        <w:rPr>
          <w:del w:id="453" w:author="Mokaddem Emna" w:date="2013-04-29T01:10:00Z"/>
          <w:rFonts w:asciiTheme="minorHAnsi" w:eastAsiaTheme="minorEastAsia" w:hAnsiTheme="minorHAnsi" w:cstheme="minorBidi"/>
          <w:caps w:val="0"/>
          <w:spacing w:val="0"/>
          <w:sz w:val="22"/>
          <w:szCs w:val="22"/>
          <w:lang w:val="en-US" w:eastAsia="fr-FR"/>
        </w:rPr>
      </w:pPr>
      <w:del w:id="454" w:author="Mokaddem Emna" w:date="2013-04-29T01:10:00Z">
        <w:r w:rsidDel="00D83275">
          <w:delText>6.</w:delText>
        </w:r>
        <w:r w:rsidRPr="00FF6823" w:rsidDel="00D83275">
          <w:rPr>
            <w:rFonts w:asciiTheme="minorHAnsi" w:eastAsiaTheme="minorEastAsia" w:hAnsiTheme="minorHAnsi" w:cstheme="minorBidi"/>
            <w:caps w:val="0"/>
            <w:spacing w:val="0"/>
            <w:sz w:val="22"/>
            <w:szCs w:val="22"/>
            <w:lang w:val="en-US" w:eastAsia="fr-FR"/>
          </w:rPr>
          <w:tab/>
        </w:r>
        <w:r w:rsidDel="00D83275">
          <w:delText>Validation Results</w:delText>
        </w:r>
        <w:r w:rsidDel="00D83275">
          <w:tab/>
          <w:delText>12</w:delText>
        </w:r>
      </w:del>
    </w:p>
    <w:p w:rsidR="0031560F" w:rsidRPr="00FF6823" w:rsidDel="00D83275" w:rsidRDefault="0031560F">
      <w:pPr>
        <w:pStyle w:val="TM2"/>
        <w:tabs>
          <w:tab w:val="left" w:pos="1305"/>
        </w:tabs>
        <w:rPr>
          <w:del w:id="455" w:author="Mokaddem Emna" w:date="2013-04-29T01:10:00Z"/>
          <w:rFonts w:asciiTheme="minorHAnsi" w:eastAsiaTheme="minorEastAsia" w:hAnsiTheme="minorHAnsi" w:cstheme="minorBidi"/>
          <w:bCs w:val="0"/>
          <w:caps w:val="0"/>
          <w:spacing w:val="0"/>
          <w:sz w:val="22"/>
          <w:szCs w:val="22"/>
          <w:lang w:val="en-US" w:eastAsia="fr-FR"/>
        </w:rPr>
      </w:pPr>
      <w:del w:id="456" w:author="Mokaddem Emna" w:date="2013-04-29T01:10:00Z">
        <w:r w:rsidDel="00D83275">
          <w:delText>6.1</w:delText>
        </w:r>
        <w:r w:rsidRPr="00FF6823" w:rsidDel="00D83275">
          <w:rPr>
            <w:rFonts w:asciiTheme="minorHAnsi" w:eastAsiaTheme="minorEastAsia" w:hAnsiTheme="minorHAnsi" w:cstheme="minorBidi"/>
            <w:bCs w:val="0"/>
            <w:caps w:val="0"/>
            <w:spacing w:val="0"/>
            <w:sz w:val="22"/>
            <w:szCs w:val="22"/>
            <w:lang w:val="en-US" w:eastAsia="fr-FR"/>
          </w:rPr>
          <w:tab/>
        </w:r>
        <w:r w:rsidDel="00D83275">
          <w:delText>Test cases</w:delText>
        </w:r>
        <w:r w:rsidDel="00D83275">
          <w:tab/>
          <w:delText>12</w:delText>
        </w:r>
      </w:del>
    </w:p>
    <w:p w:rsidR="0031560F" w:rsidRPr="00FF6823" w:rsidDel="00D83275" w:rsidRDefault="0031560F">
      <w:pPr>
        <w:pStyle w:val="TM3"/>
        <w:tabs>
          <w:tab w:val="left" w:pos="2041"/>
        </w:tabs>
        <w:rPr>
          <w:del w:id="457" w:author="Mokaddem Emna" w:date="2013-04-29T01:10:00Z"/>
          <w:rFonts w:asciiTheme="minorHAnsi" w:eastAsiaTheme="minorEastAsia" w:hAnsiTheme="minorHAnsi" w:cstheme="minorBidi"/>
          <w:bCs w:val="0"/>
          <w:iCs w:val="0"/>
          <w:caps w:val="0"/>
          <w:color w:val="auto"/>
          <w:spacing w:val="0"/>
          <w:sz w:val="22"/>
          <w:szCs w:val="22"/>
          <w:lang w:val="en-US" w:eastAsia="fr-FR"/>
        </w:rPr>
      </w:pPr>
      <w:del w:id="458" w:author="Mokaddem Emna" w:date="2013-04-29T01:10:00Z">
        <w:r w:rsidDel="00D83275">
          <w:delText>6.1.1</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NGEO-WEBC-VTP-0015</w:delText>
        </w:r>
        <w:r w:rsidDel="00D83275">
          <w:tab/>
          <w:delText>12</w:delText>
        </w:r>
      </w:del>
    </w:p>
    <w:p w:rsidR="0031560F" w:rsidRPr="00FF6823" w:rsidDel="00D83275" w:rsidRDefault="0031560F">
      <w:pPr>
        <w:pStyle w:val="TM3"/>
        <w:tabs>
          <w:tab w:val="left" w:pos="2041"/>
        </w:tabs>
        <w:rPr>
          <w:del w:id="459" w:author="Mokaddem Emna" w:date="2013-04-29T01:10:00Z"/>
          <w:rFonts w:asciiTheme="minorHAnsi" w:eastAsiaTheme="minorEastAsia" w:hAnsiTheme="minorHAnsi" w:cstheme="minorBidi"/>
          <w:bCs w:val="0"/>
          <w:iCs w:val="0"/>
          <w:caps w:val="0"/>
          <w:color w:val="auto"/>
          <w:spacing w:val="0"/>
          <w:sz w:val="22"/>
          <w:szCs w:val="22"/>
          <w:lang w:val="en-US" w:eastAsia="fr-FR"/>
        </w:rPr>
      </w:pPr>
      <w:del w:id="460" w:author="Mokaddem Emna" w:date="2013-04-29T01:10:00Z">
        <w:r w:rsidDel="00D83275">
          <w:delText>6.1.2</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NGEO-WEBC-VTP-0020</w:delText>
        </w:r>
        <w:r w:rsidDel="00D83275">
          <w:tab/>
          <w:delText>12</w:delText>
        </w:r>
      </w:del>
    </w:p>
    <w:p w:rsidR="0031560F" w:rsidRPr="00FF6823" w:rsidDel="00D83275" w:rsidRDefault="0031560F">
      <w:pPr>
        <w:pStyle w:val="TM3"/>
        <w:tabs>
          <w:tab w:val="left" w:pos="2041"/>
        </w:tabs>
        <w:rPr>
          <w:del w:id="461" w:author="Mokaddem Emna" w:date="2013-04-29T01:10:00Z"/>
          <w:rFonts w:asciiTheme="minorHAnsi" w:eastAsiaTheme="minorEastAsia" w:hAnsiTheme="minorHAnsi" w:cstheme="minorBidi"/>
          <w:bCs w:val="0"/>
          <w:iCs w:val="0"/>
          <w:caps w:val="0"/>
          <w:color w:val="auto"/>
          <w:spacing w:val="0"/>
          <w:sz w:val="22"/>
          <w:szCs w:val="22"/>
          <w:lang w:val="en-US" w:eastAsia="fr-FR"/>
        </w:rPr>
      </w:pPr>
      <w:del w:id="462" w:author="Mokaddem Emna" w:date="2013-04-29T01:10:00Z">
        <w:r w:rsidDel="00D83275">
          <w:delText>6.1.3</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NGEO-WEBC-VTP-0030</w:delText>
        </w:r>
        <w:r w:rsidDel="00D83275">
          <w:tab/>
          <w:delText>13</w:delText>
        </w:r>
      </w:del>
    </w:p>
    <w:p w:rsidR="0031560F" w:rsidRPr="00FF6823" w:rsidDel="00D83275" w:rsidRDefault="0031560F">
      <w:pPr>
        <w:pStyle w:val="TM3"/>
        <w:tabs>
          <w:tab w:val="left" w:pos="2041"/>
        </w:tabs>
        <w:rPr>
          <w:del w:id="463" w:author="Mokaddem Emna" w:date="2013-04-29T01:10:00Z"/>
          <w:rFonts w:asciiTheme="minorHAnsi" w:eastAsiaTheme="minorEastAsia" w:hAnsiTheme="minorHAnsi" w:cstheme="minorBidi"/>
          <w:bCs w:val="0"/>
          <w:iCs w:val="0"/>
          <w:caps w:val="0"/>
          <w:color w:val="auto"/>
          <w:spacing w:val="0"/>
          <w:sz w:val="22"/>
          <w:szCs w:val="22"/>
          <w:lang w:val="en-US" w:eastAsia="fr-FR"/>
        </w:rPr>
      </w:pPr>
      <w:del w:id="464" w:author="Mokaddem Emna" w:date="2013-04-29T01:10:00Z">
        <w:r w:rsidDel="00D83275">
          <w:delText>6.1.4</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NGEO-WEBC-VTP-0040</w:delText>
        </w:r>
        <w:r w:rsidDel="00D83275">
          <w:tab/>
          <w:delText>14</w:delText>
        </w:r>
      </w:del>
    </w:p>
    <w:p w:rsidR="0031560F" w:rsidRPr="00FF6823" w:rsidDel="00D83275" w:rsidRDefault="0031560F">
      <w:pPr>
        <w:pStyle w:val="TM3"/>
        <w:tabs>
          <w:tab w:val="left" w:pos="2041"/>
        </w:tabs>
        <w:rPr>
          <w:del w:id="465" w:author="Mokaddem Emna" w:date="2013-04-29T01:10:00Z"/>
          <w:rFonts w:asciiTheme="minorHAnsi" w:eastAsiaTheme="minorEastAsia" w:hAnsiTheme="minorHAnsi" w:cstheme="minorBidi"/>
          <w:bCs w:val="0"/>
          <w:iCs w:val="0"/>
          <w:caps w:val="0"/>
          <w:color w:val="auto"/>
          <w:spacing w:val="0"/>
          <w:sz w:val="22"/>
          <w:szCs w:val="22"/>
          <w:lang w:val="en-US" w:eastAsia="fr-FR"/>
        </w:rPr>
      </w:pPr>
      <w:del w:id="466" w:author="Mokaddem Emna" w:date="2013-04-29T01:10:00Z">
        <w:r w:rsidDel="00D83275">
          <w:delText>6.1.5</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NGEO-WEBC-VTP-0050</w:delText>
        </w:r>
        <w:r w:rsidDel="00D83275">
          <w:tab/>
          <w:delText>15</w:delText>
        </w:r>
      </w:del>
    </w:p>
    <w:p w:rsidR="0031560F" w:rsidRPr="00FF6823" w:rsidDel="00D83275" w:rsidRDefault="0031560F">
      <w:pPr>
        <w:pStyle w:val="TM3"/>
        <w:tabs>
          <w:tab w:val="left" w:pos="2041"/>
        </w:tabs>
        <w:rPr>
          <w:del w:id="467" w:author="Mokaddem Emna" w:date="2013-04-29T01:10:00Z"/>
          <w:rFonts w:asciiTheme="minorHAnsi" w:eastAsiaTheme="minorEastAsia" w:hAnsiTheme="minorHAnsi" w:cstheme="minorBidi"/>
          <w:bCs w:val="0"/>
          <w:iCs w:val="0"/>
          <w:caps w:val="0"/>
          <w:color w:val="auto"/>
          <w:spacing w:val="0"/>
          <w:sz w:val="22"/>
          <w:szCs w:val="22"/>
          <w:lang w:val="en-US" w:eastAsia="fr-FR"/>
        </w:rPr>
      </w:pPr>
      <w:del w:id="468" w:author="Mokaddem Emna" w:date="2013-04-29T01:10:00Z">
        <w:r w:rsidDel="00D83275">
          <w:delText>6.1.6</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NGEO-WEBC-VTP-0060</w:delText>
        </w:r>
        <w:r w:rsidDel="00D83275">
          <w:tab/>
          <w:delText>15</w:delText>
        </w:r>
      </w:del>
    </w:p>
    <w:p w:rsidR="0031560F" w:rsidRPr="00FF6823" w:rsidDel="00D83275" w:rsidRDefault="0031560F">
      <w:pPr>
        <w:pStyle w:val="TM3"/>
        <w:tabs>
          <w:tab w:val="left" w:pos="2041"/>
        </w:tabs>
        <w:rPr>
          <w:del w:id="469" w:author="Mokaddem Emna" w:date="2013-04-29T01:10:00Z"/>
          <w:rFonts w:asciiTheme="minorHAnsi" w:eastAsiaTheme="minorEastAsia" w:hAnsiTheme="minorHAnsi" w:cstheme="minorBidi"/>
          <w:bCs w:val="0"/>
          <w:iCs w:val="0"/>
          <w:caps w:val="0"/>
          <w:color w:val="auto"/>
          <w:spacing w:val="0"/>
          <w:sz w:val="22"/>
          <w:szCs w:val="22"/>
          <w:lang w:val="en-US" w:eastAsia="fr-FR"/>
        </w:rPr>
      </w:pPr>
      <w:del w:id="470" w:author="Mokaddem Emna" w:date="2013-04-29T01:10:00Z">
        <w:r w:rsidDel="00D83275">
          <w:delText>6.1.7</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NGEO-WEBC-VTP-0070</w:delText>
        </w:r>
        <w:r w:rsidDel="00D83275">
          <w:tab/>
          <w:delText>16</w:delText>
        </w:r>
      </w:del>
    </w:p>
    <w:p w:rsidR="0031560F" w:rsidRPr="00FF6823" w:rsidDel="00D83275" w:rsidRDefault="0031560F">
      <w:pPr>
        <w:pStyle w:val="TM3"/>
        <w:tabs>
          <w:tab w:val="left" w:pos="2041"/>
        </w:tabs>
        <w:rPr>
          <w:del w:id="471" w:author="Mokaddem Emna" w:date="2013-04-29T01:10:00Z"/>
          <w:rFonts w:asciiTheme="minorHAnsi" w:eastAsiaTheme="minorEastAsia" w:hAnsiTheme="minorHAnsi" w:cstheme="minorBidi"/>
          <w:bCs w:val="0"/>
          <w:iCs w:val="0"/>
          <w:caps w:val="0"/>
          <w:color w:val="auto"/>
          <w:spacing w:val="0"/>
          <w:sz w:val="22"/>
          <w:szCs w:val="22"/>
          <w:lang w:val="en-US" w:eastAsia="fr-FR"/>
        </w:rPr>
      </w:pPr>
      <w:del w:id="472" w:author="Mokaddem Emna" w:date="2013-04-29T01:10:00Z">
        <w:r w:rsidDel="00D83275">
          <w:delText>6.1.8</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NGEO-WEBC-VTP-0080</w:delText>
        </w:r>
        <w:r w:rsidDel="00D83275">
          <w:tab/>
          <w:delText>17</w:delText>
        </w:r>
      </w:del>
    </w:p>
    <w:p w:rsidR="0031560F" w:rsidRPr="00FF6823" w:rsidDel="00D83275" w:rsidRDefault="0031560F">
      <w:pPr>
        <w:pStyle w:val="TM3"/>
        <w:tabs>
          <w:tab w:val="left" w:pos="2041"/>
        </w:tabs>
        <w:rPr>
          <w:del w:id="473" w:author="Mokaddem Emna" w:date="2013-04-29T01:10:00Z"/>
          <w:rFonts w:asciiTheme="minorHAnsi" w:eastAsiaTheme="minorEastAsia" w:hAnsiTheme="minorHAnsi" w:cstheme="minorBidi"/>
          <w:bCs w:val="0"/>
          <w:iCs w:val="0"/>
          <w:caps w:val="0"/>
          <w:color w:val="auto"/>
          <w:spacing w:val="0"/>
          <w:sz w:val="22"/>
          <w:szCs w:val="22"/>
          <w:lang w:val="en-US" w:eastAsia="fr-FR"/>
        </w:rPr>
      </w:pPr>
      <w:del w:id="474" w:author="Mokaddem Emna" w:date="2013-04-29T01:10:00Z">
        <w:r w:rsidDel="00D83275">
          <w:delText>6.1.9</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NGEO-WEBC-VTP-0090</w:delText>
        </w:r>
        <w:r w:rsidDel="00D83275">
          <w:tab/>
          <w:delText>18</w:delText>
        </w:r>
      </w:del>
    </w:p>
    <w:p w:rsidR="0031560F" w:rsidRPr="00FF6823" w:rsidDel="00D83275" w:rsidRDefault="0031560F">
      <w:pPr>
        <w:pStyle w:val="TM3"/>
        <w:tabs>
          <w:tab w:val="left" w:pos="2041"/>
        </w:tabs>
        <w:rPr>
          <w:del w:id="475" w:author="Mokaddem Emna" w:date="2013-04-29T01:10:00Z"/>
          <w:rFonts w:asciiTheme="minorHAnsi" w:eastAsiaTheme="minorEastAsia" w:hAnsiTheme="minorHAnsi" w:cstheme="minorBidi"/>
          <w:bCs w:val="0"/>
          <w:iCs w:val="0"/>
          <w:caps w:val="0"/>
          <w:color w:val="auto"/>
          <w:spacing w:val="0"/>
          <w:sz w:val="22"/>
          <w:szCs w:val="22"/>
          <w:lang w:val="en-US" w:eastAsia="fr-FR"/>
        </w:rPr>
      </w:pPr>
      <w:del w:id="476" w:author="Mokaddem Emna" w:date="2013-04-29T01:10:00Z">
        <w:r w:rsidDel="00D83275">
          <w:lastRenderedPageBreak/>
          <w:delText>6.1.10</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NGEO-WEBC-VTP-0095</w:delText>
        </w:r>
        <w:r w:rsidDel="00D83275">
          <w:tab/>
          <w:delText>18</w:delText>
        </w:r>
      </w:del>
    </w:p>
    <w:p w:rsidR="0031560F" w:rsidRPr="00FF6823" w:rsidDel="00D83275" w:rsidRDefault="0031560F">
      <w:pPr>
        <w:pStyle w:val="TM3"/>
        <w:tabs>
          <w:tab w:val="left" w:pos="2041"/>
        </w:tabs>
        <w:rPr>
          <w:del w:id="477" w:author="Mokaddem Emna" w:date="2013-04-29T01:10:00Z"/>
          <w:rFonts w:asciiTheme="minorHAnsi" w:eastAsiaTheme="minorEastAsia" w:hAnsiTheme="minorHAnsi" w:cstheme="minorBidi"/>
          <w:bCs w:val="0"/>
          <w:iCs w:val="0"/>
          <w:caps w:val="0"/>
          <w:color w:val="auto"/>
          <w:spacing w:val="0"/>
          <w:sz w:val="22"/>
          <w:szCs w:val="22"/>
          <w:lang w:val="en-US" w:eastAsia="fr-FR"/>
        </w:rPr>
      </w:pPr>
      <w:del w:id="478" w:author="Mokaddem Emna" w:date="2013-04-29T01:10:00Z">
        <w:r w:rsidDel="00D83275">
          <w:delText>6.1.11</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NGEO-WEBC-VTP-0100</w:delText>
        </w:r>
        <w:r w:rsidDel="00D83275">
          <w:tab/>
          <w:delText>19</w:delText>
        </w:r>
      </w:del>
    </w:p>
    <w:p w:rsidR="0031560F" w:rsidRPr="00FF6823" w:rsidDel="00D83275" w:rsidRDefault="0031560F">
      <w:pPr>
        <w:pStyle w:val="TM3"/>
        <w:tabs>
          <w:tab w:val="left" w:pos="2041"/>
        </w:tabs>
        <w:rPr>
          <w:del w:id="479" w:author="Mokaddem Emna" w:date="2013-04-29T01:10:00Z"/>
          <w:rFonts w:asciiTheme="minorHAnsi" w:eastAsiaTheme="minorEastAsia" w:hAnsiTheme="minorHAnsi" w:cstheme="minorBidi"/>
          <w:bCs w:val="0"/>
          <w:iCs w:val="0"/>
          <w:caps w:val="0"/>
          <w:color w:val="auto"/>
          <w:spacing w:val="0"/>
          <w:sz w:val="22"/>
          <w:szCs w:val="22"/>
          <w:lang w:val="en-US" w:eastAsia="fr-FR"/>
        </w:rPr>
      </w:pPr>
      <w:del w:id="480" w:author="Mokaddem Emna" w:date="2013-04-29T01:10:00Z">
        <w:r w:rsidDel="00D83275">
          <w:delText>6.1.12</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NGEO-WEBC-VTP-0110</w:delText>
        </w:r>
        <w:r w:rsidDel="00D83275">
          <w:tab/>
          <w:delText>20</w:delText>
        </w:r>
      </w:del>
    </w:p>
    <w:p w:rsidR="0031560F" w:rsidRPr="00FF6823" w:rsidDel="00D83275" w:rsidRDefault="0031560F">
      <w:pPr>
        <w:pStyle w:val="TM3"/>
        <w:tabs>
          <w:tab w:val="left" w:pos="2041"/>
        </w:tabs>
        <w:rPr>
          <w:del w:id="481" w:author="Mokaddem Emna" w:date="2013-04-29T01:10:00Z"/>
          <w:rFonts w:asciiTheme="minorHAnsi" w:eastAsiaTheme="minorEastAsia" w:hAnsiTheme="minorHAnsi" w:cstheme="minorBidi"/>
          <w:bCs w:val="0"/>
          <w:iCs w:val="0"/>
          <w:caps w:val="0"/>
          <w:color w:val="auto"/>
          <w:spacing w:val="0"/>
          <w:sz w:val="22"/>
          <w:szCs w:val="22"/>
          <w:lang w:val="en-US" w:eastAsia="fr-FR"/>
        </w:rPr>
      </w:pPr>
      <w:del w:id="482" w:author="Mokaddem Emna" w:date="2013-04-29T01:10:00Z">
        <w:r w:rsidDel="00D83275">
          <w:delText>6.1.13</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NGEO-WEBC-VTP-0115</w:delText>
        </w:r>
        <w:r w:rsidDel="00D83275">
          <w:tab/>
          <w:delText>21</w:delText>
        </w:r>
      </w:del>
    </w:p>
    <w:p w:rsidR="0031560F" w:rsidRPr="00FF6823" w:rsidDel="00D83275" w:rsidRDefault="0031560F">
      <w:pPr>
        <w:pStyle w:val="TM3"/>
        <w:tabs>
          <w:tab w:val="left" w:pos="2041"/>
        </w:tabs>
        <w:rPr>
          <w:del w:id="483" w:author="Mokaddem Emna" w:date="2013-04-29T01:10:00Z"/>
          <w:rFonts w:asciiTheme="minorHAnsi" w:eastAsiaTheme="minorEastAsia" w:hAnsiTheme="minorHAnsi" w:cstheme="minorBidi"/>
          <w:bCs w:val="0"/>
          <w:iCs w:val="0"/>
          <w:caps w:val="0"/>
          <w:color w:val="auto"/>
          <w:spacing w:val="0"/>
          <w:sz w:val="22"/>
          <w:szCs w:val="22"/>
          <w:lang w:val="en-US" w:eastAsia="fr-FR"/>
        </w:rPr>
      </w:pPr>
      <w:del w:id="484" w:author="Mokaddem Emna" w:date="2013-04-29T01:10:00Z">
        <w:r w:rsidDel="00D83275">
          <w:delText>6.1.14</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NGEO-WEBC-VTP-0120</w:delText>
        </w:r>
        <w:r w:rsidDel="00D83275">
          <w:tab/>
          <w:delText>22</w:delText>
        </w:r>
      </w:del>
    </w:p>
    <w:p w:rsidR="0031560F" w:rsidRPr="00FF6823" w:rsidDel="00D83275" w:rsidRDefault="0031560F">
      <w:pPr>
        <w:pStyle w:val="TM3"/>
        <w:tabs>
          <w:tab w:val="left" w:pos="2041"/>
        </w:tabs>
        <w:rPr>
          <w:del w:id="485" w:author="Mokaddem Emna" w:date="2013-04-29T01:10:00Z"/>
          <w:rFonts w:asciiTheme="minorHAnsi" w:eastAsiaTheme="minorEastAsia" w:hAnsiTheme="minorHAnsi" w:cstheme="minorBidi"/>
          <w:bCs w:val="0"/>
          <w:iCs w:val="0"/>
          <w:caps w:val="0"/>
          <w:color w:val="auto"/>
          <w:spacing w:val="0"/>
          <w:sz w:val="22"/>
          <w:szCs w:val="22"/>
          <w:lang w:val="en-US" w:eastAsia="fr-FR"/>
        </w:rPr>
      </w:pPr>
      <w:del w:id="486" w:author="Mokaddem Emna" w:date="2013-04-29T01:10:00Z">
        <w:r w:rsidDel="00D83275">
          <w:delText>6.1.15</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NGEO-WEBC-VTP-0125</w:delText>
        </w:r>
        <w:r w:rsidDel="00D83275">
          <w:tab/>
          <w:delText>24</w:delText>
        </w:r>
      </w:del>
    </w:p>
    <w:p w:rsidR="0031560F" w:rsidRPr="00FF6823" w:rsidDel="00D83275" w:rsidRDefault="0031560F">
      <w:pPr>
        <w:pStyle w:val="TM3"/>
        <w:tabs>
          <w:tab w:val="left" w:pos="2041"/>
        </w:tabs>
        <w:rPr>
          <w:del w:id="487" w:author="Mokaddem Emna" w:date="2013-04-29T01:10:00Z"/>
          <w:rFonts w:asciiTheme="minorHAnsi" w:eastAsiaTheme="minorEastAsia" w:hAnsiTheme="minorHAnsi" w:cstheme="minorBidi"/>
          <w:bCs w:val="0"/>
          <w:iCs w:val="0"/>
          <w:caps w:val="0"/>
          <w:color w:val="auto"/>
          <w:spacing w:val="0"/>
          <w:sz w:val="22"/>
          <w:szCs w:val="22"/>
          <w:lang w:val="en-US" w:eastAsia="fr-FR"/>
        </w:rPr>
      </w:pPr>
      <w:del w:id="488" w:author="Mokaddem Emna" w:date="2013-04-29T01:10:00Z">
        <w:r w:rsidDel="00D83275">
          <w:delText>6.1.16</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NGEO-WEBC-VTP-0130</w:delText>
        </w:r>
        <w:r w:rsidDel="00D83275">
          <w:tab/>
          <w:delText>25</w:delText>
        </w:r>
      </w:del>
    </w:p>
    <w:p w:rsidR="0031560F" w:rsidRPr="00FF6823" w:rsidDel="00D83275" w:rsidRDefault="0031560F">
      <w:pPr>
        <w:pStyle w:val="TM3"/>
        <w:tabs>
          <w:tab w:val="left" w:pos="2041"/>
        </w:tabs>
        <w:rPr>
          <w:del w:id="489" w:author="Mokaddem Emna" w:date="2013-04-29T01:10:00Z"/>
          <w:rFonts w:asciiTheme="minorHAnsi" w:eastAsiaTheme="minorEastAsia" w:hAnsiTheme="minorHAnsi" w:cstheme="minorBidi"/>
          <w:bCs w:val="0"/>
          <w:iCs w:val="0"/>
          <w:caps w:val="0"/>
          <w:color w:val="auto"/>
          <w:spacing w:val="0"/>
          <w:sz w:val="22"/>
          <w:szCs w:val="22"/>
          <w:lang w:val="en-US" w:eastAsia="fr-FR"/>
        </w:rPr>
      </w:pPr>
      <w:del w:id="490" w:author="Mokaddem Emna" w:date="2013-04-29T01:10:00Z">
        <w:r w:rsidDel="00D83275">
          <w:delText>6.1.17</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NGEO-WEBC-VTP-0131</w:delText>
        </w:r>
        <w:r w:rsidDel="00D83275">
          <w:tab/>
          <w:delText>27</w:delText>
        </w:r>
      </w:del>
    </w:p>
    <w:p w:rsidR="0031560F" w:rsidRPr="00FF6823" w:rsidDel="00D83275" w:rsidRDefault="0031560F">
      <w:pPr>
        <w:pStyle w:val="TM3"/>
        <w:tabs>
          <w:tab w:val="left" w:pos="2041"/>
        </w:tabs>
        <w:rPr>
          <w:del w:id="491" w:author="Mokaddem Emna" w:date="2013-04-29T01:10:00Z"/>
          <w:rFonts w:asciiTheme="minorHAnsi" w:eastAsiaTheme="minorEastAsia" w:hAnsiTheme="minorHAnsi" w:cstheme="minorBidi"/>
          <w:bCs w:val="0"/>
          <w:iCs w:val="0"/>
          <w:caps w:val="0"/>
          <w:color w:val="auto"/>
          <w:spacing w:val="0"/>
          <w:sz w:val="22"/>
          <w:szCs w:val="22"/>
          <w:lang w:val="en-US" w:eastAsia="fr-FR"/>
        </w:rPr>
      </w:pPr>
      <w:del w:id="492" w:author="Mokaddem Emna" w:date="2013-04-29T01:10:00Z">
        <w:r w:rsidDel="00D83275">
          <w:delText>6.1.18</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NGEO-WEBC-VTP-0140</w:delText>
        </w:r>
        <w:r w:rsidDel="00D83275">
          <w:tab/>
          <w:delText>27</w:delText>
        </w:r>
      </w:del>
    </w:p>
    <w:p w:rsidR="0031560F" w:rsidRPr="00FF6823" w:rsidDel="00D83275" w:rsidRDefault="0031560F">
      <w:pPr>
        <w:pStyle w:val="TM3"/>
        <w:tabs>
          <w:tab w:val="left" w:pos="2041"/>
        </w:tabs>
        <w:rPr>
          <w:del w:id="493" w:author="Mokaddem Emna" w:date="2013-04-29T01:10:00Z"/>
          <w:rFonts w:asciiTheme="minorHAnsi" w:eastAsiaTheme="minorEastAsia" w:hAnsiTheme="minorHAnsi" w:cstheme="minorBidi"/>
          <w:bCs w:val="0"/>
          <w:iCs w:val="0"/>
          <w:caps w:val="0"/>
          <w:color w:val="auto"/>
          <w:spacing w:val="0"/>
          <w:sz w:val="22"/>
          <w:szCs w:val="22"/>
          <w:lang w:val="en-US" w:eastAsia="fr-FR"/>
        </w:rPr>
      </w:pPr>
      <w:del w:id="494" w:author="Mokaddem Emna" w:date="2013-04-29T01:10:00Z">
        <w:r w:rsidDel="00D83275">
          <w:delText>6.1.19</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NGEO-WEBC-VTP-0150</w:delText>
        </w:r>
        <w:r w:rsidDel="00D83275">
          <w:tab/>
          <w:delText>29</w:delText>
        </w:r>
      </w:del>
    </w:p>
    <w:p w:rsidR="0031560F" w:rsidRPr="00FF6823" w:rsidDel="00D83275" w:rsidRDefault="0031560F">
      <w:pPr>
        <w:pStyle w:val="TM3"/>
        <w:tabs>
          <w:tab w:val="left" w:pos="2041"/>
        </w:tabs>
        <w:rPr>
          <w:del w:id="495" w:author="Mokaddem Emna" w:date="2013-04-29T01:10:00Z"/>
          <w:rFonts w:asciiTheme="minorHAnsi" w:eastAsiaTheme="minorEastAsia" w:hAnsiTheme="minorHAnsi" w:cstheme="minorBidi"/>
          <w:bCs w:val="0"/>
          <w:iCs w:val="0"/>
          <w:caps w:val="0"/>
          <w:color w:val="auto"/>
          <w:spacing w:val="0"/>
          <w:sz w:val="22"/>
          <w:szCs w:val="22"/>
          <w:lang w:val="en-US" w:eastAsia="fr-FR"/>
        </w:rPr>
      </w:pPr>
      <w:del w:id="496" w:author="Mokaddem Emna" w:date="2013-04-29T01:10:00Z">
        <w:r w:rsidDel="00D83275">
          <w:delText>6.1.20</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NGEO-WEBC-VTP-0151</w:delText>
        </w:r>
        <w:r w:rsidDel="00D83275">
          <w:tab/>
          <w:delText>30</w:delText>
        </w:r>
      </w:del>
    </w:p>
    <w:p w:rsidR="0031560F" w:rsidRPr="00FF6823" w:rsidDel="00D83275" w:rsidRDefault="0031560F">
      <w:pPr>
        <w:pStyle w:val="TM3"/>
        <w:tabs>
          <w:tab w:val="left" w:pos="2041"/>
        </w:tabs>
        <w:rPr>
          <w:del w:id="497" w:author="Mokaddem Emna" w:date="2013-04-29T01:10:00Z"/>
          <w:rFonts w:asciiTheme="minorHAnsi" w:eastAsiaTheme="minorEastAsia" w:hAnsiTheme="minorHAnsi" w:cstheme="minorBidi"/>
          <w:bCs w:val="0"/>
          <w:iCs w:val="0"/>
          <w:caps w:val="0"/>
          <w:color w:val="auto"/>
          <w:spacing w:val="0"/>
          <w:sz w:val="22"/>
          <w:szCs w:val="22"/>
          <w:lang w:val="en-US" w:eastAsia="fr-FR"/>
        </w:rPr>
      </w:pPr>
      <w:del w:id="498" w:author="Mokaddem Emna" w:date="2013-04-29T01:10:00Z">
        <w:r w:rsidDel="00D83275">
          <w:delText>6.1.21</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NGEO-WEBC-VTP-0160</w:delText>
        </w:r>
        <w:r w:rsidDel="00D83275">
          <w:tab/>
          <w:delText>31</w:delText>
        </w:r>
      </w:del>
    </w:p>
    <w:p w:rsidR="0031560F" w:rsidRPr="00FF6823" w:rsidDel="00D83275" w:rsidRDefault="0031560F">
      <w:pPr>
        <w:pStyle w:val="TM3"/>
        <w:tabs>
          <w:tab w:val="left" w:pos="2041"/>
        </w:tabs>
        <w:rPr>
          <w:del w:id="499" w:author="Mokaddem Emna" w:date="2013-04-29T01:10:00Z"/>
          <w:rFonts w:asciiTheme="minorHAnsi" w:eastAsiaTheme="minorEastAsia" w:hAnsiTheme="minorHAnsi" w:cstheme="minorBidi"/>
          <w:bCs w:val="0"/>
          <w:iCs w:val="0"/>
          <w:caps w:val="0"/>
          <w:color w:val="auto"/>
          <w:spacing w:val="0"/>
          <w:sz w:val="22"/>
          <w:szCs w:val="22"/>
          <w:lang w:val="en-US" w:eastAsia="fr-FR"/>
        </w:rPr>
      </w:pPr>
      <w:del w:id="500" w:author="Mokaddem Emna" w:date="2013-04-29T01:10:00Z">
        <w:r w:rsidDel="00D83275">
          <w:delText>6.1.22</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NGEO-WEBC-VTP-0165</w:delText>
        </w:r>
        <w:r w:rsidDel="00D83275">
          <w:tab/>
          <w:delText>32</w:delText>
        </w:r>
      </w:del>
    </w:p>
    <w:p w:rsidR="0031560F" w:rsidRPr="00FF6823" w:rsidDel="00D83275" w:rsidRDefault="0031560F">
      <w:pPr>
        <w:pStyle w:val="TM3"/>
        <w:tabs>
          <w:tab w:val="left" w:pos="2041"/>
        </w:tabs>
        <w:rPr>
          <w:del w:id="501" w:author="Mokaddem Emna" w:date="2013-04-29T01:10:00Z"/>
          <w:rFonts w:asciiTheme="minorHAnsi" w:eastAsiaTheme="minorEastAsia" w:hAnsiTheme="minorHAnsi" w:cstheme="minorBidi"/>
          <w:bCs w:val="0"/>
          <w:iCs w:val="0"/>
          <w:caps w:val="0"/>
          <w:color w:val="auto"/>
          <w:spacing w:val="0"/>
          <w:sz w:val="22"/>
          <w:szCs w:val="22"/>
          <w:lang w:val="en-US" w:eastAsia="fr-FR"/>
        </w:rPr>
      </w:pPr>
      <w:del w:id="502" w:author="Mokaddem Emna" w:date="2013-04-29T01:10:00Z">
        <w:r w:rsidDel="00D83275">
          <w:delText>6.1.23</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NGEO-WEBC-VTP-0170</w:delText>
        </w:r>
        <w:r w:rsidDel="00D83275">
          <w:tab/>
          <w:delText>32</w:delText>
        </w:r>
      </w:del>
    </w:p>
    <w:p w:rsidR="0031560F" w:rsidRPr="00FF6823" w:rsidDel="00D83275" w:rsidRDefault="0031560F">
      <w:pPr>
        <w:pStyle w:val="TM3"/>
        <w:tabs>
          <w:tab w:val="left" w:pos="2041"/>
        </w:tabs>
        <w:rPr>
          <w:del w:id="503" w:author="Mokaddem Emna" w:date="2013-04-29T01:10:00Z"/>
          <w:rFonts w:asciiTheme="minorHAnsi" w:eastAsiaTheme="minorEastAsia" w:hAnsiTheme="minorHAnsi" w:cstheme="minorBidi"/>
          <w:bCs w:val="0"/>
          <w:iCs w:val="0"/>
          <w:caps w:val="0"/>
          <w:color w:val="auto"/>
          <w:spacing w:val="0"/>
          <w:sz w:val="22"/>
          <w:szCs w:val="22"/>
          <w:lang w:val="en-US" w:eastAsia="fr-FR"/>
        </w:rPr>
      </w:pPr>
      <w:del w:id="504" w:author="Mokaddem Emna" w:date="2013-04-29T01:10:00Z">
        <w:r w:rsidDel="00D83275">
          <w:delText>6.1.24</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NGEO-WEBC-VTP-0173</w:delText>
        </w:r>
        <w:r w:rsidDel="00D83275">
          <w:tab/>
          <w:delText>33</w:delText>
        </w:r>
      </w:del>
    </w:p>
    <w:p w:rsidR="0031560F" w:rsidRPr="00FF6823" w:rsidDel="00D83275" w:rsidRDefault="0031560F">
      <w:pPr>
        <w:pStyle w:val="TM3"/>
        <w:tabs>
          <w:tab w:val="left" w:pos="2041"/>
        </w:tabs>
        <w:rPr>
          <w:del w:id="505" w:author="Mokaddem Emna" w:date="2013-04-29T01:10:00Z"/>
          <w:rFonts w:asciiTheme="minorHAnsi" w:eastAsiaTheme="minorEastAsia" w:hAnsiTheme="minorHAnsi" w:cstheme="minorBidi"/>
          <w:bCs w:val="0"/>
          <w:iCs w:val="0"/>
          <w:caps w:val="0"/>
          <w:color w:val="auto"/>
          <w:spacing w:val="0"/>
          <w:sz w:val="22"/>
          <w:szCs w:val="22"/>
          <w:lang w:val="en-US" w:eastAsia="fr-FR"/>
        </w:rPr>
      </w:pPr>
      <w:del w:id="506" w:author="Mokaddem Emna" w:date="2013-04-29T01:10:00Z">
        <w:r w:rsidDel="00D83275">
          <w:delText>6.1.25</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NGEO-WEBC-VTP-0175</w:delText>
        </w:r>
        <w:r w:rsidDel="00D83275">
          <w:tab/>
          <w:delText>34</w:delText>
        </w:r>
      </w:del>
    </w:p>
    <w:p w:rsidR="0031560F" w:rsidRPr="00FF6823" w:rsidDel="00D83275" w:rsidRDefault="0031560F">
      <w:pPr>
        <w:pStyle w:val="TM3"/>
        <w:tabs>
          <w:tab w:val="left" w:pos="2041"/>
        </w:tabs>
        <w:rPr>
          <w:del w:id="507" w:author="Mokaddem Emna" w:date="2013-04-29T01:10:00Z"/>
          <w:rFonts w:asciiTheme="minorHAnsi" w:eastAsiaTheme="minorEastAsia" w:hAnsiTheme="minorHAnsi" w:cstheme="minorBidi"/>
          <w:bCs w:val="0"/>
          <w:iCs w:val="0"/>
          <w:caps w:val="0"/>
          <w:color w:val="auto"/>
          <w:spacing w:val="0"/>
          <w:sz w:val="22"/>
          <w:szCs w:val="22"/>
          <w:lang w:val="en-US" w:eastAsia="fr-FR"/>
        </w:rPr>
      </w:pPr>
      <w:del w:id="508" w:author="Mokaddem Emna" w:date="2013-04-29T01:10:00Z">
        <w:r w:rsidDel="00D83275">
          <w:delText>6.1.26</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NGEO-WEBC-VTP-0180</w:delText>
        </w:r>
        <w:r w:rsidDel="00D83275">
          <w:tab/>
          <w:delText>35</w:delText>
        </w:r>
      </w:del>
    </w:p>
    <w:p w:rsidR="0031560F" w:rsidRPr="00FF6823" w:rsidDel="00D83275" w:rsidRDefault="0031560F">
      <w:pPr>
        <w:pStyle w:val="TM3"/>
        <w:tabs>
          <w:tab w:val="left" w:pos="2041"/>
        </w:tabs>
        <w:rPr>
          <w:del w:id="509" w:author="Mokaddem Emna" w:date="2013-04-29T01:10:00Z"/>
          <w:rFonts w:asciiTheme="minorHAnsi" w:eastAsiaTheme="minorEastAsia" w:hAnsiTheme="minorHAnsi" w:cstheme="minorBidi"/>
          <w:bCs w:val="0"/>
          <w:iCs w:val="0"/>
          <w:caps w:val="0"/>
          <w:color w:val="auto"/>
          <w:spacing w:val="0"/>
          <w:sz w:val="22"/>
          <w:szCs w:val="22"/>
          <w:lang w:val="en-US" w:eastAsia="fr-FR"/>
        </w:rPr>
      </w:pPr>
      <w:del w:id="510" w:author="Mokaddem Emna" w:date="2013-04-29T01:10:00Z">
        <w:r w:rsidDel="00D83275">
          <w:delText>6.1.27</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NGEO-WEBC-VTP-0190</w:delText>
        </w:r>
        <w:r w:rsidDel="00D83275">
          <w:tab/>
          <w:delText>36</w:delText>
        </w:r>
      </w:del>
    </w:p>
    <w:p w:rsidR="0031560F" w:rsidRPr="00FF6823" w:rsidDel="00D83275" w:rsidRDefault="0031560F">
      <w:pPr>
        <w:pStyle w:val="TM3"/>
        <w:tabs>
          <w:tab w:val="left" w:pos="2041"/>
        </w:tabs>
        <w:rPr>
          <w:del w:id="511" w:author="Mokaddem Emna" w:date="2013-04-29T01:10:00Z"/>
          <w:rFonts w:asciiTheme="minorHAnsi" w:eastAsiaTheme="minorEastAsia" w:hAnsiTheme="minorHAnsi" w:cstheme="minorBidi"/>
          <w:bCs w:val="0"/>
          <w:iCs w:val="0"/>
          <w:caps w:val="0"/>
          <w:color w:val="auto"/>
          <w:spacing w:val="0"/>
          <w:sz w:val="22"/>
          <w:szCs w:val="22"/>
          <w:lang w:val="en-US" w:eastAsia="fr-FR"/>
        </w:rPr>
      </w:pPr>
      <w:del w:id="512" w:author="Mokaddem Emna" w:date="2013-04-29T01:10:00Z">
        <w:r w:rsidDel="00D83275">
          <w:delText>6.1.28</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NGEO-WEBC-VTP-0200</w:delText>
        </w:r>
        <w:r w:rsidDel="00D83275">
          <w:tab/>
          <w:delText>37</w:delText>
        </w:r>
      </w:del>
    </w:p>
    <w:p w:rsidR="0031560F" w:rsidRPr="00FF6823" w:rsidDel="00D83275" w:rsidRDefault="0031560F">
      <w:pPr>
        <w:pStyle w:val="TM3"/>
        <w:tabs>
          <w:tab w:val="left" w:pos="2041"/>
        </w:tabs>
        <w:rPr>
          <w:del w:id="513" w:author="Mokaddem Emna" w:date="2013-04-29T01:10:00Z"/>
          <w:rFonts w:asciiTheme="minorHAnsi" w:eastAsiaTheme="minorEastAsia" w:hAnsiTheme="minorHAnsi" w:cstheme="minorBidi"/>
          <w:bCs w:val="0"/>
          <w:iCs w:val="0"/>
          <w:caps w:val="0"/>
          <w:color w:val="auto"/>
          <w:spacing w:val="0"/>
          <w:sz w:val="22"/>
          <w:szCs w:val="22"/>
          <w:lang w:val="en-US" w:eastAsia="fr-FR"/>
        </w:rPr>
      </w:pPr>
      <w:del w:id="514" w:author="Mokaddem Emna" w:date="2013-04-29T01:10:00Z">
        <w:r w:rsidDel="00D83275">
          <w:delText>6.1.29</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NGEO-WEBC-VTP-0210</w:delText>
        </w:r>
        <w:r w:rsidDel="00D83275">
          <w:tab/>
          <w:delText>39</w:delText>
        </w:r>
      </w:del>
    </w:p>
    <w:p w:rsidR="0031560F" w:rsidRPr="00FF6823" w:rsidDel="00D83275" w:rsidRDefault="0031560F">
      <w:pPr>
        <w:pStyle w:val="TM3"/>
        <w:tabs>
          <w:tab w:val="left" w:pos="2041"/>
        </w:tabs>
        <w:rPr>
          <w:del w:id="515" w:author="Mokaddem Emna" w:date="2013-04-29T01:10:00Z"/>
          <w:rFonts w:asciiTheme="minorHAnsi" w:eastAsiaTheme="minorEastAsia" w:hAnsiTheme="minorHAnsi" w:cstheme="minorBidi"/>
          <w:bCs w:val="0"/>
          <w:iCs w:val="0"/>
          <w:caps w:val="0"/>
          <w:color w:val="auto"/>
          <w:spacing w:val="0"/>
          <w:sz w:val="22"/>
          <w:szCs w:val="22"/>
          <w:lang w:val="en-US" w:eastAsia="fr-FR"/>
        </w:rPr>
      </w:pPr>
      <w:del w:id="516" w:author="Mokaddem Emna" w:date="2013-04-29T01:10:00Z">
        <w:r w:rsidDel="00D83275">
          <w:delText>6.1.30</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NGEO-WEBC-VTP-0215</w:delText>
        </w:r>
        <w:r w:rsidDel="00D83275">
          <w:tab/>
          <w:delText>39</w:delText>
        </w:r>
      </w:del>
    </w:p>
    <w:p w:rsidR="0031560F" w:rsidRPr="00FF6823" w:rsidDel="00D83275" w:rsidRDefault="0031560F">
      <w:pPr>
        <w:pStyle w:val="TM3"/>
        <w:tabs>
          <w:tab w:val="left" w:pos="2041"/>
        </w:tabs>
        <w:rPr>
          <w:del w:id="517" w:author="Mokaddem Emna" w:date="2013-04-29T01:10:00Z"/>
          <w:rFonts w:asciiTheme="minorHAnsi" w:eastAsiaTheme="minorEastAsia" w:hAnsiTheme="minorHAnsi" w:cstheme="minorBidi"/>
          <w:bCs w:val="0"/>
          <w:iCs w:val="0"/>
          <w:caps w:val="0"/>
          <w:color w:val="auto"/>
          <w:spacing w:val="0"/>
          <w:sz w:val="22"/>
          <w:szCs w:val="22"/>
          <w:lang w:val="en-US" w:eastAsia="fr-FR"/>
        </w:rPr>
      </w:pPr>
      <w:del w:id="518" w:author="Mokaddem Emna" w:date="2013-04-29T01:10:00Z">
        <w:r w:rsidDel="00D83275">
          <w:delText>6.1.31</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NGEO-WEBC-VTP-0220</w:delText>
        </w:r>
        <w:r w:rsidDel="00D83275">
          <w:tab/>
          <w:delText>40</w:delText>
        </w:r>
      </w:del>
    </w:p>
    <w:p w:rsidR="0031560F" w:rsidRPr="00FF6823" w:rsidDel="00D83275" w:rsidRDefault="0031560F">
      <w:pPr>
        <w:pStyle w:val="TM3"/>
        <w:tabs>
          <w:tab w:val="left" w:pos="2041"/>
        </w:tabs>
        <w:rPr>
          <w:del w:id="519" w:author="Mokaddem Emna" w:date="2013-04-29T01:10:00Z"/>
          <w:rFonts w:asciiTheme="minorHAnsi" w:eastAsiaTheme="minorEastAsia" w:hAnsiTheme="minorHAnsi" w:cstheme="minorBidi"/>
          <w:bCs w:val="0"/>
          <w:iCs w:val="0"/>
          <w:caps w:val="0"/>
          <w:color w:val="auto"/>
          <w:spacing w:val="0"/>
          <w:sz w:val="22"/>
          <w:szCs w:val="22"/>
          <w:lang w:val="en-US" w:eastAsia="fr-FR"/>
        </w:rPr>
      </w:pPr>
      <w:del w:id="520" w:author="Mokaddem Emna" w:date="2013-04-29T01:10:00Z">
        <w:r w:rsidDel="00D83275">
          <w:delText>6.1.32</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NGEO-WEBC-VTP-0224</w:delText>
        </w:r>
        <w:r w:rsidDel="00D83275">
          <w:tab/>
          <w:delText>41</w:delText>
        </w:r>
      </w:del>
    </w:p>
    <w:p w:rsidR="0031560F" w:rsidRPr="00FF6823" w:rsidDel="00D83275" w:rsidRDefault="0031560F">
      <w:pPr>
        <w:pStyle w:val="TM3"/>
        <w:tabs>
          <w:tab w:val="left" w:pos="2041"/>
        </w:tabs>
        <w:rPr>
          <w:del w:id="521" w:author="Mokaddem Emna" w:date="2013-04-29T01:10:00Z"/>
          <w:rFonts w:asciiTheme="minorHAnsi" w:eastAsiaTheme="minorEastAsia" w:hAnsiTheme="minorHAnsi" w:cstheme="minorBidi"/>
          <w:bCs w:val="0"/>
          <w:iCs w:val="0"/>
          <w:caps w:val="0"/>
          <w:color w:val="auto"/>
          <w:spacing w:val="0"/>
          <w:sz w:val="22"/>
          <w:szCs w:val="22"/>
          <w:lang w:val="en-US" w:eastAsia="fr-FR"/>
        </w:rPr>
      </w:pPr>
      <w:del w:id="522" w:author="Mokaddem Emna" w:date="2013-04-29T01:10:00Z">
        <w:r w:rsidDel="00D83275">
          <w:delText>6.1.33</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NGEO-WEBC-VTP-0228</w:delText>
        </w:r>
        <w:r w:rsidDel="00D83275">
          <w:tab/>
          <w:delText>42</w:delText>
        </w:r>
      </w:del>
    </w:p>
    <w:p w:rsidR="0031560F" w:rsidRPr="00FF6823" w:rsidDel="00D83275" w:rsidRDefault="0031560F">
      <w:pPr>
        <w:pStyle w:val="TM3"/>
        <w:tabs>
          <w:tab w:val="left" w:pos="2041"/>
        </w:tabs>
        <w:rPr>
          <w:del w:id="523" w:author="Mokaddem Emna" w:date="2013-04-29T01:10:00Z"/>
          <w:rFonts w:asciiTheme="minorHAnsi" w:eastAsiaTheme="minorEastAsia" w:hAnsiTheme="minorHAnsi" w:cstheme="minorBidi"/>
          <w:bCs w:val="0"/>
          <w:iCs w:val="0"/>
          <w:caps w:val="0"/>
          <w:color w:val="auto"/>
          <w:spacing w:val="0"/>
          <w:sz w:val="22"/>
          <w:szCs w:val="22"/>
          <w:lang w:val="en-US" w:eastAsia="fr-FR"/>
        </w:rPr>
      </w:pPr>
      <w:del w:id="524" w:author="Mokaddem Emna" w:date="2013-04-29T01:10:00Z">
        <w:r w:rsidDel="00D83275">
          <w:delText>6.1.34</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NGEO-WEBC-VTP-0230</w:delText>
        </w:r>
        <w:r w:rsidDel="00D83275">
          <w:tab/>
          <w:delText>42</w:delText>
        </w:r>
      </w:del>
    </w:p>
    <w:p w:rsidR="0031560F" w:rsidRPr="00FF6823" w:rsidDel="00D83275" w:rsidRDefault="0031560F">
      <w:pPr>
        <w:pStyle w:val="TM3"/>
        <w:tabs>
          <w:tab w:val="left" w:pos="2041"/>
        </w:tabs>
        <w:rPr>
          <w:del w:id="525" w:author="Mokaddem Emna" w:date="2013-04-29T01:10:00Z"/>
          <w:rFonts w:asciiTheme="minorHAnsi" w:eastAsiaTheme="minorEastAsia" w:hAnsiTheme="minorHAnsi" w:cstheme="minorBidi"/>
          <w:bCs w:val="0"/>
          <w:iCs w:val="0"/>
          <w:caps w:val="0"/>
          <w:color w:val="auto"/>
          <w:spacing w:val="0"/>
          <w:sz w:val="22"/>
          <w:szCs w:val="22"/>
          <w:lang w:val="en-US" w:eastAsia="fr-FR"/>
        </w:rPr>
      </w:pPr>
      <w:del w:id="526" w:author="Mokaddem Emna" w:date="2013-04-29T01:10:00Z">
        <w:r w:rsidDel="00D83275">
          <w:delText>6.1.35</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NGEO-WEBC-VTP-0240</w:delText>
        </w:r>
        <w:r w:rsidDel="00D83275">
          <w:tab/>
          <w:delText>44</w:delText>
        </w:r>
      </w:del>
    </w:p>
    <w:p w:rsidR="0031560F" w:rsidRPr="00FF6823" w:rsidDel="00D83275" w:rsidRDefault="0031560F">
      <w:pPr>
        <w:pStyle w:val="TM3"/>
        <w:tabs>
          <w:tab w:val="left" w:pos="2041"/>
        </w:tabs>
        <w:rPr>
          <w:del w:id="527" w:author="Mokaddem Emna" w:date="2013-04-29T01:10:00Z"/>
          <w:rFonts w:asciiTheme="minorHAnsi" w:eastAsiaTheme="minorEastAsia" w:hAnsiTheme="minorHAnsi" w:cstheme="minorBidi"/>
          <w:bCs w:val="0"/>
          <w:iCs w:val="0"/>
          <w:caps w:val="0"/>
          <w:color w:val="auto"/>
          <w:spacing w:val="0"/>
          <w:sz w:val="22"/>
          <w:szCs w:val="22"/>
          <w:lang w:val="en-US" w:eastAsia="fr-FR"/>
        </w:rPr>
      </w:pPr>
      <w:del w:id="528" w:author="Mokaddem Emna" w:date="2013-04-29T01:10:00Z">
        <w:r w:rsidDel="00D83275">
          <w:delText>6.1.36</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NGEO-WEBC-VTP-0243</w:delText>
        </w:r>
        <w:r w:rsidDel="00D83275">
          <w:tab/>
          <w:delText>44</w:delText>
        </w:r>
      </w:del>
    </w:p>
    <w:p w:rsidR="0031560F" w:rsidRPr="00FF6823" w:rsidDel="00D83275" w:rsidRDefault="0031560F">
      <w:pPr>
        <w:pStyle w:val="TM3"/>
        <w:tabs>
          <w:tab w:val="left" w:pos="2041"/>
        </w:tabs>
        <w:rPr>
          <w:del w:id="529" w:author="Mokaddem Emna" w:date="2013-04-29T01:10:00Z"/>
          <w:rFonts w:asciiTheme="minorHAnsi" w:eastAsiaTheme="minorEastAsia" w:hAnsiTheme="minorHAnsi" w:cstheme="minorBidi"/>
          <w:bCs w:val="0"/>
          <w:iCs w:val="0"/>
          <w:caps w:val="0"/>
          <w:color w:val="auto"/>
          <w:spacing w:val="0"/>
          <w:sz w:val="22"/>
          <w:szCs w:val="22"/>
          <w:lang w:val="en-US" w:eastAsia="fr-FR"/>
        </w:rPr>
      </w:pPr>
      <w:del w:id="530" w:author="Mokaddem Emna" w:date="2013-04-29T01:10:00Z">
        <w:r w:rsidDel="00D83275">
          <w:delText>6.1.37</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NGEO-WEBC-VTP-0245</w:delText>
        </w:r>
        <w:r w:rsidDel="00D83275">
          <w:tab/>
          <w:delText>45</w:delText>
        </w:r>
      </w:del>
    </w:p>
    <w:p w:rsidR="0031560F" w:rsidRPr="00FF6823" w:rsidDel="00D83275" w:rsidRDefault="0031560F">
      <w:pPr>
        <w:pStyle w:val="TM3"/>
        <w:tabs>
          <w:tab w:val="left" w:pos="2041"/>
        </w:tabs>
        <w:rPr>
          <w:del w:id="531" w:author="Mokaddem Emna" w:date="2013-04-29T01:10:00Z"/>
          <w:rFonts w:asciiTheme="minorHAnsi" w:eastAsiaTheme="minorEastAsia" w:hAnsiTheme="minorHAnsi" w:cstheme="minorBidi"/>
          <w:bCs w:val="0"/>
          <w:iCs w:val="0"/>
          <w:caps w:val="0"/>
          <w:color w:val="auto"/>
          <w:spacing w:val="0"/>
          <w:sz w:val="22"/>
          <w:szCs w:val="22"/>
          <w:lang w:val="en-US" w:eastAsia="fr-FR"/>
        </w:rPr>
      </w:pPr>
      <w:del w:id="532" w:author="Mokaddem Emna" w:date="2013-04-29T01:10:00Z">
        <w:r w:rsidDel="00D83275">
          <w:delText>6.1.38</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NGEO-WEBC-VTP-0250</w:delText>
        </w:r>
        <w:r w:rsidDel="00D83275">
          <w:tab/>
          <w:delText>47</w:delText>
        </w:r>
      </w:del>
    </w:p>
    <w:p w:rsidR="0031560F" w:rsidRPr="00FF6823" w:rsidDel="00D83275" w:rsidRDefault="0031560F">
      <w:pPr>
        <w:pStyle w:val="TM3"/>
        <w:tabs>
          <w:tab w:val="left" w:pos="2041"/>
        </w:tabs>
        <w:rPr>
          <w:del w:id="533" w:author="Mokaddem Emna" w:date="2013-04-29T01:10:00Z"/>
          <w:rFonts w:asciiTheme="minorHAnsi" w:eastAsiaTheme="minorEastAsia" w:hAnsiTheme="minorHAnsi" w:cstheme="minorBidi"/>
          <w:bCs w:val="0"/>
          <w:iCs w:val="0"/>
          <w:caps w:val="0"/>
          <w:color w:val="auto"/>
          <w:spacing w:val="0"/>
          <w:sz w:val="22"/>
          <w:szCs w:val="22"/>
          <w:lang w:val="en-US" w:eastAsia="fr-FR"/>
        </w:rPr>
      </w:pPr>
      <w:del w:id="534" w:author="Mokaddem Emna" w:date="2013-04-29T01:10:00Z">
        <w:r w:rsidDel="00D83275">
          <w:delText>6.1.39</w:delText>
        </w:r>
        <w:r w:rsidRPr="00FF6823" w:rsidDel="00D83275">
          <w:rPr>
            <w:rFonts w:asciiTheme="minorHAnsi" w:eastAsiaTheme="minorEastAsia" w:hAnsiTheme="minorHAnsi" w:cstheme="minorBidi"/>
            <w:bCs w:val="0"/>
            <w:iCs w:val="0"/>
            <w:caps w:val="0"/>
            <w:color w:val="auto"/>
            <w:spacing w:val="0"/>
            <w:sz w:val="22"/>
            <w:szCs w:val="22"/>
            <w:lang w:val="en-US" w:eastAsia="fr-FR"/>
          </w:rPr>
          <w:tab/>
        </w:r>
        <w:r w:rsidDel="00D83275">
          <w:delText>NGEO-WEBC-VTP-0260</w:delText>
        </w:r>
        <w:r w:rsidDel="00D83275">
          <w:tab/>
          <w:delText>49</w:delText>
        </w:r>
      </w:del>
    </w:p>
    <w:p w:rsidR="0031560F" w:rsidRPr="00FF6823" w:rsidDel="00D83275" w:rsidRDefault="0031560F">
      <w:pPr>
        <w:pStyle w:val="TM2"/>
        <w:tabs>
          <w:tab w:val="left" w:pos="1305"/>
        </w:tabs>
        <w:rPr>
          <w:del w:id="535" w:author="Mokaddem Emna" w:date="2013-04-29T01:10:00Z"/>
          <w:rFonts w:asciiTheme="minorHAnsi" w:eastAsiaTheme="minorEastAsia" w:hAnsiTheme="minorHAnsi" w:cstheme="minorBidi"/>
          <w:bCs w:val="0"/>
          <w:caps w:val="0"/>
          <w:spacing w:val="0"/>
          <w:sz w:val="22"/>
          <w:szCs w:val="22"/>
          <w:lang w:val="en-US" w:eastAsia="fr-FR"/>
        </w:rPr>
      </w:pPr>
      <w:del w:id="536" w:author="Mokaddem Emna" w:date="2013-04-29T01:10:00Z">
        <w:r w:rsidDel="00D83275">
          <w:delText>6.2</w:delText>
        </w:r>
        <w:r w:rsidRPr="00FF6823" w:rsidDel="00D83275">
          <w:rPr>
            <w:rFonts w:asciiTheme="minorHAnsi" w:eastAsiaTheme="minorEastAsia" w:hAnsiTheme="minorHAnsi" w:cstheme="minorBidi"/>
            <w:bCs w:val="0"/>
            <w:caps w:val="0"/>
            <w:spacing w:val="0"/>
            <w:sz w:val="22"/>
            <w:szCs w:val="22"/>
            <w:lang w:val="en-US" w:eastAsia="fr-FR"/>
          </w:rPr>
          <w:tab/>
        </w:r>
        <w:r w:rsidDel="00D83275">
          <w:delText>Analysis cases</w:delText>
        </w:r>
        <w:r w:rsidDel="00D83275">
          <w:tab/>
          <w:delText>50</w:delText>
        </w:r>
      </w:del>
    </w:p>
    <w:p w:rsidR="0031560F" w:rsidRPr="00FF6823" w:rsidDel="00D83275" w:rsidRDefault="0031560F">
      <w:pPr>
        <w:pStyle w:val="TM2"/>
        <w:tabs>
          <w:tab w:val="left" w:pos="1305"/>
        </w:tabs>
        <w:rPr>
          <w:del w:id="537" w:author="Mokaddem Emna" w:date="2013-04-29T01:10:00Z"/>
          <w:rFonts w:asciiTheme="minorHAnsi" w:eastAsiaTheme="minorEastAsia" w:hAnsiTheme="minorHAnsi" w:cstheme="minorBidi"/>
          <w:bCs w:val="0"/>
          <w:caps w:val="0"/>
          <w:spacing w:val="0"/>
          <w:sz w:val="22"/>
          <w:szCs w:val="22"/>
          <w:lang w:val="en-US" w:eastAsia="fr-FR"/>
        </w:rPr>
      </w:pPr>
      <w:del w:id="538" w:author="Mokaddem Emna" w:date="2013-04-29T01:10:00Z">
        <w:r w:rsidDel="00D83275">
          <w:delText>6.3</w:delText>
        </w:r>
        <w:r w:rsidRPr="00FF6823" w:rsidDel="00D83275">
          <w:rPr>
            <w:rFonts w:asciiTheme="minorHAnsi" w:eastAsiaTheme="minorEastAsia" w:hAnsiTheme="minorHAnsi" w:cstheme="minorBidi"/>
            <w:bCs w:val="0"/>
            <w:caps w:val="0"/>
            <w:spacing w:val="0"/>
            <w:sz w:val="22"/>
            <w:szCs w:val="22"/>
            <w:lang w:val="en-US" w:eastAsia="fr-FR"/>
          </w:rPr>
          <w:tab/>
        </w:r>
        <w:r w:rsidDel="00D83275">
          <w:delText>Inspection cases</w:delText>
        </w:r>
        <w:r w:rsidDel="00D83275">
          <w:tab/>
          <w:delText>50</w:delText>
        </w:r>
      </w:del>
    </w:p>
    <w:p w:rsidR="0031560F" w:rsidRPr="00FF6823" w:rsidDel="00D83275" w:rsidRDefault="0031560F">
      <w:pPr>
        <w:pStyle w:val="TM1"/>
        <w:rPr>
          <w:del w:id="539" w:author="Mokaddem Emna" w:date="2013-04-29T01:10:00Z"/>
          <w:rFonts w:asciiTheme="minorHAnsi" w:eastAsiaTheme="minorEastAsia" w:hAnsiTheme="minorHAnsi" w:cstheme="minorBidi"/>
          <w:caps w:val="0"/>
          <w:spacing w:val="0"/>
          <w:sz w:val="22"/>
          <w:szCs w:val="22"/>
          <w:lang w:val="en-US" w:eastAsia="fr-FR"/>
        </w:rPr>
      </w:pPr>
      <w:del w:id="540" w:author="Mokaddem Emna" w:date="2013-04-29T01:10:00Z">
        <w:r w:rsidDel="00D83275">
          <w:delText>7.</w:delText>
        </w:r>
        <w:r w:rsidRPr="00FF6823" w:rsidDel="00D83275">
          <w:rPr>
            <w:rFonts w:asciiTheme="minorHAnsi" w:eastAsiaTheme="minorEastAsia" w:hAnsiTheme="minorHAnsi" w:cstheme="minorBidi"/>
            <w:caps w:val="0"/>
            <w:spacing w:val="0"/>
            <w:sz w:val="22"/>
            <w:szCs w:val="22"/>
            <w:lang w:val="en-US" w:eastAsia="fr-FR"/>
          </w:rPr>
          <w:tab/>
        </w:r>
        <w:r w:rsidDel="00D83275">
          <w:delText>Additional information</w:delText>
        </w:r>
        <w:r w:rsidDel="00D83275">
          <w:tab/>
          <w:delText>51</w:delText>
        </w:r>
      </w:del>
    </w:p>
    <w:p w:rsidR="0031560F" w:rsidRPr="00FF6823" w:rsidDel="00D83275" w:rsidRDefault="0031560F">
      <w:pPr>
        <w:pStyle w:val="TM2"/>
        <w:tabs>
          <w:tab w:val="left" w:pos="1305"/>
        </w:tabs>
        <w:rPr>
          <w:del w:id="541" w:author="Mokaddem Emna" w:date="2013-04-29T01:10:00Z"/>
          <w:rFonts w:asciiTheme="minorHAnsi" w:eastAsiaTheme="minorEastAsia" w:hAnsiTheme="minorHAnsi" w:cstheme="minorBidi"/>
          <w:bCs w:val="0"/>
          <w:caps w:val="0"/>
          <w:spacing w:val="0"/>
          <w:sz w:val="22"/>
          <w:szCs w:val="22"/>
          <w:lang w:val="en-US" w:eastAsia="fr-FR"/>
        </w:rPr>
      </w:pPr>
      <w:del w:id="542" w:author="Mokaddem Emna" w:date="2013-04-29T01:10:00Z">
        <w:r w:rsidDel="00D83275">
          <w:delText>7.1</w:delText>
        </w:r>
        <w:r w:rsidRPr="00FF6823" w:rsidDel="00D83275">
          <w:rPr>
            <w:rFonts w:asciiTheme="minorHAnsi" w:eastAsiaTheme="minorEastAsia" w:hAnsiTheme="minorHAnsi" w:cstheme="minorBidi"/>
            <w:bCs w:val="0"/>
            <w:caps w:val="0"/>
            <w:spacing w:val="0"/>
            <w:sz w:val="22"/>
            <w:szCs w:val="22"/>
            <w:lang w:val="en-US" w:eastAsia="fr-FR"/>
          </w:rPr>
          <w:tab/>
        </w:r>
        <w:r w:rsidDel="00D83275">
          <w:delText>Requirement detailed status</w:delText>
        </w:r>
        <w:r w:rsidDel="00D83275">
          <w:tab/>
          <w:delText>51</w:delText>
        </w:r>
      </w:del>
    </w:p>
    <w:p w:rsidR="0031560F" w:rsidRPr="00FF6823" w:rsidDel="00D83275" w:rsidRDefault="0031560F">
      <w:pPr>
        <w:pStyle w:val="TM1"/>
        <w:rPr>
          <w:del w:id="543" w:author="Mokaddem Emna" w:date="2013-04-29T01:10:00Z"/>
          <w:rFonts w:asciiTheme="minorHAnsi" w:eastAsiaTheme="minorEastAsia" w:hAnsiTheme="minorHAnsi" w:cstheme="minorBidi"/>
          <w:caps w:val="0"/>
          <w:spacing w:val="0"/>
          <w:sz w:val="22"/>
          <w:szCs w:val="22"/>
          <w:lang w:val="en-US" w:eastAsia="fr-FR"/>
        </w:rPr>
      </w:pPr>
      <w:del w:id="544" w:author="Mokaddem Emna" w:date="2013-04-29T01:10:00Z">
        <w:r w:rsidDel="00D83275">
          <w:delText>8.</w:delText>
        </w:r>
        <w:r w:rsidRPr="00FF6823" w:rsidDel="00D83275">
          <w:rPr>
            <w:rFonts w:asciiTheme="minorHAnsi" w:eastAsiaTheme="minorEastAsia" w:hAnsiTheme="minorHAnsi" w:cstheme="minorBidi"/>
            <w:caps w:val="0"/>
            <w:spacing w:val="0"/>
            <w:sz w:val="22"/>
            <w:szCs w:val="22"/>
            <w:lang w:val="en-US" w:eastAsia="fr-FR"/>
          </w:rPr>
          <w:tab/>
        </w:r>
        <w:r w:rsidDel="00D83275">
          <w:delText>Annex</w:delText>
        </w:r>
        <w:r w:rsidDel="00D83275">
          <w:tab/>
          <w:delText>52</w:delText>
        </w:r>
      </w:del>
    </w:p>
    <w:p w:rsidR="00E16E38" w:rsidRPr="00417548" w:rsidRDefault="00E16E38" w:rsidP="00E16E38">
      <w:pPr>
        <w:rPr>
          <w:lang w:val="en-GB"/>
        </w:rPr>
      </w:pPr>
      <w:r>
        <w:rPr>
          <w:rFonts w:ascii="Verdana" w:eastAsia="Times New Roman" w:hAnsi="Verdana" w:cs="Times New Roman"/>
          <w:caps/>
          <w:noProof/>
          <w:spacing w:val="-8"/>
          <w:sz w:val="18"/>
          <w:szCs w:val="24"/>
          <w:lang w:val="en-GB" w:eastAsia="es-ES"/>
        </w:rPr>
        <w:fldChar w:fldCharType="end"/>
      </w:r>
    </w:p>
    <w:p w:rsidR="00E16E38" w:rsidRPr="00417548" w:rsidRDefault="00E16E38" w:rsidP="00E16E38">
      <w:pPr>
        <w:pStyle w:val="Titreindex"/>
        <w:rPr>
          <w:lang w:val="en-GB"/>
        </w:rPr>
      </w:pPr>
      <w:r w:rsidRPr="00417548">
        <w:rPr>
          <w:lang w:val="en-GB"/>
        </w:rPr>
        <w:lastRenderedPageBreak/>
        <w:t>list of tables and figures</w:t>
      </w:r>
    </w:p>
    <w:p w:rsidR="0019681F" w:rsidRPr="00AE5E00" w:rsidRDefault="00E16E38">
      <w:pPr>
        <w:pStyle w:val="Tabledesillustrations"/>
        <w:tabs>
          <w:tab w:val="right" w:leader="dot" w:pos="9344"/>
        </w:tabs>
        <w:rPr>
          <w:rFonts w:asciiTheme="minorHAnsi" w:eastAsiaTheme="minorEastAsia" w:hAnsiTheme="minorHAnsi" w:cstheme="minorBidi"/>
          <w:noProof/>
          <w:sz w:val="22"/>
          <w:szCs w:val="22"/>
          <w:lang w:val="fr-FR" w:eastAsia="fr-FR"/>
        </w:rPr>
      </w:pPr>
      <w:r w:rsidRPr="00417548">
        <w:rPr>
          <w:lang w:val="en-GB" w:eastAsia="en-US"/>
        </w:rPr>
        <w:fldChar w:fldCharType="begin"/>
      </w:r>
      <w:r w:rsidRPr="00AE5E00">
        <w:rPr>
          <w:lang w:val="fr-FR" w:eastAsia="en-US"/>
        </w:rPr>
        <w:instrText xml:space="preserve"> TOC \c "Table" </w:instrText>
      </w:r>
      <w:r w:rsidRPr="00417548">
        <w:rPr>
          <w:lang w:val="en-GB" w:eastAsia="en-US"/>
        </w:rPr>
        <w:fldChar w:fldCharType="separate"/>
      </w:r>
      <w:r w:rsidR="0019681F" w:rsidRPr="00AE5E00">
        <w:rPr>
          <w:noProof/>
          <w:lang w:val="fr-FR"/>
        </w:rPr>
        <w:t>Table 2</w:t>
      </w:r>
      <w:r w:rsidR="0019681F" w:rsidRPr="00AE5E00">
        <w:rPr>
          <w:noProof/>
          <w:lang w:val="fr-FR"/>
        </w:rPr>
        <w:noBreakHyphen/>
        <w:t>1 Applicable Documents</w:t>
      </w:r>
      <w:r w:rsidR="0019681F" w:rsidRPr="00AE5E00">
        <w:rPr>
          <w:noProof/>
          <w:lang w:val="fr-FR"/>
        </w:rPr>
        <w:tab/>
      </w:r>
      <w:r w:rsidR="0019681F">
        <w:rPr>
          <w:noProof/>
        </w:rPr>
        <w:fldChar w:fldCharType="begin"/>
      </w:r>
      <w:r w:rsidR="0019681F" w:rsidRPr="00AE5E00">
        <w:rPr>
          <w:noProof/>
          <w:lang w:val="fr-FR"/>
        </w:rPr>
        <w:instrText xml:space="preserve"> PAGEREF _Toc348111214 \h </w:instrText>
      </w:r>
      <w:r w:rsidR="0019681F">
        <w:rPr>
          <w:noProof/>
        </w:rPr>
      </w:r>
      <w:r w:rsidR="0019681F">
        <w:rPr>
          <w:noProof/>
        </w:rPr>
        <w:fldChar w:fldCharType="separate"/>
      </w:r>
      <w:r w:rsidR="0019681F" w:rsidRPr="00AE5E00">
        <w:rPr>
          <w:noProof/>
          <w:lang w:val="fr-FR"/>
        </w:rPr>
        <w:t>7</w:t>
      </w:r>
      <w:r w:rsidR="0019681F">
        <w:rPr>
          <w:noProof/>
        </w:rPr>
        <w:fldChar w:fldCharType="end"/>
      </w:r>
    </w:p>
    <w:p w:rsidR="0019681F" w:rsidRDefault="0019681F">
      <w:pPr>
        <w:pStyle w:val="Tabledesillustrations"/>
        <w:tabs>
          <w:tab w:val="right" w:leader="dot" w:pos="9344"/>
        </w:tabs>
        <w:rPr>
          <w:rFonts w:asciiTheme="minorHAnsi" w:eastAsiaTheme="minorEastAsia" w:hAnsiTheme="minorHAnsi" w:cstheme="minorBidi"/>
          <w:noProof/>
          <w:sz w:val="22"/>
          <w:szCs w:val="22"/>
          <w:lang w:val="fr-FR" w:eastAsia="fr-FR"/>
        </w:rPr>
      </w:pPr>
      <w:r w:rsidRPr="0019681F">
        <w:rPr>
          <w:noProof/>
          <w:lang w:val="fr-FR"/>
        </w:rPr>
        <w:t>Table 2</w:t>
      </w:r>
      <w:r w:rsidRPr="0019681F">
        <w:rPr>
          <w:noProof/>
          <w:lang w:val="fr-FR"/>
        </w:rPr>
        <w:noBreakHyphen/>
        <w:t>2 Reference Documents</w:t>
      </w:r>
      <w:r w:rsidRPr="0019681F">
        <w:rPr>
          <w:noProof/>
          <w:lang w:val="fr-FR"/>
        </w:rPr>
        <w:tab/>
      </w:r>
      <w:r>
        <w:rPr>
          <w:noProof/>
        </w:rPr>
        <w:fldChar w:fldCharType="begin"/>
      </w:r>
      <w:r w:rsidRPr="0019681F">
        <w:rPr>
          <w:noProof/>
          <w:lang w:val="fr-FR"/>
        </w:rPr>
        <w:instrText xml:space="preserve"> PAGEREF _Toc348111215 \h </w:instrText>
      </w:r>
      <w:r>
        <w:rPr>
          <w:noProof/>
        </w:rPr>
      </w:r>
      <w:r>
        <w:rPr>
          <w:noProof/>
        </w:rPr>
        <w:fldChar w:fldCharType="separate"/>
      </w:r>
      <w:r w:rsidRPr="0019681F">
        <w:rPr>
          <w:noProof/>
          <w:lang w:val="fr-FR"/>
        </w:rPr>
        <w:t>7</w:t>
      </w:r>
      <w:r>
        <w:rPr>
          <w:noProof/>
        </w:rPr>
        <w:fldChar w:fldCharType="end"/>
      </w:r>
    </w:p>
    <w:p w:rsidR="0019681F" w:rsidRDefault="0019681F">
      <w:pPr>
        <w:pStyle w:val="Tabledesillustrations"/>
        <w:tabs>
          <w:tab w:val="right" w:leader="dot" w:pos="9344"/>
        </w:tabs>
        <w:rPr>
          <w:rFonts w:asciiTheme="minorHAnsi" w:eastAsiaTheme="minorEastAsia" w:hAnsiTheme="minorHAnsi" w:cstheme="minorBidi"/>
          <w:noProof/>
          <w:sz w:val="22"/>
          <w:szCs w:val="22"/>
          <w:lang w:val="fr-FR" w:eastAsia="fr-FR"/>
        </w:rPr>
      </w:pPr>
      <w:r w:rsidRPr="00EF7548">
        <w:rPr>
          <w:noProof/>
          <w:lang w:val="en-GB"/>
        </w:rPr>
        <w:t>Table 3</w:t>
      </w:r>
      <w:r w:rsidRPr="00EF7548">
        <w:rPr>
          <w:noProof/>
          <w:lang w:val="en-GB"/>
        </w:rPr>
        <w:noBreakHyphen/>
        <w:t>1 Definitions</w:t>
      </w:r>
      <w:r>
        <w:rPr>
          <w:noProof/>
        </w:rPr>
        <w:tab/>
      </w:r>
      <w:r>
        <w:rPr>
          <w:noProof/>
        </w:rPr>
        <w:fldChar w:fldCharType="begin"/>
      </w:r>
      <w:r>
        <w:rPr>
          <w:noProof/>
        </w:rPr>
        <w:instrText xml:space="preserve"> PAGEREF _Toc348111216 \h </w:instrText>
      </w:r>
      <w:r>
        <w:rPr>
          <w:noProof/>
        </w:rPr>
      </w:r>
      <w:r>
        <w:rPr>
          <w:noProof/>
        </w:rPr>
        <w:fldChar w:fldCharType="separate"/>
      </w:r>
      <w:r>
        <w:rPr>
          <w:noProof/>
        </w:rPr>
        <w:t>8</w:t>
      </w:r>
      <w:r>
        <w:rPr>
          <w:noProof/>
        </w:rPr>
        <w:fldChar w:fldCharType="end"/>
      </w:r>
    </w:p>
    <w:p w:rsidR="0019681F" w:rsidRDefault="0019681F">
      <w:pPr>
        <w:pStyle w:val="Tabledesillustrations"/>
        <w:tabs>
          <w:tab w:val="right" w:leader="dot" w:pos="9344"/>
        </w:tabs>
        <w:rPr>
          <w:rFonts w:asciiTheme="minorHAnsi" w:eastAsiaTheme="minorEastAsia" w:hAnsiTheme="minorHAnsi" w:cstheme="minorBidi"/>
          <w:noProof/>
          <w:sz w:val="22"/>
          <w:szCs w:val="22"/>
          <w:lang w:val="fr-FR" w:eastAsia="fr-FR"/>
        </w:rPr>
      </w:pPr>
      <w:r w:rsidRPr="00EF7548">
        <w:rPr>
          <w:noProof/>
          <w:lang w:val="en-GB"/>
        </w:rPr>
        <w:t>Table 3</w:t>
      </w:r>
      <w:r w:rsidRPr="00EF7548">
        <w:rPr>
          <w:noProof/>
          <w:lang w:val="en-GB"/>
        </w:rPr>
        <w:noBreakHyphen/>
        <w:t>2 Acronyms</w:t>
      </w:r>
      <w:r>
        <w:rPr>
          <w:noProof/>
        </w:rPr>
        <w:tab/>
      </w:r>
      <w:r>
        <w:rPr>
          <w:noProof/>
        </w:rPr>
        <w:fldChar w:fldCharType="begin"/>
      </w:r>
      <w:r>
        <w:rPr>
          <w:noProof/>
        </w:rPr>
        <w:instrText xml:space="preserve"> PAGEREF _Toc348111217 \h </w:instrText>
      </w:r>
      <w:r>
        <w:rPr>
          <w:noProof/>
        </w:rPr>
      </w:r>
      <w:r>
        <w:rPr>
          <w:noProof/>
        </w:rPr>
        <w:fldChar w:fldCharType="separate"/>
      </w:r>
      <w:r>
        <w:rPr>
          <w:noProof/>
        </w:rPr>
        <w:t>8</w:t>
      </w:r>
      <w:r>
        <w:rPr>
          <w:noProof/>
        </w:rPr>
        <w:fldChar w:fldCharType="end"/>
      </w:r>
    </w:p>
    <w:p w:rsidR="00E16E38" w:rsidRPr="00B86837" w:rsidRDefault="00E16E38" w:rsidP="00E16E38">
      <w:r w:rsidRPr="00417548">
        <w:rPr>
          <w:lang w:val="en-GB"/>
        </w:rPr>
        <w:fldChar w:fldCharType="end"/>
      </w:r>
    </w:p>
    <w:p w:rsidR="00E16E38" w:rsidRPr="00B86837" w:rsidRDefault="00E16E38" w:rsidP="00E16E38"/>
    <w:p w:rsidR="00E16E38" w:rsidRDefault="00E16E38" w:rsidP="00035B23">
      <w:pPr>
        <w:pStyle w:val="Titre1"/>
        <w:numPr>
          <w:ilvl w:val="0"/>
          <w:numId w:val="6"/>
        </w:numPr>
        <w:rPr>
          <w:lang w:val="en-GB"/>
        </w:rPr>
      </w:pPr>
      <w:bookmarkStart w:id="545" w:name="_Toc259707925"/>
      <w:bookmarkStart w:id="546" w:name="_Toc355023259"/>
      <w:r>
        <w:rPr>
          <w:lang w:val="en-GB"/>
        </w:rPr>
        <w:lastRenderedPageBreak/>
        <w:t>I</w:t>
      </w:r>
      <w:r w:rsidRPr="00417548">
        <w:rPr>
          <w:lang w:val="en-GB"/>
        </w:rPr>
        <w:t>ntroduction</w:t>
      </w:r>
      <w:bookmarkEnd w:id="545"/>
      <w:bookmarkEnd w:id="546"/>
    </w:p>
    <w:p w:rsidR="00E16E38" w:rsidRPr="00417548" w:rsidRDefault="00E16E38" w:rsidP="00035B23">
      <w:pPr>
        <w:pStyle w:val="Titre2"/>
        <w:numPr>
          <w:ilvl w:val="1"/>
          <w:numId w:val="5"/>
        </w:numPr>
        <w:rPr>
          <w:lang w:val="en-GB"/>
        </w:rPr>
      </w:pPr>
      <w:bookmarkStart w:id="547" w:name="_Toc259707926"/>
      <w:bookmarkStart w:id="548" w:name="_Toc355023260"/>
      <w:r>
        <w:rPr>
          <w:lang w:val="en-GB"/>
        </w:rPr>
        <w:t>P</w:t>
      </w:r>
      <w:r w:rsidRPr="00417548">
        <w:rPr>
          <w:lang w:val="en-GB"/>
        </w:rPr>
        <w:t>urpose</w:t>
      </w:r>
      <w:bookmarkEnd w:id="547"/>
      <w:bookmarkEnd w:id="548"/>
    </w:p>
    <w:p w:rsidR="00E16E38" w:rsidRPr="001A43E5" w:rsidRDefault="00E16E38" w:rsidP="00E16E38">
      <w:pPr>
        <w:rPr>
          <w:rFonts w:ascii="Verdana" w:hAnsi="Verdana"/>
          <w:sz w:val="18"/>
          <w:szCs w:val="18"/>
          <w:lang w:val="en-GB"/>
        </w:rPr>
      </w:pPr>
      <w:r w:rsidRPr="001A43E5">
        <w:rPr>
          <w:rFonts w:ascii="Verdana" w:hAnsi="Verdana"/>
          <w:sz w:val="18"/>
          <w:szCs w:val="18"/>
          <w:lang w:val="en-GB"/>
        </w:rPr>
        <w:t xml:space="preserve">This document defines the </w:t>
      </w:r>
      <w:r>
        <w:rPr>
          <w:rFonts w:ascii="Verdana" w:hAnsi="Verdana"/>
          <w:sz w:val="18"/>
          <w:szCs w:val="18"/>
          <w:lang w:val="en-GB"/>
        </w:rPr>
        <w:t>Test Report</w:t>
      </w:r>
      <w:r w:rsidRPr="001A43E5">
        <w:rPr>
          <w:rFonts w:ascii="Verdana" w:hAnsi="Verdana"/>
          <w:sz w:val="18"/>
          <w:szCs w:val="18"/>
          <w:lang w:val="en-GB"/>
        </w:rPr>
        <w:t xml:space="preserve"> for the </w:t>
      </w:r>
      <w:r>
        <w:rPr>
          <w:rFonts w:ascii="Verdana" w:hAnsi="Verdana"/>
          <w:sz w:val="18"/>
          <w:szCs w:val="18"/>
          <w:lang w:val="en-GB"/>
        </w:rPr>
        <w:t>ngEO Web Client sub-system</w:t>
      </w:r>
      <w:r w:rsidRPr="001A43E5">
        <w:rPr>
          <w:rFonts w:ascii="Verdana" w:hAnsi="Verdana"/>
          <w:sz w:val="18"/>
          <w:szCs w:val="18"/>
          <w:lang w:val="en-GB"/>
        </w:rPr>
        <w:t xml:space="preserve">. </w:t>
      </w:r>
    </w:p>
    <w:p w:rsidR="00E16E38" w:rsidRPr="00417548" w:rsidRDefault="00E16E38" w:rsidP="00035B23">
      <w:pPr>
        <w:pStyle w:val="Titre2"/>
        <w:numPr>
          <w:ilvl w:val="1"/>
          <w:numId w:val="5"/>
        </w:numPr>
        <w:rPr>
          <w:lang w:val="en-GB"/>
        </w:rPr>
      </w:pPr>
      <w:bookmarkStart w:id="549" w:name="_Toc355023261"/>
      <w:r>
        <w:rPr>
          <w:lang w:val="en-GB"/>
        </w:rPr>
        <w:t>S</w:t>
      </w:r>
      <w:r w:rsidRPr="00417548">
        <w:rPr>
          <w:lang w:val="en-GB"/>
        </w:rPr>
        <w:t>cope</w:t>
      </w:r>
      <w:bookmarkEnd w:id="549"/>
    </w:p>
    <w:p w:rsidR="00E16E38" w:rsidRPr="00707E24" w:rsidRDefault="00E16E38" w:rsidP="00E16E38">
      <w:pPr>
        <w:rPr>
          <w:rFonts w:ascii="Verdana" w:hAnsi="Verdana"/>
          <w:sz w:val="18"/>
          <w:szCs w:val="18"/>
          <w:lang w:val="en-GB"/>
        </w:rPr>
      </w:pPr>
      <w:r w:rsidRPr="00707E24">
        <w:rPr>
          <w:rFonts w:ascii="Verdana" w:hAnsi="Verdana"/>
          <w:sz w:val="18"/>
          <w:szCs w:val="18"/>
          <w:lang w:val="en-GB"/>
        </w:rPr>
        <w:t xml:space="preserve">This document covers only the </w:t>
      </w:r>
      <w:r>
        <w:rPr>
          <w:rFonts w:ascii="Verdana" w:hAnsi="Verdana"/>
          <w:sz w:val="18"/>
          <w:szCs w:val="18"/>
          <w:lang w:val="en-GB"/>
        </w:rPr>
        <w:t>test procedures</w:t>
      </w:r>
      <w:r w:rsidRPr="00707E24">
        <w:rPr>
          <w:rFonts w:ascii="Verdana" w:hAnsi="Verdana"/>
          <w:sz w:val="18"/>
          <w:szCs w:val="18"/>
          <w:lang w:val="en-GB"/>
        </w:rPr>
        <w:t xml:space="preserve"> found </w:t>
      </w:r>
      <w:r>
        <w:rPr>
          <w:rFonts w:ascii="Verdana" w:hAnsi="Verdana"/>
          <w:sz w:val="18"/>
          <w:szCs w:val="18"/>
          <w:lang w:val="en-GB"/>
        </w:rPr>
        <w:t>for sprint 4 as defined in [RD.1</w:t>
      </w:r>
      <w:r w:rsidRPr="00707E24">
        <w:rPr>
          <w:rFonts w:ascii="Verdana" w:hAnsi="Verdana"/>
          <w:sz w:val="18"/>
          <w:szCs w:val="18"/>
          <w:lang w:val="en-GB"/>
        </w:rPr>
        <w:t>].</w:t>
      </w:r>
    </w:p>
    <w:p w:rsidR="00E16E38" w:rsidRPr="00417548" w:rsidRDefault="00E16E38" w:rsidP="00E16E38">
      <w:pPr>
        <w:rPr>
          <w:lang w:val="en-GB"/>
        </w:rPr>
      </w:pPr>
    </w:p>
    <w:p w:rsidR="00E16E38" w:rsidRPr="00417548" w:rsidRDefault="00E16E38" w:rsidP="00E16E38">
      <w:pPr>
        <w:pStyle w:val="Titre1"/>
        <w:rPr>
          <w:lang w:val="en-GB"/>
        </w:rPr>
      </w:pPr>
      <w:bookmarkStart w:id="550" w:name="_Toc259707927"/>
      <w:bookmarkStart w:id="551" w:name="_Toc355023262"/>
      <w:r>
        <w:rPr>
          <w:lang w:val="en-GB"/>
        </w:rPr>
        <w:lastRenderedPageBreak/>
        <w:t>A</w:t>
      </w:r>
      <w:r w:rsidRPr="00417548">
        <w:rPr>
          <w:lang w:val="en-GB"/>
        </w:rPr>
        <w:t xml:space="preserve">pplicable and </w:t>
      </w:r>
      <w:r>
        <w:rPr>
          <w:lang w:val="en-GB"/>
        </w:rPr>
        <w:t>R</w:t>
      </w:r>
      <w:r w:rsidRPr="00417548">
        <w:rPr>
          <w:lang w:val="en-GB"/>
        </w:rPr>
        <w:t>efer</w:t>
      </w:r>
      <w:r>
        <w:rPr>
          <w:lang w:val="en-GB"/>
        </w:rPr>
        <w:t>e</w:t>
      </w:r>
      <w:r w:rsidRPr="00417548">
        <w:rPr>
          <w:lang w:val="en-GB"/>
        </w:rPr>
        <w:t xml:space="preserve">nce </w:t>
      </w:r>
      <w:r>
        <w:rPr>
          <w:lang w:val="en-GB"/>
        </w:rPr>
        <w:t>D</w:t>
      </w:r>
      <w:r w:rsidRPr="00417548">
        <w:rPr>
          <w:lang w:val="en-GB"/>
        </w:rPr>
        <w:t>ocuments</w:t>
      </w:r>
      <w:bookmarkEnd w:id="550"/>
      <w:bookmarkEnd w:id="551"/>
    </w:p>
    <w:p w:rsidR="00E16E38" w:rsidRPr="00417548" w:rsidRDefault="00E16E38" w:rsidP="00035B23">
      <w:pPr>
        <w:pStyle w:val="Titre2"/>
        <w:numPr>
          <w:ilvl w:val="1"/>
          <w:numId w:val="5"/>
        </w:numPr>
        <w:rPr>
          <w:lang w:val="en-GB"/>
        </w:rPr>
      </w:pPr>
      <w:bookmarkStart w:id="552" w:name="_Toc215399298"/>
      <w:bookmarkStart w:id="553" w:name="_Toc259707928"/>
      <w:bookmarkStart w:id="554" w:name="_Toc355023263"/>
      <w:r>
        <w:rPr>
          <w:lang w:val="en-GB"/>
        </w:rPr>
        <w:t>A</w:t>
      </w:r>
      <w:r w:rsidRPr="00417548">
        <w:rPr>
          <w:lang w:val="en-GB"/>
        </w:rPr>
        <w:t xml:space="preserve">pplicable </w:t>
      </w:r>
      <w:r>
        <w:rPr>
          <w:lang w:val="en-GB"/>
        </w:rPr>
        <w:t>D</w:t>
      </w:r>
      <w:r w:rsidRPr="00417548">
        <w:rPr>
          <w:lang w:val="en-GB"/>
        </w:rPr>
        <w:t>ocuments</w:t>
      </w:r>
      <w:bookmarkEnd w:id="552"/>
      <w:bookmarkEnd w:id="553"/>
      <w:bookmarkEnd w:id="554"/>
    </w:p>
    <w:p w:rsidR="00E16E38" w:rsidRPr="00417548" w:rsidRDefault="00E16E38" w:rsidP="00E16E38">
      <w:pPr>
        <w:rPr>
          <w:rFonts w:ascii="Verdana" w:hAnsi="Verdana"/>
          <w:sz w:val="18"/>
          <w:szCs w:val="18"/>
          <w:lang w:val="en-GB"/>
        </w:rPr>
      </w:pPr>
      <w:r w:rsidRPr="00417548">
        <w:rPr>
          <w:rFonts w:ascii="Verdana" w:hAnsi="Verdana"/>
          <w:sz w:val="18"/>
          <w:szCs w:val="18"/>
          <w:lang w:val="en-GB"/>
        </w:rPr>
        <w:t>The following documents, of the exact issue shown, form part of this document to the extent specified herein. Applicable documents are those referenced in the Contract or approved by the Approval Authority. They are referenced in this document in the form [AD.X]:</w:t>
      </w:r>
    </w:p>
    <w:p w:rsidR="00E16E38" w:rsidRPr="00417548" w:rsidRDefault="00E16E38" w:rsidP="00E16E38">
      <w:pPr>
        <w:pStyle w:val="Lgende"/>
        <w:rPr>
          <w:lang w:val="en-GB"/>
        </w:rPr>
      </w:pPr>
      <w:bookmarkStart w:id="555" w:name="_Toc180836520"/>
      <w:bookmarkStart w:id="556" w:name="_Toc184781922"/>
      <w:bookmarkStart w:id="557" w:name="_Toc189913983"/>
      <w:bookmarkStart w:id="558" w:name="_Toc189913987"/>
      <w:bookmarkStart w:id="559" w:name="_Toc189914121"/>
      <w:bookmarkStart w:id="560" w:name="_Toc189914125"/>
      <w:bookmarkStart w:id="561" w:name="_Toc189914167"/>
      <w:bookmarkStart w:id="562" w:name="_Toc200520781"/>
      <w:bookmarkStart w:id="563" w:name="_Toc200520787"/>
      <w:bookmarkStart w:id="564" w:name="_Toc215399327"/>
      <w:bookmarkStart w:id="565" w:name="_Toc259707963"/>
      <w:bookmarkStart w:id="566" w:name="_Toc348111214"/>
      <w:r w:rsidRPr="00417548">
        <w:rPr>
          <w:lang w:val="en-GB"/>
        </w:rPr>
        <w:t xml:space="preserve">Table </w:t>
      </w:r>
      <w:r w:rsidRPr="00417548">
        <w:rPr>
          <w:lang w:val="en-GB"/>
        </w:rPr>
        <w:fldChar w:fldCharType="begin"/>
      </w:r>
      <w:r w:rsidRPr="00417548">
        <w:rPr>
          <w:lang w:val="en-GB"/>
        </w:rPr>
        <w:instrText xml:space="preserve"> STYLEREF 1 \s </w:instrText>
      </w:r>
      <w:r w:rsidRPr="00417548">
        <w:rPr>
          <w:lang w:val="en-GB"/>
        </w:rPr>
        <w:fldChar w:fldCharType="separate"/>
      </w:r>
      <w:r w:rsidR="0019681F">
        <w:rPr>
          <w:noProof/>
          <w:lang w:val="en-GB"/>
        </w:rPr>
        <w:t>2</w:t>
      </w:r>
      <w:r w:rsidRPr="00417548">
        <w:rPr>
          <w:noProof/>
          <w:lang w:val="en-GB"/>
        </w:rPr>
        <w:fldChar w:fldCharType="end"/>
      </w:r>
      <w:r w:rsidRPr="00417548">
        <w:rPr>
          <w:lang w:val="en-GB"/>
        </w:rPr>
        <w:noBreakHyphen/>
      </w:r>
      <w:r w:rsidRPr="00417548">
        <w:rPr>
          <w:lang w:val="en-GB"/>
        </w:rPr>
        <w:fldChar w:fldCharType="begin"/>
      </w:r>
      <w:r w:rsidRPr="00417548">
        <w:rPr>
          <w:lang w:val="en-GB"/>
        </w:rPr>
        <w:instrText xml:space="preserve"> SEQ Table \* ARABIC \s 1 </w:instrText>
      </w:r>
      <w:r w:rsidRPr="00417548">
        <w:rPr>
          <w:lang w:val="en-GB"/>
        </w:rPr>
        <w:fldChar w:fldCharType="separate"/>
      </w:r>
      <w:r w:rsidR="0019681F">
        <w:rPr>
          <w:noProof/>
          <w:lang w:val="en-GB"/>
        </w:rPr>
        <w:t>1</w:t>
      </w:r>
      <w:r w:rsidRPr="00417548">
        <w:rPr>
          <w:noProof/>
          <w:lang w:val="en-GB"/>
        </w:rPr>
        <w:fldChar w:fldCharType="end"/>
      </w:r>
      <w:r w:rsidRPr="00417548">
        <w:rPr>
          <w:lang w:val="en-GB"/>
        </w:rPr>
        <w:t xml:space="preserve"> </w:t>
      </w:r>
      <w:bookmarkEnd w:id="555"/>
      <w:bookmarkEnd w:id="556"/>
      <w:r w:rsidRPr="00417548">
        <w:rPr>
          <w:lang w:val="en-GB"/>
        </w:rPr>
        <w:t>Applicable Documents</w:t>
      </w:r>
      <w:bookmarkEnd w:id="557"/>
      <w:bookmarkEnd w:id="558"/>
      <w:bookmarkEnd w:id="559"/>
      <w:bookmarkEnd w:id="560"/>
      <w:bookmarkEnd w:id="561"/>
      <w:bookmarkEnd w:id="562"/>
      <w:bookmarkEnd w:id="563"/>
      <w:bookmarkEnd w:id="564"/>
      <w:bookmarkEnd w:id="565"/>
      <w:bookmarkEnd w:id="566"/>
    </w:p>
    <w:tbl>
      <w:tblPr>
        <w:tblW w:w="9296" w:type="dxa"/>
        <w:jc w:val="center"/>
        <w:tblInd w:w="10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691"/>
        <w:gridCol w:w="5234"/>
        <w:gridCol w:w="1276"/>
        <w:gridCol w:w="850"/>
        <w:gridCol w:w="1245"/>
      </w:tblGrid>
      <w:tr w:rsidR="00E16E38" w:rsidRPr="00417548" w:rsidTr="00E61BC8">
        <w:trPr>
          <w:tblHeader/>
          <w:jc w:val="center"/>
        </w:trPr>
        <w:tc>
          <w:tcPr>
            <w:tcW w:w="691" w:type="dxa"/>
            <w:shd w:val="clear" w:color="auto" w:fill="8B8D8E"/>
          </w:tcPr>
          <w:p w:rsidR="00E16E38" w:rsidRPr="00417548" w:rsidRDefault="00E16E38" w:rsidP="00E61BC8">
            <w:pPr>
              <w:pStyle w:val="tableheader"/>
              <w:rPr>
                <w:lang w:val="en-GB"/>
              </w:rPr>
            </w:pPr>
            <w:r w:rsidRPr="00417548">
              <w:rPr>
                <w:lang w:val="en-GB"/>
              </w:rPr>
              <w:t>Ref.</w:t>
            </w:r>
          </w:p>
        </w:tc>
        <w:tc>
          <w:tcPr>
            <w:tcW w:w="5234" w:type="dxa"/>
            <w:shd w:val="clear" w:color="auto" w:fill="8B8D8E"/>
          </w:tcPr>
          <w:p w:rsidR="00E16E38" w:rsidRPr="00417548" w:rsidRDefault="00E16E38" w:rsidP="00E61BC8">
            <w:pPr>
              <w:pStyle w:val="tableheader"/>
              <w:rPr>
                <w:lang w:val="en-GB"/>
              </w:rPr>
            </w:pPr>
            <w:r w:rsidRPr="00417548">
              <w:rPr>
                <w:lang w:val="en-GB"/>
              </w:rPr>
              <w:t>Title</w:t>
            </w:r>
          </w:p>
        </w:tc>
        <w:tc>
          <w:tcPr>
            <w:tcW w:w="1276" w:type="dxa"/>
            <w:shd w:val="clear" w:color="auto" w:fill="8B8D8E"/>
          </w:tcPr>
          <w:p w:rsidR="00E16E38" w:rsidRPr="00417548" w:rsidRDefault="00E16E38" w:rsidP="00E61BC8">
            <w:pPr>
              <w:pStyle w:val="tableheader"/>
              <w:rPr>
                <w:lang w:val="en-GB"/>
              </w:rPr>
            </w:pPr>
            <w:r w:rsidRPr="00417548">
              <w:rPr>
                <w:lang w:val="en-GB"/>
              </w:rPr>
              <w:t>Code</w:t>
            </w:r>
          </w:p>
        </w:tc>
        <w:tc>
          <w:tcPr>
            <w:tcW w:w="850" w:type="dxa"/>
            <w:shd w:val="clear" w:color="auto" w:fill="8B8D8E"/>
          </w:tcPr>
          <w:p w:rsidR="00E16E38" w:rsidRPr="00417548" w:rsidRDefault="00E16E38" w:rsidP="00E61BC8">
            <w:pPr>
              <w:pStyle w:val="tableheader"/>
              <w:rPr>
                <w:lang w:val="en-GB"/>
              </w:rPr>
            </w:pPr>
            <w:r w:rsidRPr="00417548">
              <w:rPr>
                <w:lang w:val="en-GB"/>
              </w:rPr>
              <w:t>Version</w:t>
            </w:r>
          </w:p>
        </w:tc>
        <w:tc>
          <w:tcPr>
            <w:tcW w:w="1245" w:type="dxa"/>
            <w:shd w:val="clear" w:color="auto" w:fill="8B8D8E"/>
          </w:tcPr>
          <w:p w:rsidR="00E16E38" w:rsidRPr="00417548" w:rsidRDefault="00E16E38" w:rsidP="00E61BC8">
            <w:pPr>
              <w:pStyle w:val="tableheader"/>
              <w:rPr>
                <w:lang w:val="en-GB"/>
              </w:rPr>
            </w:pPr>
            <w:r w:rsidRPr="00417548">
              <w:rPr>
                <w:lang w:val="en-GB"/>
              </w:rPr>
              <w:t>Date</w:t>
            </w:r>
          </w:p>
        </w:tc>
      </w:tr>
      <w:tr w:rsidR="00E16E38" w:rsidRPr="00417548" w:rsidTr="00E61BC8">
        <w:trPr>
          <w:jc w:val="center"/>
        </w:trPr>
        <w:tc>
          <w:tcPr>
            <w:tcW w:w="691" w:type="dxa"/>
          </w:tcPr>
          <w:p w:rsidR="00E16E38" w:rsidRPr="00417548" w:rsidRDefault="00E16E38" w:rsidP="00035B23">
            <w:pPr>
              <w:pStyle w:val="tabletext"/>
              <w:numPr>
                <w:ilvl w:val="0"/>
                <w:numId w:val="1"/>
              </w:numPr>
              <w:ind w:left="357" w:hanging="357"/>
              <w:rPr>
                <w:lang w:val="en-GB"/>
              </w:rPr>
            </w:pPr>
          </w:p>
        </w:tc>
        <w:tc>
          <w:tcPr>
            <w:tcW w:w="5234" w:type="dxa"/>
          </w:tcPr>
          <w:p w:rsidR="00E16E38" w:rsidRPr="00417548" w:rsidRDefault="00E16E38" w:rsidP="00E61BC8">
            <w:pPr>
              <w:pStyle w:val="tabletext"/>
              <w:rPr>
                <w:lang w:val="en-GB"/>
              </w:rPr>
            </w:pPr>
            <w:r w:rsidRPr="00417548">
              <w:rPr>
                <w:lang w:val="en-GB"/>
              </w:rPr>
              <w:t>Space Engineering - Software</w:t>
            </w:r>
          </w:p>
        </w:tc>
        <w:tc>
          <w:tcPr>
            <w:tcW w:w="1276" w:type="dxa"/>
          </w:tcPr>
          <w:p w:rsidR="00E16E38" w:rsidRPr="00417548" w:rsidRDefault="00E16E38" w:rsidP="00E61BC8">
            <w:pPr>
              <w:pStyle w:val="tabletext"/>
              <w:rPr>
                <w:lang w:val="en-GB"/>
              </w:rPr>
            </w:pPr>
            <w:r w:rsidRPr="00417548">
              <w:rPr>
                <w:lang w:val="en-GB"/>
              </w:rPr>
              <w:t>ECSS-E-ST-40</w:t>
            </w:r>
          </w:p>
        </w:tc>
        <w:tc>
          <w:tcPr>
            <w:tcW w:w="850" w:type="dxa"/>
          </w:tcPr>
          <w:p w:rsidR="00E16E38" w:rsidRPr="00417548" w:rsidRDefault="00E16E38" w:rsidP="00E61BC8">
            <w:pPr>
              <w:pStyle w:val="tabletext"/>
              <w:jc w:val="center"/>
              <w:rPr>
                <w:lang w:val="en-GB"/>
              </w:rPr>
            </w:pPr>
            <w:r w:rsidRPr="00417548">
              <w:rPr>
                <w:lang w:val="en-GB"/>
              </w:rPr>
              <w:t>C</w:t>
            </w:r>
          </w:p>
        </w:tc>
        <w:tc>
          <w:tcPr>
            <w:tcW w:w="1245" w:type="dxa"/>
          </w:tcPr>
          <w:p w:rsidR="00E16E38" w:rsidRPr="00417548" w:rsidRDefault="00E16E38" w:rsidP="00E61BC8">
            <w:pPr>
              <w:pStyle w:val="tabletext"/>
              <w:rPr>
                <w:lang w:val="en-GB"/>
              </w:rPr>
            </w:pPr>
            <w:r w:rsidRPr="00417548">
              <w:rPr>
                <w:lang w:val="en-GB"/>
              </w:rPr>
              <w:t>6 March 2009</w:t>
            </w:r>
          </w:p>
        </w:tc>
      </w:tr>
    </w:tbl>
    <w:p w:rsidR="00E16E38" w:rsidRPr="00417548" w:rsidRDefault="00E16E38" w:rsidP="00035B23">
      <w:pPr>
        <w:pStyle w:val="Titre2"/>
        <w:numPr>
          <w:ilvl w:val="1"/>
          <w:numId w:val="5"/>
        </w:numPr>
        <w:rPr>
          <w:lang w:val="en-GB"/>
        </w:rPr>
      </w:pPr>
      <w:bookmarkStart w:id="567" w:name="_Toc215399299"/>
      <w:bookmarkStart w:id="568" w:name="_Toc259707929"/>
      <w:bookmarkStart w:id="569" w:name="_Toc355023264"/>
      <w:r>
        <w:rPr>
          <w:lang w:val="en-GB"/>
        </w:rPr>
        <w:t>R</w:t>
      </w:r>
      <w:r w:rsidRPr="00417548">
        <w:rPr>
          <w:lang w:val="en-GB"/>
        </w:rPr>
        <w:t xml:space="preserve">eference </w:t>
      </w:r>
      <w:r>
        <w:rPr>
          <w:lang w:val="en-GB"/>
        </w:rPr>
        <w:t>D</w:t>
      </w:r>
      <w:r w:rsidRPr="00417548">
        <w:rPr>
          <w:lang w:val="en-GB"/>
        </w:rPr>
        <w:t>ocuments</w:t>
      </w:r>
      <w:bookmarkEnd w:id="567"/>
      <w:bookmarkEnd w:id="568"/>
      <w:bookmarkEnd w:id="569"/>
    </w:p>
    <w:p w:rsidR="00E16E38" w:rsidRPr="00417548" w:rsidRDefault="00E16E38" w:rsidP="00E16E38">
      <w:pPr>
        <w:rPr>
          <w:rFonts w:ascii="Verdana" w:hAnsi="Verdana"/>
          <w:sz w:val="18"/>
          <w:szCs w:val="18"/>
          <w:lang w:val="en-GB"/>
        </w:rPr>
      </w:pPr>
      <w:r w:rsidRPr="00417548">
        <w:rPr>
          <w:rFonts w:ascii="Verdana" w:hAnsi="Verdana"/>
          <w:sz w:val="18"/>
          <w:szCs w:val="18"/>
          <w:lang w:val="en-GB"/>
        </w:rPr>
        <w:t>The following documents, although not part of this document, amplify or clarify its contents. Reference documents are those not applicable and referenced within this document. They are referenced in this document in the form [RD.X]:</w:t>
      </w:r>
    </w:p>
    <w:p w:rsidR="00E16E38" w:rsidRPr="00417548" w:rsidRDefault="00E16E38" w:rsidP="00E16E38">
      <w:pPr>
        <w:pStyle w:val="Lgende"/>
        <w:rPr>
          <w:lang w:val="en-GB"/>
        </w:rPr>
      </w:pPr>
      <w:bookmarkStart w:id="570" w:name="_Toc180836521"/>
      <w:bookmarkStart w:id="571" w:name="_Toc184781923"/>
      <w:bookmarkStart w:id="572" w:name="_Toc189913984"/>
      <w:bookmarkStart w:id="573" w:name="_Toc189913988"/>
      <w:bookmarkStart w:id="574" w:name="_Toc189914122"/>
      <w:bookmarkStart w:id="575" w:name="_Toc189914126"/>
      <w:bookmarkStart w:id="576" w:name="_Toc189914168"/>
      <w:bookmarkStart w:id="577" w:name="_Toc200520782"/>
      <w:bookmarkStart w:id="578" w:name="_Toc200520788"/>
      <w:bookmarkStart w:id="579" w:name="_Toc215399328"/>
      <w:bookmarkStart w:id="580" w:name="_Toc259707964"/>
      <w:bookmarkStart w:id="581" w:name="_Toc348111215"/>
      <w:r w:rsidRPr="00417548">
        <w:rPr>
          <w:lang w:val="en-GB"/>
        </w:rPr>
        <w:t xml:space="preserve">Table </w:t>
      </w:r>
      <w:r w:rsidRPr="00417548">
        <w:rPr>
          <w:lang w:val="en-GB"/>
        </w:rPr>
        <w:fldChar w:fldCharType="begin"/>
      </w:r>
      <w:r w:rsidRPr="00417548">
        <w:rPr>
          <w:lang w:val="en-GB"/>
        </w:rPr>
        <w:instrText xml:space="preserve"> STYLEREF 1 \s </w:instrText>
      </w:r>
      <w:r w:rsidRPr="00417548">
        <w:rPr>
          <w:lang w:val="en-GB"/>
        </w:rPr>
        <w:fldChar w:fldCharType="separate"/>
      </w:r>
      <w:r w:rsidR="0019681F">
        <w:rPr>
          <w:noProof/>
          <w:lang w:val="en-GB"/>
        </w:rPr>
        <w:t>2</w:t>
      </w:r>
      <w:r w:rsidRPr="00417548">
        <w:rPr>
          <w:noProof/>
          <w:lang w:val="en-GB"/>
        </w:rPr>
        <w:fldChar w:fldCharType="end"/>
      </w:r>
      <w:r w:rsidRPr="00417548">
        <w:rPr>
          <w:lang w:val="en-GB"/>
        </w:rPr>
        <w:noBreakHyphen/>
      </w:r>
      <w:r w:rsidRPr="00417548">
        <w:rPr>
          <w:lang w:val="en-GB"/>
        </w:rPr>
        <w:fldChar w:fldCharType="begin"/>
      </w:r>
      <w:r w:rsidRPr="00417548">
        <w:rPr>
          <w:lang w:val="en-GB"/>
        </w:rPr>
        <w:instrText xml:space="preserve"> SEQ Table \* ARABIC \s 1 </w:instrText>
      </w:r>
      <w:r w:rsidRPr="00417548">
        <w:rPr>
          <w:lang w:val="en-GB"/>
        </w:rPr>
        <w:fldChar w:fldCharType="separate"/>
      </w:r>
      <w:r w:rsidR="0019681F">
        <w:rPr>
          <w:noProof/>
          <w:lang w:val="en-GB"/>
        </w:rPr>
        <w:t>2</w:t>
      </w:r>
      <w:r w:rsidRPr="00417548">
        <w:rPr>
          <w:noProof/>
          <w:lang w:val="en-GB"/>
        </w:rPr>
        <w:fldChar w:fldCharType="end"/>
      </w:r>
      <w:r w:rsidRPr="00417548">
        <w:rPr>
          <w:lang w:val="en-GB"/>
        </w:rPr>
        <w:t xml:space="preserve"> </w:t>
      </w:r>
      <w:bookmarkEnd w:id="570"/>
      <w:bookmarkEnd w:id="571"/>
      <w:r w:rsidRPr="00417548">
        <w:rPr>
          <w:lang w:val="en-GB"/>
        </w:rPr>
        <w:t>Reference Documents</w:t>
      </w:r>
      <w:bookmarkEnd w:id="572"/>
      <w:bookmarkEnd w:id="573"/>
      <w:bookmarkEnd w:id="574"/>
      <w:bookmarkEnd w:id="575"/>
      <w:bookmarkEnd w:id="576"/>
      <w:bookmarkEnd w:id="577"/>
      <w:bookmarkEnd w:id="578"/>
      <w:bookmarkEnd w:id="579"/>
      <w:bookmarkEnd w:id="580"/>
      <w:bookmarkEnd w:id="581"/>
    </w:p>
    <w:tbl>
      <w:tblPr>
        <w:tblW w:w="9296" w:type="dxa"/>
        <w:jc w:val="center"/>
        <w:tblInd w:w="10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691"/>
        <w:gridCol w:w="4383"/>
        <w:gridCol w:w="1843"/>
        <w:gridCol w:w="851"/>
        <w:gridCol w:w="1528"/>
      </w:tblGrid>
      <w:tr w:rsidR="00E16E38" w:rsidRPr="00417548" w:rsidTr="00E61BC8">
        <w:trPr>
          <w:tblHeader/>
          <w:jc w:val="center"/>
        </w:trPr>
        <w:tc>
          <w:tcPr>
            <w:tcW w:w="691" w:type="dxa"/>
            <w:shd w:val="clear" w:color="auto" w:fill="8B8D8E"/>
          </w:tcPr>
          <w:p w:rsidR="00E16E38" w:rsidRPr="00417548" w:rsidRDefault="00E16E38" w:rsidP="00E61BC8">
            <w:pPr>
              <w:pStyle w:val="tableheader"/>
              <w:rPr>
                <w:lang w:val="en-GB"/>
              </w:rPr>
            </w:pPr>
            <w:r w:rsidRPr="00417548">
              <w:rPr>
                <w:lang w:val="en-GB"/>
              </w:rPr>
              <w:t>Ref.</w:t>
            </w:r>
          </w:p>
        </w:tc>
        <w:tc>
          <w:tcPr>
            <w:tcW w:w="4383" w:type="dxa"/>
            <w:shd w:val="clear" w:color="auto" w:fill="8B8D8E"/>
          </w:tcPr>
          <w:p w:rsidR="00E16E38" w:rsidRPr="00417548" w:rsidRDefault="00E16E38" w:rsidP="00E61BC8">
            <w:pPr>
              <w:pStyle w:val="tableheader"/>
              <w:rPr>
                <w:lang w:val="en-GB"/>
              </w:rPr>
            </w:pPr>
            <w:r w:rsidRPr="00417548">
              <w:rPr>
                <w:lang w:val="en-GB"/>
              </w:rPr>
              <w:t>Title</w:t>
            </w:r>
          </w:p>
        </w:tc>
        <w:tc>
          <w:tcPr>
            <w:tcW w:w="1843" w:type="dxa"/>
            <w:shd w:val="clear" w:color="auto" w:fill="8B8D8E"/>
          </w:tcPr>
          <w:p w:rsidR="00E16E38" w:rsidRPr="00417548" w:rsidRDefault="00E16E38" w:rsidP="00E61BC8">
            <w:pPr>
              <w:pStyle w:val="tableheader"/>
              <w:rPr>
                <w:lang w:val="en-GB"/>
              </w:rPr>
            </w:pPr>
            <w:r w:rsidRPr="00417548">
              <w:rPr>
                <w:lang w:val="en-GB"/>
              </w:rPr>
              <w:t>Code</w:t>
            </w:r>
          </w:p>
        </w:tc>
        <w:tc>
          <w:tcPr>
            <w:tcW w:w="851" w:type="dxa"/>
            <w:shd w:val="clear" w:color="auto" w:fill="8B8D8E"/>
          </w:tcPr>
          <w:p w:rsidR="00E16E38" w:rsidRPr="00417548" w:rsidRDefault="00E16E38" w:rsidP="00E61BC8">
            <w:pPr>
              <w:pStyle w:val="tableheader"/>
              <w:rPr>
                <w:lang w:val="en-GB"/>
              </w:rPr>
            </w:pPr>
            <w:r w:rsidRPr="00417548">
              <w:rPr>
                <w:lang w:val="en-GB"/>
              </w:rPr>
              <w:t>Version</w:t>
            </w:r>
          </w:p>
        </w:tc>
        <w:tc>
          <w:tcPr>
            <w:tcW w:w="1528" w:type="dxa"/>
            <w:shd w:val="clear" w:color="auto" w:fill="8B8D8E"/>
          </w:tcPr>
          <w:p w:rsidR="00E16E38" w:rsidRPr="00417548" w:rsidRDefault="00E16E38" w:rsidP="00E61BC8">
            <w:pPr>
              <w:pStyle w:val="tableheader"/>
              <w:rPr>
                <w:lang w:val="en-GB"/>
              </w:rPr>
            </w:pPr>
            <w:r w:rsidRPr="00417548">
              <w:rPr>
                <w:lang w:val="en-GB"/>
              </w:rPr>
              <w:t>Date</w:t>
            </w:r>
          </w:p>
        </w:tc>
      </w:tr>
      <w:tr w:rsidR="00E16E38" w:rsidRPr="00417548" w:rsidTr="00E61BC8">
        <w:trPr>
          <w:jc w:val="center"/>
        </w:trPr>
        <w:tc>
          <w:tcPr>
            <w:tcW w:w="691" w:type="dxa"/>
          </w:tcPr>
          <w:p w:rsidR="00E16E38" w:rsidRPr="00417548" w:rsidRDefault="00E16E38" w:rsidP="00035B23">
            <w:pPr>
              <w:pStyle w:val="tabletext"/>
              <w:numPr>
                <w:ilvl w:val="0"/>
                <w:numId w:val="2"/>
              </w:numPr>
              <w:ind w:left="357" w:hanging="357"/>
              <w:rPr>
                <w:lang w:val="en-GB"/>
              </w:rPr>
            </w:pPr>
          </w:p>
        </w:tc>
        <w:tc>
          <w:tcPr>
            <w:tcW w:w="4383" w:type="dxa"/>
          </w:tcPr>
          <w:p w:rsidR="00E16E38" w:rsidRPr="00417548" w:rsidRDefault="00E16E38" w:rsidP="00E61BC8">
            <w:pPr>
              <w:pStyle w:val="tabletext"/>
              <w:rPr>
                <w:lang w:val="en-GB"/>
              </w:rPr>
            </w:pPr>
            <w:r>
              <w:rPr>
                <w:lang w:val="en-GB"/>
              </w:rPr>
              <w:t>Test Plan Document</w:t>
            </w:r>
          </w:p>
        </w:tc>
        <w:tc>
          <w:tcPr>
            <w:tcW w:w="1843" w:type="dxa"/>
          </w:tcPr>
          <w:p w:rsidR="00E16E38" w:rsidRPr="00525C6C" w:rsidRDefault="00E16E38" w:rsidP="00E61BC8">
            <w:pPr>
              <w:pStyle w:val="tabletext"/>
              <w:rPr>
                <w:szCs w:val="14"/>
                <w:lang w:val="en-GB"/>
              </w:rPr>
            </w:pPr>
            <w:r w:rsidRPr="004E0C5B">
              <w:rPr>
                <w:szCs w:val="14"/>
              </w:rPr>
              <w:fldChar w:fldCharType="begin"/>
            </w:r>
            <w:r w:rsidRPr="004E0C5B">
              <w:rPr>
                <w:szCs w:val="14"/>
              </w:rPr>
              <w:instrText xml:space="preserve"> DOCPROPERTY "code"  \* MERGEFORMAT </w:instrText>
            </w:r>
            <w:r w:rsidRPr="004E0C5B">
              <w:rPr>
                <w:szCs w:val="14"/>
              </w:rPr>
              <w:fldChar w:fldCharType="separate"/>
            </w:r>
            <w:r w:rsidR="0019681F">
              <w:rPr>
                <w:szCs w:val="14"/>
              </w:rPr>
              <w:t>ngEO-WEBC-SSTR</w:t>
            </w:r>
            <w:r w:rsidRPr="004E0C5B">
              <w:rPr>
                <w:szCs w:val="14"/>
              </w:rPr>
              <w:fldChar w:fldCharType="end"/>
            </w:r>
          </w:p>
        </w:tc>
        <w:tc>
          <w:tcPr>
            <w:tcW w:w="851" w:type="dxa"/>
          </w:tcPr>
          <w:p w:rsidR="00E16E38" w:rsidRPr="00417548" w:rsidRDefault="00E16E38" w:rsidP="00E61BC8">
            <w:pPr>
              <w:pStyle w:val="tabletext"/>
              <w:rPr>
                <w:lang w:val="en-GB"/>
              </w:rPr>
            </w:pPr>
            <w:r>
              <w:rPr>
                <w:lang w:val="en-GB"/>
              </w:rPr>
              <w:t>0.5</w:t>
            </w:r>
          </w:p>
        </w:tc>
        <w:tc>
          <w:tcPr>
            <w:tcW w:w="1528" w:type="dxa"/>
          </w:tcPr>
          <w:p w:rsidR="00E16E38" w:rsidRPr="00417548" w:rsidRDefault="00E16E38" w:rsidP="00E61BC8">
            <w:pPr>
              <w:pStyle w:val="tabletext"/>
              <w:rPr>
                <w:lang w:val="en-GB"/>
              </w:rPr>
            </w:pPr>
            <w:r>
              <w:rPr>
                <w:lang w:val="en-GB"/>
              </w:rPr>
              <w:t>19 December 2012</w:t>
            </w:r>
          </w:p>
        </w:tc>
      </w:tr>
      <w:tr w:rsidR="00987520" w:rsidRPr="00417548" w:rsidTr="00E61BC8">
        <w:trPr>
          <w:jc w:val="center"/>
          <w:ins w:id="582" w:author="Mokaddem Emna" w:date="2013-04-29T18:17:00Z"/>
        </w:trPr>
        <w:tc>
          <w:tcPr>
            <w:tcW w:w="691" w:type="dxa"/>
          </w:tcPr>
          <w:p w:rsidR="00987520" w:rsidRPr="00417548" w:rsidRDefault="00987520" w:rsidP="00035B23">
            <w:pPr>
              <w:pStyle w:val="tabletext"/>
              <w:numPr>
                <w:ilvl w:val="0"/>
                <w:numId w:val="2"/>
              </w:numPr>
              <w:ind w:left="357" w:hanging="357"/>
              <w:rPr>
                <w:ins w:id="583" w:author="Mokaddem Emna" w:date="2013-04-29T18:17:00Z"/>
                <w:lang w:val="en-GB"/>
              </w:rPr>
            </w:pPr>
          </w:p>
        </w:tc>
        <w:tc>
          <w:tcPr>
            <w:tcW w:w="4383" w:type="dxa"/>
          </w:tcPr>
          <w:p w:rsidR="00987520" w:rsidRDefault="00987520" w:rsidP="00E61BC8">
            <w:pPr>
              <w:pStyle w:val="tabletext"/>
              <w:rPr>
                <w:ins w:id="584" w:author="Mokaddem Emna" w:date="2013-04-29T18:17:00Z"/>
                <w:lang w:val="en-GB"/>
              </w:rPr>
            </w:pPr>
            <w:ins w:id="585" w:author="Mokaddem Emna" w:date="2013-04-29T18:17:00Z">
              <w:r>
                <w:rPr>
                  <w:lang w:val="en-GB"/>
                </w:rPr>
                <w:t>ngEO Detailed Design Document</w:t>
              </w:r>
            </w:ins>
          </w:p>
        </w:tc>
        <w:tc>
          <w:tcPr>
            <w:tcW w:w="1843" w:type="dxa"/>
          </w:tcPr>
          <w:p w:rsidR="00987520" w:rsidRPr="004E0C5B" w:rsidRDefault="00987520" w:rsidP="00E61BC8">
            <w:pPr>
              <w:pStyle w:val="tabletext"/>
              <w:rPr>
                <w:ins w:id="586" w:author="Mokaddem Emna" w:date="2013-04-29T18:17:00Z"/>
                <w:szCs w:val="14"/>
              </w:rPr>
            </w:pPr>
            <w:ins w:id="587" w:author="Mokaddem Emna" w:date="2013-04-29T18:17:00Z">
              <w:r>
                <w:rPr>
                  <w:lang w:val="en-GB"/>
                </w:rPr>
                <w:t>ngEO-WEBC-DDS</w:t>
              </w:r>
            </w:ins>
          </w:p>
        </w:tc>
        <w:tc>
          <w:tcPr>
            <w:tcW w:w="851" w:type="dxa"/>
          </w:tcPr>
          <w:p w:rsidR="00987520" w:rsidRDefault="00987520" w:rsidP="00E61BC8">
            <w:pPr>
              <w:pStyle w:val="tabletext"/>
              <w:rPr>
                <w:ins w:id="588" w:author="Mokaddem Emna" w:date="2013-04-29T18:17:00Z"/>
                <w:lang w:val="en-GB"/>
              </w:rPr>
            </w:pPr>
            <w:ins w:id="589" w:author="Mokaddem Emna" w:date="2013-04-29T18:18:00Z">
              <w:r>
                <w:rPr>
                  <w:lang w:val="en-GB"/>
                </w:rPr>
                <w:t>1.3</w:t>
              </w:r>
            </w:ins>
          </w:p>
        </w:tc>
        <w:tc>
          <w:tcPr>
            <w:tcW w:w="1528" w:type="dxa"/>
          </w:tcPr>
          <w:p w:rsidR="00987520" w:rsidRDefault="00987520" w:rsidP="00987520">
            <w:pPr>
              <w:pStyle w:val="tabletext"/>
              <w:rPr>
                <w:ins w:id="590" w:author="Mokaddem Emna" w:date="2013-04-29T18:17:00Z"/>
                <w:lang w:val="en-GB"/>
              </w:rPr>
            </w:pPr>
            <w:ins w:id="591" w:author="Mokaddem Emna" w:date="2013-04-29T18:19:00Z">
              <w:r>
                <w:rPr>
                  <w:lang w:val="en-GB"/>
                </w:rPr>
                <w:t>0</w:t>
              </w:r>
            </w:ins>
            <w:ins w:id="592" w:author="Mokaddem Emna" w:date="2013-04-29T18:17:00Z">
              <w:r>
                <w:rPr>
                  <w:lang w:val="en-GB"/>
                </w:rPr>
                <w:t xml:space="preserve">5 </w:t>
              </w:r>
            </w:ins>
            <w:ins w:id="593" w:author="Mokaddem Emna" w:date="2013-04-29T18:18:00Z">
              <w:r>
                <w:rPr>
                  <w:lang w:val="en-GB"/>
                </w:rPr>
                <w:t>February</w:t>
              </w:r>
            </w:ins>
            <w:ins w:id="594" w:author="Mokaddem Emna" w:date="2013-04-29T18:17:00Z">
              <w:r>
                <w:rPr>
                  <w:lang w:val="en-GB"/>
                </w:rPr>
                <w:t xml:space="preserve"> 201</w:t>
              </w:r>
            </w:ins>
            <w:ins w:id="595" w:author="Mokaddem Emna" w:date="2013-04-29T18:18:00Z">
              <w:r>
                <w:rPr>
                  <w:lang w:val="en-GB"/>
                </w:rPr>
                <w:t>3</w:t>
              </w:r>
            </w:ins>
          </w:p>
        </w:tc>
      </w:tr>
      <w:tr w:rsidR="00E16E38" w:rsidRPr="00417548" w:rsidTr="00E61BC8">
        <w:trPr>
          <w:jc w:val="center"/>
        </w:trPr>
        <w:tc>
          <w:tcPr>
            <w:tcW w:w="691" w:type="dxa"/>
          </w:tcPr>
          <w:p w:rsidR="00E16E38" w:rsidRPr="00417548" w:rsidRDefault="00E16E38" w:rsidP="00035B23">
            <w:pPr>
              <w:pStyle w:val="tabletext"/>
              <w:numPr>
                <w:ilvl w:val="0"/>
                <w:numId w:val="2"/>
              </w:numPr>
              <w:ind w:left="357" w:hanging="357"/>
              <w:rPr>
                <w:lang w:val="en-GB"/>
              </w:rPr>
            </w:pPr>
          </w:p>
        </w:tc>
        <w:tc>
          <w:tcPr>
            <w:tcW w:w="4383" w:type="dxa"/>
          </w:tcPr>
          <w:p w:rsidR="00E16E38" w:rsidRDefault="00E16E38" w:rsidP="00E61BC8">
            <w:pPr>
              <w:pStyle w:val="tabletext"/>
              <w:rPr>
                <w:lang w:val="en-GB"/>
              </w:rPr>
            </w:pPr>
            <w:r w:rsidRPr="005624DE">
              <w:rPr>
                <w:lang w:val="en-GB"/>
              </w:rPr>
              <w:t>SUBSYSTEM REQUIREMENT DOCUMENT FOR NGEO WEB USER CLIENT</w:t>
            </w:r>
          </w:p>
        </w:tc>
        <w:tc>
          <w:tcPr>
            <w:tcW w:w="1843" w:type="dxa"/>
          </w:tcPr>
          <w:p w:rsidR="00E16E38" w:rsidRPr="00D55D26" w:rsidRDefault="00E16E38" w:rsidP="00E61BC8">
            <w:pPr>
              <w:pStyle w:val="tabletext"/>
              <w:rPr>
                <w:szCs w:val="14"/>
              </w:rPr>
            </w:pPr>
            <w:r w:rsidRPr="005624DE">
              <w:rPr>
                <w:lang w:val="en-GB"/>
              </w:rPr>
              <w:t>ngEO-14-SRD-ELC-005</w:t>
            </w:r>
          </w:p>
        </w:tc>
        <w:tc>
          <w:tcPr>
            <w:tcW w:w="851" w:type="dxa"/>
          </w:tcPr>
          <w:p w:rsidR="00E16E38" w:rsidRDefault="00E16E38" w:rsidP="00E61BC8">
            <w:pPr>
              <w:pStyle w:val="tabletext"/>
              <w:rPr>
                <w:lang w:val="en-GB"/>
              </w:rPr>
            </w:pPr>
            <w:r>
              <w:rPr>
                <w:lang w:val="en-GB"/>
              </w:rPr>
              <w:t>1.2</w:t>
            </w:r>
          </w:p>
        </w:tc>
        <w:tc>
          <w:tcPr>
            <w:tcW w:w="1528" w:type="dxa"/>
          </w:tcPr>
          <w:p w:rsidR="00E16E38" w:rsidRDefault="00E16E38" w:rsidP="00E61BC8">
            <w:pPr>
              <w:pStyle w:val="tabletext"/>
              <w:rPr>
                <w:lang w:val="en-GB"/>
              </w:rPr>
            </w:pPr>
            <w:r>
              <w:rPr>
                <w:lang w:val="en-GB"/>
              </w:rPr>
              <w:t>23 March 2012</w:t>
            </w:r>
          </w:p>
        </w:tc>
      </w:tr>
    </w:tbl>
    <w:p w:rsidR="00E16E38" w:rsidRPr="00417548" w:rsidRDefault="00E16E38" w:rsidP="00E16E38">
      <w:pPr>
        <w:rPr>
          <w:lang w:val="en-GB"/>
        </w:rPr>
      </w:pPr>
    </w:p>
    <w:p w:rsidR="00E16E38" w:rsidRPr="00417548" w:rsidRDefault="00E16E38" w:rsidP="00E16E38">
      <w:pPr>
        <w:rPr>
          <w:lang w:val="en-GB"/>
        </w:rPr>
      </w:pPr>
    </w:p>
    <w:p w:rsidR="00E16E38" w:rsidRPr="00417548" w:rsidRDefault="00E16E38" w:rsidP="00E16E38">
      <w:pPr>
        <w:pStyle w:val="Titre1"/>
        <w:rPr>
          <w:lang w:val="en-GB"/>
        </w:rPr>
      </w:pPr>
      <w:bookmarkStart w:id="596" w:name="_Toc259707930"/>
      <w:bookmarkStart w:id="597" w:name="_Toc355023265"/>
      <w:r>
        <w:rPr>
          <w:lang w:val="en-GB"/>
        </w:rPr>
        <w:lastRenderedPageBreak/>
        <w:t>T</w:t>
      </w:r>
      <w:r w:rsidRPr="00417548">
        <w:rPr>
          <w:lang w:val="en-GB"/>
        </w:rPr>
        <w:t xml:space="preserve">erms, </w:t>
      </w:r>
      <w:r>
        <w:rPr>
          <w:lang w:val="en-GB"/>
        </w:rPr>
        <w:t>D</w:t>
      </w:r>
      <w:r w:rsidRPr="00417548">
        <w:rPr>
          <w:lang w:val="en-GB"/>
        </w:rPr>
        <w:t xml:space="preserve">efinitions and </w:t>
      </w:r>
      <w:r>
        <w:rPr>
          <w:lang w:val="en-GB"/>
        </w:rPr>
        <w:t>A</w:t>
      </w:r>
      <w:r w:rsidRPr="00417548">
        <w:rPr>
          <w:lang w:val="en-GB"/>
        </w:rPr>
        <w:t xml:space="preserve">bbreviated </w:t>
      </w:r>
      <w:r>
        <w:rPr>
          <w:lang w:val="en-GB"/>
        </w:rPr>
        <w:t>T</w:t>
      </w:r>
      <w:r w:rsidRPr="00417548">
        <w:rPr>
          <w:lang w:val="en-GB"/>
        </w:rPr>
        <w:t>erms</w:t>
      </w:r>
      <w:bookmarkEnd w:id="596"/>
      <w:bookmarkEnd w:id="597"/>
    </w:p>
    <w:p w:rsidR="00E16E38" w:rsidRPr="00417548" w:rsidRDefault="00E16E38" w:rsidP="00035B23">
      <w:pPr>
        <w:pStyle w:val="Titre2"/>
        <w:numPr>
          <w:ilvl w:val="1"/>
          <w:numId w:val="5"/>
        </w:numPr>
        <w:rPr>
          <w:lang w:val="en-GB"/>
        </w:rPr>
      </w:pPr>
      <w:bookmarkStart w:id="598" w:name="_Toc215399295"/>
      <w:bookmarkStart w:id="599" w:name="_Toc259707931"/>
      <w:bookmarkStart w:id="600" w:name="_Toc355023266"/>
      <w:r w:rsidRPr="00417548">
        <w:rPr>
          <w:lang w:val="en-GB"/>
        </w:rPr>
        <w:t>Definitions</w:t>
      </w:r>
      <w:bookmarkEnd w:id="598"/>
      <w:bookmarkEnd w:id="599"/>
      <w:bookmarkEnd w:id="600"/>
    </w:p>
    <w:p w:rsidR="00E16E38" w:rsidRPr="00417548" w:rsidRDefault="00E16E38" w:rsidP="00E16E38">
      <w:pPr>
        <w:rPr>
          <w:rFonts w:ascii="Verdana" w:hAnsi="Verdana"/>
          <w:sz w:val="18"/>
          <w:szCs w:val="18"/>
          <w:lang w:val="en-GB"/>
        </w:rPr>
      </w:pPr>
      <w:r w:rsidRPr="00417548">
        <w:rPr>
          <w:rFonts w:ascii="Verdana" w:hAnsi="Verdana"/>
          <w:sz w:val="18"/>
          <w:szCs w:val="18"/>
          <w:lang w:val="en-GB"/>
        </w:rPr>
        <w:t>Concepts and terms used in this document and needing a definition are included in the following table:</w:t>
      </w:r>
    </w:p>
    <w:p w:rsidR="00E16E38" w:rsidRPr="00417548" w:rsidRDefault="00E16E38" w:rsidP="00E16E38">
      <w:pPr>
        <w:pStyle w:val="Lgende"/>
        <w:rPr>
          <w:lang w:val="en-GB"/>
        </w:rPr>
      </w:pPr>
      <w:bookmarkStart w:id="601" w:name="_Toc189913981"/>
      <w:bookmarkStart w:id="602" w:name="_Toc189913985"/>
      <w:bookmarkStart w:id="603" w:name="_Toc189914119"/>
      <w:bookmarkStart w:id="604" w:name="_Toc189914123"/>
      <w:bookmarkStart w:id="605" w:name="_Toc189914165"/>
      <w:bookmarkStart w:id="606" w:name="_Toc200520779"/>
      <w:bookmarkStart w:id="607" w:name="_Toc200520785"/>
      <w:bookmarkStart w:id="608" w:name="_Toc215399325"/>
      <w:bookmarkStart w:id="609" w:name="_Toc259707965"/>
      <w:bookmarkStart w:id="610" w:name="_Toc348111216"/>
      <w:r w:rsidRPr="00417548">
        <w:rPr>
          <w:lang w:val="en-GB"/>
        </w:rPr>
        <w:t xml:space="preserve">Table </w:t>
      </w:r>
      <w:r w:rsidRPr="00417548">
        <w:rPr>
          <w:lang w:val="en-GB"/>
        </w:rPr>
        <w:fldChar w:fldCharType="begin"/>
      </w:r>
      <w:r w:rsidRPr="00417548">
        <w:rPr>
          <w:lang w:val="en-GB"/>
        </w:rPr>
        <w:instrText xml:space="preserve"> STYLEREF 1 \s </w:instrText>
      </w:r>
      <w:r w:rsidRPr="00417548">
        <w:rPr>
          <w:lang w:val="en-GB"/>
        </w:rPr>
        <w:fldChar w:fldCharType="separate"/>
      </w:r>
      <w:r w:rsidR="0019681F">
        <w:rPr>
          <w:noProof/>
          <w:lang w:val="en-GB"/>
        </w:rPr>
        <w:t>3</w:t>
      </w:r>
      <w:r w:rsidRPr="00417548">
        <w:rPr>
          <w:noProof/>
          <w:lang w:val="en-GB"/>
        </w:rPr>
        <w:fldChar w:fldCharType="end"/>
      </w:r>
      <w:r w:rsidRPr="00417548">
        <w:rPr>
          <w:lang w:val="en-GB"/>
        </w:rPr>
        <w:noBreakHyphen/>
      </w:r>
      <w:r w:rsidRPr="00417548">
        <w:rPr>
          <w:lang w:val="en-GB"/>
        </w:rPr>
        <w:fldChar w:fldCharType="begin"/>
      </w:r>
      <w:r w:rsidRPr="00417548">
        <w:rPr>
          <w:lang w:val="en-GB"/>
        </w:rPr>
        <w:instrText xml:space="preserve"> SEQ Table \* ARABIC \s 1 </w:instrText>
      </w:r>
      <w:r w:rsidRPr="00417548">
        <w:rPr>
          <w:lang w:val="en-GB"/>
        </w:rPr>
        <w:fldChar w:fldCharType="separate"/>
      </w:r>
      <w:r w:rsidR="0019681F">
        <w:rPr>
          <w:noProof/>
          <w:lang w:val="en-GB"/>
        </w:rPr>
        <w:t>1</w:t>
      </w:r>
      <w:r w:rsidRPr="00417548">
        <w:rPr>
          <w:noProof/>
          <w:lang w:val="en-GB"/>
        </w:rPr>
        <w:fldChar w:fldCharType="end"/>
      </w:r>
      <w:r w:rsidRPr="00417548">
        <w:rPr>
          <w:lang w:val="en-GB"/>
        </w:rPr>
        <w:t xml:space="preserve"> Definitions</w:t>
      </w:r>
      <w:bookmarkEnd w:id="601"/>
      <w:bookmarkEnd w:id="602"/>
      <w:bookmarkEnd w:id="603"/>
      <w:bookmarkEnd w:id="604"/>
      <w:bookmarkEnd w:id="605"/>
      <w:bookmarkEnd w:id="606"/>
      <w:bookmarkEnd w:id="607"/>
      <w:bookmarkEnd w:id="608"/>
      <w:bookmarkEnd w:id="609"/>
      <w:bookmarkEnd w:id="610"/>
    </w:p>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left w:w="70" w:type="dxa"/>
          <w:right w:w="70" w:type="dxa"/>
        </w:tblCellMar>
        <w:tblLook w:val="0000" w:firstRow="0" w:lastRow="0" w:firstColumn="0" w:lastColumn="0" w:noHBand="0" w:noVBand="0"/>
      </w:tblPr>
      <w:tblGrid>
        <w:gridCol w:w="2590"/>
        <w:gridCol w:w="6840"/>
      </w:tblGrid>
      <w:tr w:rsidR="00E16E38" w:rsidRPr="00417548" w:rsidTr="00E61BC8">
        <w:trPr>
          <w:tblHeader/>
        </w:trPr>
        <w:tc>
          <w:tcPr>
            <w:tcW w:w="2590" w:type="dxa"/>
            <w:shd w:val="clear" w:color="auto" w:fill="8B8D8E"/>
          </w:tcPr>
          <w:p w:rsidR="00E16E38" w:rsidRPr="00417548" w:rsidRDefault="00E16E38" w:rsidP="00E61BC8">
            <w:pPr>
              <w:pStyle w:val="tableheader"/>
              <w:rPr>
                <w:lang w:val="en-GB"/>
              </w:rPr>
            </w:pPr>
            <w:r w:rsidRPr="00417548">
              <w:rPr>
                <w:lang w:val="en-GB"/>
              </w:rPr>
              <w:t>Concept / Term</w:t>
            </w:r>
          </w:p>
        </w:tc>
        <w:tc>
          <w:tcPr>
            <w:tcW w:w="6840" w:type="dxa"/>
            <w:shd w:val="clear" w:color="auto" w:fill="8B8D8E"/>
          </w:tcPr>
          <w:p w:rsidR="00E16E38" w:rsidRPr="00417548" w:rsidRDefault="00E16E38" w:rsidP="00E61BC8">
            <w:pPr>
              <w:pStyle w:val="tableheader"/>
              <w:rPr>
                <w:lang w:val="en-GB"/>
              </w:rPr>
            </w:pPr>
            <w:r w:rsidRPr="00417548">
              <w:rPr>
                <w:lang w:val="en-GB"/>
              </w:rPr>
              <w:t>Definition</w:t>
            </w:r>
          </w:p>
        </w:tc>
      </w:tr>
      <w:tr w:rsidR="00E16E38" w:rsidRPr="00417548" w:rsidTr="00E61BC8">
        <w:tc>
          <w:tcPr>
            <w:tcW w:w="2590" w:type="dxa"/>
          </w:tcPr>
          <w:p w:rsidR="00E16E38" w:rsidRPr="00417548" w:rsidRDefault="00E16E38" w:rsidP="00E61BC8">
            <w:pPr>
              <w:pStyle w:val="tabletext"/>
              <w:rPr>
                <w:lang w:val="en-GB"/>
              </w:rPr>
            </w:pPr>
          </w:p>
        </w:tc>
        <w:tc>
          <w:tcPr>
            <w:tcW w:w="6840" w:type="dxa"/>
          </w:tcPr>
          <w:p w:rsidR="00E16E38" w:rsidRPr="00417548" w:rsidRDefault="00E16E38" w:rsidP="00E61BC8">
            <w:pPr>
              <w:pStyle w:val="tabletext"/>
              <w:rPr>
                <w:lang w:val="en-GB"/>
              </w:rPr>
            </w:pPr>
          </w:p>
        </w:tc>
      </w:tr>
    </w:tbl>
    <w:p w:rsidR="00E16E38" w:rsidRPr="00417548" w:rsidRDefault="00E16E38" w:rsidP="00035B23">
      <w:pPr>
        <w:pStyle w:val="Titre2"/>
        <w:numPr>
          <w:ilvl w:val="1"/>
          <w:numId w:val="5"/>
        </w:numPr>
        <w:rPr>
          <w:lang w:val="en-GB"/>
        </w:rPr>
      </w:pPr>
      <w:bookmarkStart w:id="611" w:name="_Toc215399296"/>
      <w:bookmarkStart w:id="612" w:name="_Toc259707932"/>
      <w:bookmarkStart w:id="613" w:name="_Toc355023267"/>
      <w:r>
        <w:rPr>
          <w:lang w:val="en-GB"/>
        </w:rPr>
        <w:t>A</w:t>
      </w:r>
      <w:r w:rsidRPr="00417548">
        <w:rPr>
          <w:lang w:val="en-GB"/>
        </w:rPr>
        <w:t>cronyms</w:t>
      </w:r>
      <w:bookmarkEnd w:id="611"/>
      <w:bookmarkEnd w:id="612"/>
      <w:bookmarkEnd w:id="613"/>
    </w:p>
    <w:p w:rsidR="00E16E38" w:rsidRPr="00417548" w:rsidRDefault="00E16E38" w:rsidP="00E16E38">
      <w:pPr>
        <w:rPr>
          <w:rFonts w:ascii="Verdana" w:hAnsi="Verdana"/>
          <w:sz w:val="18"/>
          <w:szCs w:val="18"/>
          <w:lang w:val="en-GB"/>
        </w:rPr>
      </w:pPr>
      <w:r w:rsidRPr="00417548">
        <w:rPr>
          <w:rFonts w:ascii="Verdana" w:hAnsi="Verdana"/>
          <w:sz w:val="18"/>
          <w:szCs w:val="18"/>
          <w:lang w:val="en-GB"/>
        </w:rPr>
        <w:t>Acronyms used in this document and needing a definition are included in the following table:</w:t>
      </w:r>
    </w:p>
    <w:p w:rsidR="00E16E38" w:rsidRPr="00417548" w:rsidRDefault="00E16E38" w:rsidP="00E16E38">
      <w:pPr>
        <w:pStyle w:val="Lgende"/>
        <w:rPr>
          <w:lang w:val="en-GB"/>
        </w:rPr>
      </w:pPr>
      <w:bookmarkStart w:id="614" w:name="_Toc180836519"/>
      <w:bookmarkStart w:id="615" w:name="_Toc184781921"/>
      <w:bookmarkStart w:id="616" w:name="_Toc189913982"/>
      <w:bookmarkStart w:id="617" w:name="_Toc189913986"/>
      <w:bookmarkStart w:id="618" w:name="_Toc189914120"/>
      <w:bookmarkStart w:id="619" w:name="_Toc189914124"/>
      <w:bookmarkStart w:id="620" w:name="_Toc189914166"/>
      <w:bookmarkStart w:id="621" w:name="_Toc200520780"/>
      <w:bookmarkStart w:id="622" w:name="_Toc200520786"/>
      <w:bookmarkStart w:id="623" w:name="_Toc215399326"/>
      <w:bookmarkStart w:id="624" w:name="_Toc259707966"/>
      <w:bookmarkStart w:id="625" w:name="_Toc348111217"/>
      <w:r w:rsidRPr="00417548">
        <w:rPr>
          <w:lang w:val="en-GB"/>
        </w:rPr>
        <w:t xml:space="preserve">Table </w:t>
      </w:r>
      <w:r w:rsidRPr="00417548">
        <w:rPr>
          <w:lang w:val="en-GB"/>
        </w:rPr>
        <w:fldChar w:fldCharType="begin"/>
      </w:r>
      <w:r w:rsidRPr="00417548">
        <w:rPr>
          <w:lang w:val="en-GB"/>
        </w:rPr>
        <w:instrText xml:space="preserve"> STYLEREF 1 \s </w:instrText>
      </w:r>
      <w:r w:rsidRPr="00417548">
        <w:rPr>
          <w:lang w:val="en-GB"/>
        </w:rPr>
        <w:fldChar w:fldCharType="separate"/>
      </w:r>
      <w:r w:rsidR="0019681F">
        <w:rPr>
          <w:noProof/>
          <w:lang w:val="en-GB"/>
        </w:rPr>
        <w:t>3</w:t>
      </w:r>
      <w:r w:rsidRPr="00417548">
        <w:rPr>
          <w:noProof/>
          <w:lang w:val="en-GB"/>
        </w:rPr>
        <w:fldChar w:fldCharType="end"/>
      </w:r>
      <w:r w:rsidRPr="00417548">
        <w:rPr>
          <w:lang w:val="en-GB"/>
        </w:rPr>
        <w:noBreakHyphen/>
      </w:r>
      <w:r w:rsidRPr="00417548">
        <w:rPr>
          <w:lang w:val="en-GB"/>
        </w:rPr>
        <w:fldChar w:fldCharType="begin"/>
      </w:r>
      <w:r w:rsidRPr="00417548">
        <w:rPr>
          <w:lang w:val="en-GB"/>
        </w:rPr>
        <w:instrText xml:space="preserve"> SEQ Table \* ARABIC \s 1 </w:instrText>
      </w:r>
      <w:r w:rsidRPr="00417548">
        <w:rPr>
          <w:lang w:val="en-GB"/>
        </w:rPr>
        <w:fldChar w:fldCharType="separate"/>
      </w:r>
      <w:r w:rsidR="0019681F">
        <w:rPr>
          <w:noProof/>
          <w:lang w:val="en-GB"/>
        </w:rPr>
        <w:t>2</w:t>
      </w:r>
      <w:r w:rsidRPr="00417548">
        <w:rPr>
          <w:noProof/>
          <w:lang w:val="en-GB"/>
        </w:rPr>
        <w:fldChar w:fldCharType="end"/>
      </w:r>
      <w:r w:rsidRPr="00417548">
        <w:rPr>
          <w:lang w:val="en-GB"/>
        </w:rPr>
        <w:t xml:space="preserve"> </w:t>
      </w:r>
      <w:bookmarkEnd w:id="614"/>
      <w:bookmarkEnd w:id="615"/>
      <w:r w:rsidRPr="00417548">
        <w:rPr>
          <w:lang w:val="en-GB"/>
        </w:rPr>
        <w:t>Acronyms</w:t>
      </w:r>
      <w:bookmarkEnd w:id="616"/>
      <w:bookmarkEnd w:id="617"/>
      <w:bookmarkEnd w:id="618"/>
      <w:bookmarkEnd w:id="619"/>
      <w:bookmarkEnd w:id="620"/>
      <w:bookmarkEnd w:id="621"/>
      <w:bookmarkEnd w:id="622"/>
      <w:bookmarkEnd w:id="623"/>
      <w:bookmarkEnd w:id="624"/>
      <w:bookmarkEnd w:id="625"/>
    </w:p>
    <w:tbl>
      <w:tblPr>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left w:w="70" w:type="dxa"/>
          <w:right w:w="70" w:type="dxa"/>
        </w:tblCellMar>
        <w:tblLook w:val="0000" w:firstRow="0" w:lastRow="0" w:firstColumn="0" w:lastColumn="0" w:noHBand="0" w:noVBand="0"/>
      </w:tblPr>
      <w:tblGrid>
        <w:gridCol w:w="2590"/>
        <w:gridCol w:w="6840"/>
      </w:tblGrid>
      <w:tr w:rsidR="00E16E38" w:rsidRPr="00417548" w:rsidTr="00E61BC8">
        <w:trPr>
          <w:tblHeader/>
        </w:trPr>
        <w:tc>
          <w:tcPr>
            <w:tcW w:w="2590" w:type="dxa"/>
            <w:shd w:val="clear" w:color="auto" w:fill="8B8D8E"/>
          </w:tcPr>
          <w:p w:rsidR="00E16E38" w:rsidRPr="00417548" w:rsidRDefault="00E16E38" w:rsidP="00E61BC8">
            <w:pPr>
              <w:pStyle w:val="tableheader"/>
              <w:rPr>
                <w:lang w:val="en-GB"/>
              </w:rPr>
            </w:pPr>
            <w:r w:rsidRPr="00417548">
              <w:rPr>
                <w:lang w:val="en-GB"/>
              </w:rPr>
              <w:t>Acronym</w:t>
            </w:r>
          </w:p>
        </w:tc>
        <w:tc>
          <w:tcPr>
            <w:tcW w:w="6840" w:type="dxa"/>
            <w:shd w:val="clear" w:color="auto" w:fill="8B8D8E"/>
          </w:tcPr>
          <w:p w:rsidR="00E16E38" w:rsidRPr="00417548" w:rsidRDefault="00E16E38" w:rsidP="00E61BC8">
            <w:pPr>
              <w:pStyle w:val="tableheader"/>
              <w:rPr>
                <w:lang w:val="en-GB"/>
              </w:rPr>
            </w:pPr>
            <w:r w:rsidRPr="00417548">
              <w:rPr>
                <w:lang w:val="en-GB"/>
              </w:rPr>
              <w:t>Definition</w:t>
            </w:r>
          </w:p>
        </w:tc>
      </w:tr>
      <w:tr w:rsidR="00E16E38" w:rsidRPr="00417548" w:rsidTr="00E61BC8">
        <w:tc>
          <w:tcPr>
            <w:tcW w:w="2590" w:type="dxa"/>
          </w:tcPr>
          <w:p w:rsidR="00E16E38" w:rsidRPr="00417548" w:rsidRDefault="00E16E38" w:rsidP="00E61BC8">
            <w:pPr>
              <w:pStyle w:val="tabletext"/>
              <w:rPr>
                <w:lang w:val="en-GB"/>
              </w:rPr>
            </w:pPr>
            <w:r>
              <w:rPr>
                <w:lang w:val="en-GB"/>
              </w:rPr>
              <w:t>DAR</w:t>
            </w:r>
          </w:p>
        </w:tc>
        <w:tc>
          <w:tcPr>
            <w:tcW w:w="6840" w:type="dxa"/>
          </w:tcPr>
          <w:p w:rsidR="00E16E38" w:rsidRPr="00417548" w:rsidRDefault="00E16E38" w:rsidP="00E61BC8">
            <w:pPr>
              <w:pStyle w:val="tabletext"/>
              <w:rPr>
                <w:lang w:val="en-GB"/>
              </w:rPr>
            </w:pPr>
            <w:r>
              <w:rPr>
                <w:lang w:val="en-GB"/>
              </w:rPr>
              <w:t>Data Access Request</w:t>
            </w:r>
          </w:p>
        </w:tc>
      </w:tr>
    </w:tbl>
    <w:p w:rsidR="00E16E38" w:rsidRPr="00417548" w:rsidRDefault="00E16E38" w:rsidP="00E16E38">
      <w:pPr>
        <w:rPr>
          <w:lang w:val="en-GB"/>
        </w:rPr>
      </w:pPr>
    </w:p>
    <w:p w:rsidR="00E16E38" w:rsidRPr="00417548" w:rsidRDefault="00E16E38" w:rsidP="00E16E38">
      <w:pPr>
        <w:rPr>
          <w:lang w:val="en-GB"/>
        </w:rPr>
      </w:pPr>
    </w:p>
    <w:p w:rsidR="00E16E38" w:rsidRPr="00417548" w:rsidRDefault="00E16E38" w:rsidP="00E16E38">
      <w:pPr>
        <w:rPr>
          <w:lang w:val="en-GB"/>
        </w:rPr>
      </w:pPr>
    </w:p>
    <w:p w:rsidR="00E16E38" w:rsidRPr="00417548" w:rsidRDefault="00E16E38" w:rsidP="00E16E38">
      <w:pPr>
        <w:rPr>
          <w:lang w:val="en-GB"/>
        </w:rPr>
      </w:pPr>
    </w:p>
    <w:p w:rsidR="00E16E38" w:rsidRPr="00417548" w:rsidRDefault="00E16E38" w:rsidP="00E16E38">
      <w:pPr>
        <w:pStyle w:val="Titre1"/>
        <w:rPr>
          <w:lang w:val="en-GB"/>
        </w:rPr>
      </w:pPr>
      <w:bookmarkStart w:id="626" w:name="_Toc355023268"/>
      <w:r>
        <w:rPr>
          <w:lang w:val="en-GB"/>
        </w:rPr>
        <w:lastRenderedPageBreak/>
        <w:t>Test result</w:t>
      </w:r>
      <w:r w:rsidRPr="00417548">
        <w:rPr>
          <w:lang w:val="en-GB"/>
        </w:rPr>
        <w:t xml:space="preserve"> overview</w:t>
      </w:r>
      <w:bookmarkEnd w:id="626"/>
    </w:p>
    <w:p w:rsidR="00E16E38" w:rsidRDefault="00E16E38" w:rsidP="00E16E38">
      <w:pPr>
        <w:ind w:left="705" w:hanging="705"/>
        <w:rPr>
          <w:rFonts w:ascii="Verdana" w:eastAsia="Times New Roman" w:hAnsi="Verdana" w:cs="Times New Roman"/>
          <w:sz w:val="18"/>
          <w:szCs w:val="24"/>
          <w:lang w:val="en-US"/>
        </w:rPr>
      </w:pPr>
      <w:r>
        <w:rPr>
          <w:rFonts w:ascii="Verdana" w:eastAsia="Times New Roman" w:hAnsi="Verdana" w:cs="Times New Roman"/>
          <w:sz w:val="18"/>
          <w:szCs w:val="24"/>
          <w:lang w:val="en-US"/>
        </w:rPr>
        <w:t>This section</w:t>
      </w:r>
      <w:r w:rsidRPr="004E2AAC">
        <w:rPr>
          <w:rFonts w:ascii="Verdana" w:eastAsia="Times New Roman" w:hAnsi="Verdana" w:cs="Times New Roman"/>
          <w:sz w:val="18"/>
          <w:szCs w:val="24"/>
          <w:lang w:val="en-US"/>
        </w:rPr>
        <w:t xml:space="preserve"> shall contain a </w:t>
      </w:r>
      <w:r>
        <w:rPr>
          <w:rFonts w:ascii="Verdana" w:eastAsia="Times New Roman" w:hAnsi="Verdana" w:cs="Times New Roman"/>
          <w:sz w:val="18"/>
          <w:szCs w:val="24"/>
          <w:lang w:val="en-US"/>
        </w:rPr>
        <w:t>summary of the testing activities</w:t>
      </w:r>
    </w:p>
    <w:p w:rsidR="00E16E38" w:rsidRDefault="00E16E38" w:rsidP="00E16E38">
      <w:pPr>
        <w:pStyle w:val="Titre2"/>
      </w:pPr>
      <w:bookmarkStart w:id="627" w:name="_Toc355023269"/>
      <w:r>
        <w:t>Overall status</w:t>
      </w:r>
      <w:bookmarkEnd w:id="627"/>
    </w:p>
    <w:p w:rsidR="004632E5" w:rsidRPr="00D7453C" w:rsidRDefault="004632E5" w:rsidP="004632E5">
      <w:pPr>
        <w:pStyle w:val="Titre3"/>
      </w:pPr>
      <w:bookmarkStart w:id="628" w:name="_Toc355023270"/>
      <w:r>
        <w:t>Test status</w:t>
      </w:r>
      <w:bookmarkEnd w:id="628"/>
    </w:p>
    <w:tbl>
      <w:tblPr>
        <w:tblStyle w:val="Grilledutableau"/>
        <w:tblW w:w="0" w:type="auto"/>
        <w:tblLook w:val="04A0" w:firstRow="1" w:lastRow="0" w:firstColumn="1" w:lastColumn="0" w:noHBand="0" w:noVBand="1"/>
      </w:tblPr>
      <w:tblGrid>
        <w:gridCol w:w="2939"/>
        <w:gridCol w:w="2469"/>
        <w:gridCol w:w="2081"/>
        <w:gridCol w:w="2081"/>
      </w:tblGrid>
      <w:tr w:rsidR="004632E5" w:rsidRPr="00586D03" w:rsidTr="0076254B">
        <w:tc>
          <w:tcPr>
            <w:tcW w:w="2939" w:type="dxa"/>
            <w:shd w:val="clear" w:color="auto" w:fill="BFBFBF" w:themeFill="background1" w:themeFillShade="BF"/>
          </w:tcPr>
          <w:p w:rsidR="004632E5" w:rsidRPr="00586D03" w:rsidRDefault="004632E5" w:rsidP="0076254B">
            <w:pPr>
              <w:rPr>
                <w:b/>
                <w:lang w:val="en-US"/>
              </w:rPr>
            </w:pPr>
            <w:r>
              <w:rPr>
                <w:b/>
                <w:lang w:val="en-US"/>
              </w:rPr>
              <w:t>Tests</w:t>
            </w:r>
          </w:p>
        </w:tc>
        <w:tc>
          <w:tcPr>
            <w:tcW w:w="2469" w:type="dxa"/>
            <w:shd w:val="clear" w:color="auto" w:fill="BFBFBF" w:themeFill="background1" w:themeFillShade="BF"/>
          </w:tcPr>
          <w:p w:rsidR="004632E5" w:rsidRPr="00586D03" w:rsidRDefault="004632E5" w:rsidP="0076254B">
            <w:pPr>
              <w:rPr>
                <w:b/>
                <w:lang w:val="en-US"/>
              </w:rPr>
            </w:pPr>
            <w:r>
              <w:rPr>
                <w:b/>
                <w:lang w:val="en-US"/>
              </w:rPr>
              <w:t>Number</w:t>
            </w:r>
          </w:p>
        </w:tc>
        <w:tc>
          <w:tcPr>
            <w:tcW w:w="2081" w:type="dxa"/>
            <w:shd w:val="clear" w:color="auto" w:fill="BFBFBF" w:themeFill="background1" w:themeFillShade="BF"/>
          </w:tcPr>
          <w:p w:rsidR="004632E5" w:rsidRPr="00586D03" w:rsidRDefault="004632E5" w:rsidP="0076254B">
            <w:pPr>
              <w:rPr>
                <w:b/>
                <w:lang w:val="en-US"/>
              </w:rPr>
            </w:pPr>
            <w:r>
              <w:rPr>
                <w:b/>
                <w:lang w:val="en-US"/>
              </w:rPr>
              <w:t>Executed</w:t>
            </w:r>
          </w:p>
        </w:tc>
        <w:tc>
          <w:tcPr>
            <w:tcW w:w="2081" w:type="dxa"/>
            <w:shd w:val="clear" w:color="auto" w:fill="BFBFBF" w:themeFill="background1" w:themeFillShade="BF"/>
          </w:tcPr>
          <w:p w:rsidR="004632E5" w:rsidRPr="00586D03" w:rsidRDefault="004632E5" w:rsidP="0076254B">
            <w:pPr>
              <w:rPr>
                <w:b/>
                <w:lang w:val="en-US"/>
              </w:rPr>
            </w:pPr>
            <w:r>
              <w:rPr>
                <w:b/>
                <w:lang w:val="en-US"/>
              </w:rPr>
              <w:t>Pass (%)</w:t>
            </w:r>
          </w:p>
        </w:tc>
      </w:tr>
      <w:tr w:rsidR="004632E5" w:rsidTr="0076254B">
        <w:tc>
          <w:tcPr>
            <w:tcW w:w="2939" w:type="dxa"/>
          </w:tcPr>
          <w:p w:rsidR="004632E5" w:rsidRDefault="004632E5" w:rsidP="0076254B">
            <w:pPr>
              <w:rPr>
                <w:lang w:val="en-US"/>
              </w:rPr>
            </w:pPr>
            <w:r>
              <w:rPr>
                <w:lang w:val="en-US"/>
              </w:rPr>
              <w:t>Unit Tests</w:t>
            </w:r>
          </w:p>
        </w:tc>
        <w:tc>
          <w:tcPr>
            <w:tcW w:w="2469" w:type="dxa"/>
          </w:tcPr>
          <w:p w:rsidR="004632E5" w:rsidRPr="009170CA" w:rsidRDefault="001F02A3" w:rsidP="00AE5E00">
            <w:pPr>
              <w:rPr>
                <w:lang w:val="en-US"/>
              </w:rPr>
            </w:pPr>
            <w:r w:rsidRPr="009170CA">
              <w:rPr>
                <w:lang w:val="en-US"/>
              </w:rPr>
              <w:t>11</w:t>
            </w:r>
            <w:r>
              <w:rPr>
                <w:lang w:val="en-US"/>
              </w:rPr>
              <w:t>6</w:t>
            </w:r>
            <w:r w:rsidRPr="009170CA">
              <w:rPr>
                <w:lang w:val="en-US"/>
              </w:rPr>
              <w:t xml:space="preserve"> </w:t>
            </w:r>
            <w:r w:rsidR="004632E5" w:rsidRPr="009170CA">
              <w:rPr>
                <w:lang w:val="en-US"/>
              </w:rPr>
              <w:t>tests</w:t>
            </w:r>
          </w:p>
        </w:tc>
        <w:tc>
          <w:tcPr>
            <w:tcW w:w="2081" w:type="dxa"/>
          </w:tcPr>
          <w:p w:rsidR="004632E5" w:rsidRPr="009170CA" w:rsidRDefault="001F02A3" w:rsidP="00AE5E00">
            <w:pPr>
              <w:rPr>
                <w:lang w:val="en-US"/>
              </w:rPr>
            </w:pPr>
            <w:r w:rsidRPr="009170CA">
              <w:rPr>
                <w:lang w:val="en-US"/>
              </w:rPr>
              <w:t>11</w:t>
            </w:r>
            <w:r>
              <w:rPr>
                <w:lang w:val="en-US"/>
              </w:rPr>
              <w:t>6</w:t>
            </w:r>
            <w:r w:rsidRPr="009170CA">
              <w:rPr>
                <w:lang w:val="en-US"/>
              </w:rPr>
              <w:t xml:space="preserve"> </w:t>
            </w:r>
            <w:r w:rsidR="004632E5" w:rsidRPr="009170CA">
              <w:rPr>
                <w:lang w:val="en-US"/>
              </w:rPr>
              <w:t>executed</w:t>
            </w:r>
          </w:p>
        </w:tc>
        <w:tc>
          <w:tcPr>
            <w:tcW w:w="2081" w:type="dxa"/>
          </w:tcPr>
          <w:p w:rsidR="004632E5" w:rsidRDefault="004632E5" w:rsidP="0076254B">
            <w:pPr>
              <w:rPr>
                <w:lang w:val="en-US"/>
              </w:rPr>
            </w:pPr>
            <w:r>
              <w:rPr>
                <w:lang w:val="en-US"/>
              </w:rPr>
              <w:t>100</w:t>
            </w:r>
          </w:p>
        </w:tc>
      </w:tr>
      <w:tr w:rsidR="004632E5" w:rsidTr="0076254B">
        <w:tc>
          <w:tcPr>
            <w:tcW w:w="2939" w:type="dxa"/>
          </w:tcPr>
          <w:p w:rsidR="004632E5" w:rsidRPr="00AE5E00" w:rsidRDefault="004632E5" w:rsidP="0076254B">
            <w:pPr>
              <w:spacing w:after="200" w:line="276" w:lineRule="auto"/>
              <w:rPr>
                <w:lang w:val="en-US"/>
              </w:rPr>
            </w:pPr>
            <w:r w:rsidRPr="00AE5E00">
              <w:rPr>
                <w:lang w:val="en-US"/>
              </w:rPr>
              <w:t>Validation (tests)</w:t>
            </w:r>
          </w:p>
        </w:tc>
        <w:tc>
          <w:tcPr>
            <w:tcW w:w="2469" w:type="dxa"/>
          </w:tcPr>
          <w:p w:rsidR="004632E5" w:rsidRPr="00AE5E00" w:rsidRDefault="0029331D" w:rsidP="0076254B">
            <w:pPr>
              <w:spacing w:after="200" w:line="276" w:lineRule="auto"/>
              <w:rPr>
                <w:lang w:val="en-US"/>
              </w:rPr>
            </w:pPr>
            <w:ins w:id="629" w:author="Mokaddem Emna" w:date="2013-04-29T18:27:00Z">
              <w:r>
                <w:rPr>
                  <w:lang w:val="en-US"/>
                </w:rPr>
                <w:t>40</w:t>
              </w:r>
            </w:ins>
            <w:del w:id="630" w:author="Mokaddem Emna" w:date="2013-04-29T18:27:00Z">
              <w:r w:rsidR="001F02A3" w:rsidRPr="00AE5E00" w:rsidDel="0029331D">
                <w:rPr>
                  <w:lang w:val="en-US"/>
                </w:rPr>
                <w:delText>39</w:delText>
              </w:r>
            </w:del>
            <w:r w:rsidR="001F02A3" w:rsidRPr="00AE5E00">
              <w:rPr>
                <w:lang w:val="en-US"/>
              </w:rPr>
              <w:t xml:space="preserve"> </w:t>
            </w:r>
            <w:r w:rsidR="004632E5" w:rsidRPr="00AE5E00">
              <w:rPr>
                <w:lang w:val="en-US"/>
              </w:rPr>
              <w:t>tests</w:t>
            </w:r>
          </w:p>
        </w:tc>
        <w:tc>
          <w:tcPr>
            <w:tcW w:w="2081" w:type="dxa"/>
          </w:tcPr>
          <w:p w:rsidR="004632E5" w:rsidRPr="00AE5E00" w:rsidRDefault="0029331D" w:rsidP="0076254B">
            <w:pPr>
              <w:spacing w:after="200" w:line="276" w:lineRule="auto"/>
              <w:rPr>
                <w:lang w:val="en-US"/>
              </w:rPr>
            </w:pPr>
            <w:ins w:id="631" w:author="Mokaddem Emna" w:date="2013-04-29T18:27:00Z">
              <w:r>
                <w:rPr>
                  <w:lang w:val="en-US"/>
                </w:rPr>
                <w:t>40</w:t>
              </w:r>
            </w:ins>
            <w:del w:id="632" w:author="Mokaddem Emna" w:date="2013-04-29T18:27:00Z">
              <w:r w:rsidR="001F02A3" w:rsidRPr="00AE5E00" w:rsidDel="0029331D">
                <w:rPr>
                  <w:lang w:val="en-US"/>
                </w:rPr>
                <w:delText>39</w:delText>
              </w:r>
            </w:del>
            <w:r w:rsidR="001F02A3" w:rsidRPr="00AE5E00">
              <w:rPr>
                <w:lang w:val="en-US"/>
              </w:rPr>
              <w:t xml:space="preserve"> </w:t>
            </w:r>
            <w:r w:rsidR="004632E5" w:rsidRPr="00AE5E00">
              <w:rPr>
                <w:lang w:val="en-US"/>
              </w:rPr>
              <w:t>executed</w:t>
            </w:r>
          </w:p>
        </w:tc>
        <w:tc>
          <w:tcPr>
            <w:tcW w:w="2081" w:type="dxa"/>
          </w:tcPr>
          <w:p w:rsidR="004632E5" w:rsidRPr="00AE5E00" w:rsidRDefault="004632E5" w:rsidP="0076254B">
            <w:pPr>
              <w:spacing w:after="200" w:line="276" w:lineRule="auto"/>
              <w:rPr>
                <w:lang w:val="en-US"/>
              </w:rPr>
            </w:pPr>
            <w:r w:rsidRPr="00AE5E00">
              <w:rPr>
                <w:lang w:val="en-US"/>
              </w:rPr>
              <w:t>100</w:t>
            </w:r>
          </w:p>
        </w:tc>
      </w:tr>
      <w:tr w:rsidR="004632E5" w:rsidTr="00AE5E00">
        <w:trPr>
          <w:trHeight w:val="60"/>
        </w:trPr>
        <w:tc>
          <w:tcPr>
            <w:tcW w:w="2939" w:type="dxa"/>
          </w:tcPr>
          <w:p w:rsidR="004632E5" w:rsidRPr="00AE5E00" w:rsidRDefault="004632E5" w:rsidP="0076254B">
            <w:pPr>
              <w:spacing w:after="200" w:line="276" w:lineRule="auto"/>
              <w:rPr>
                <w:lang w:val="en-US"/>
              </w:rPr>
            </w:pPr>
            <w:r w:rsidRPr="00AE5E00">
              <w:rPr>
                <w:lang w:val="en-US"/>
              </w:rPr>
              <w:t>Validation (analysis)</w:t>
            </w:r>
          </w:p>
        </w:tc>
        <w:tc>
          <w:tcPr>
            <w:tcW w:w="2469" w:type="dxa"/>
          </w:tcPr>
          <w:p w:rsidR="004632E5" w:rsidRPr="00AE5E00" w:rsidRDefault="004632E5" w:rsidP="0076254B">
            <w:pPr>
              <w:spacing w:after="200" w:line="276" w:lineRule="auto"/>
              <w:rPr>
                <w:lang w:val="en-US"/>
              </w:rPr>
            </w:pPr>
            <w:r w:rsidRPr="00AE5E00">
              <w:rPr>
                <w:lang w:val="en-US"/>
              </w:rPr>
              <w:t>0 analysis</w:t>
            </w:r>
          </w:p>
        </w:tc>
        <w:tc>
          <w:tcPr>
            <w:tcW w:w="2081" w:type="dxa"/>
          </w:tcPr>
          <w:p w:rsidR="004632E5" w:rsidRPr="00AE5E00" w:rsidRDefault="004632E5" w:rsidP="0076254B">
            <w:pPr>
              <w:spacing w:after="200" w:line="276" w:lineRule="auto"/>
              <w:rPr>
                <w:lang w:val="en-US"/>
              </w:rPr>
            </w:pPr>
            <w:r w:rsidRPr="00AE5E00">
              <w:rPr>
                <w:lang w:val="en-US"/>
              </w:rPr>
              <w:t>0 executed</w:t>
            </w:r>
          </w:p>
        </w:tc>
        <w:tc>
          <w:tcPr>
            <w:tcW w:w="2081" w:type="dxa"/>
          </w:tcPr>
          <w:p w:rsidR="004632E5" w:rsidRPr="00AE5E00" w:rsidRDefault="004632E5" w:rsidP="0076254B">
            <w:pPr>
              <w:spacing w:after="200" w:line="276" w:lineRule="auto"/>
              <w:rPr>
                <w:lang w:val="en-US"/>
              </w:rPr>
            </w:pPr>
            <w:r w:rsidRPr="00AE5E00">
              <w:rPr>
                <w:lang w:val="en-US"/>
              </w:rPr>
              <w:t xml:space="preserve">0 </w:t>
            </w:r>
          </w:p>
        </w:tc>
      </w:tr>
      <w:tr w:rsidR="004632E5" w:rsidTr="0076254B">
        <w:tc>
          <w:tcPr>
            <w:tcW w:w="2939" w:type="dxa"/>
          </w:tcPr>
          <w:p w:rsidR="004632E5" w:rsidRPr="00AE5E00" w:rsidRDefault="004632E5" w:rsidP="0076254B">
            <w:pPr>
              <w:spacing w:after="200" w:line="276" w:lineRule="auto"/>
              <w:rPr>
                <w:lang w:val="en-US"/>
              </w:rPr>
            </w:pPr>
            <w:r w:rsidRPr="00AE5E00">
              <w:rPr>
                <w:lang w:val="en-US"/>
              </w:rPr>
              <w:t>Validation (inspection</w:t>
            </w:r>
            <w:ins w:id="633" w:author="Mokaddem Emna" w:date="2013-04-29T18:27:00Z">
              <w:r w:rsidR="0029331D">
                <w:rPr>
                  <w:lang w:val="en-US"/>
                </w:rPr>
                <w:t>/review</w:t>
              </w:r>
            </w:ins>
            <w:r w:rsidRPr="00AE5E00">
              <w:rPr>
                <w:lang w:val="en-US"/>
              </w:rPr>
              <w:t>)</w:t>
            </w:r>
          </w:p>
        </w:tc>
        <w:tc>
          <w:tcPr>
            <w:tcW w:w="2469" w:type="dxa"/>
          </w:tcPr>
          <w:p w:rsidR="004632E5" w:rsidRPr="00AE5E00" w:rsidRDefault="00010719" w:rsidP="00130FFE">
            <w:pPr>
              <w:spacing w:after="200" w:line="276" w:lineRule="auto"/>
              <w:rPr>
                <w:lang w:val="en-US"/>
              </w:rPr>
            </w:pPr>
            <w:ins w:id="634" w:author="Mokaddem Emna" w:date="2013-04-29T18:28:00Z">
              <w:r>
                <w:rPr>
                  <w:lang w:val="en-US"/>
                </w:rPr>
                <w:t>9</w:t>
              </w:r>
            </w:ins>
            <w:del w:id="635" w:author="Mokaddem Emna" w:date="2013-04-29T18:28:00Z">
              <w:r w:rsidR="004632E5" w:rsidRPr="00AE5E00" w:rsidDel="00010719">
                <w:rPr>
                  <w:lang w:val="en-US"/>
                </w:rPr>
                <w:delText>0</w:delText>
              </w:r>
            </w:del>
            <w:r w:rsidR="004632E5" w:rsidRPr="00AE5E00">
              <w:rPr>
                <w:lang w:val="en-US"/>
              </w:rPr>
              <w:t xml:space="preserve"> </w:t>
            </w:r>
            <w:del w:id="636" w:author="Mokaddem Emna" w:date="2013-04-29T18:58:00Z">
              <w:r w:rsidR="004632E5" w:rsidRPr="00AE5E00" w:rsidDel="00130FFE">
                <w:rPr>
                  <w:lang w:val="en-US"/>
                </w:rPr>
                <w:delText>inspections</w:delText>
              </w:r>
            </w:del>
            <w:ins w:id="637" w:author="Mokaddem Emna" w:date="2013-04-29T18:58:00Z">
              <w:r w:rsidR="00130FFE">
                <w:rPr>
                  <w:lang w:val="en-US"/>
                </w:rPr>
                <w:t>reviews</w:t>
              </w:r>
            </w:ins>
          </w:p>
        </w:tc>
        <w:tc>
          <w:tcPr>
            <w:tcW w:w="2081" w:type="dxa"/>
          </w:tcPr>
          <w:p w:rsidR="004632E5" w:rsidRPr="00AE5E00" w:rsidRDefault="00010719" w:rsidP="0076254B">
            <w:pPr>
              <w:spacing w:after="200" w:line="276" w:lineRule="auto"/>
              <w:rPr>
                <w:lang w:val="en-US"/>
              </w:rPr>
            </w:pPr>
            <w:ins w:id="638" w:author="Mokaddem Emna" w:date="2013-04-29T18:28:00Z">
              <w:r>
                <w:rPr>
                  <w:lang w:val="en-US"/>
                </w:rPr>
                <w:t>9</w:t>
              </w:r>
            </w:ins>
            <w:del w:id="639" w:author="Mokaddem Emna" w:date="2013-04-29T18:28:00Z">
              <w:r w:rsidR="004632E5" w:rsidRPr="00AE5E00" w:rsidDel="00010719">
                <w:rPr>
                  <w:lang w:val="en-US"/>
                </w:rPr>
                <w:delText>0</w:delText>
              </w:r>
            </w:del>
            <w:r w:rsidR="004632E5" w:rsidRPr="00AE5E00">
              <w:rPr>
                <w:lang w:val="en-US"/>
              </w:rPr>
              <w:t xml:space="preserve"> executed</w:t>
            </w:r>
          </w:p>
        </w:tc>
        <w:tc>
          <w:tcPr>
            <w:tcW w:w="2081" w:type="dxa"/>
          </w:tcPr>
          <w:p w:rsidR="004632E5" w:rsidRPr="00AE5E00" w:rsidRDefault="00010719" w:rsidP="0076254B">
            <w:pPr>
              <w:spacing w:after="200" w:line="276" w:lineRule="auto"/>
              <w:rPr>
                <w:lang w:val="en-US"/>
              </w:rPr>
            </w:pPr>
            <w:ins w:id="640" w:author="Mokaddem Emna" w:date="2013-04-29T18:27:00Z">
              <w:r>
                <w:rPr>
                  <w:lang w:val="en-US"/>
                </w:rPr>
                <w:t>100%</w:t>
              </w:r>
            </w:ins>
            <w:del w:id="641" w:author="Mokaddem Emna" w:date="2013-04-29T18:27:00Z">
              <w:r w:rsidR="004632E5" w:rsidRPr="00AE5E00" w:rsidDel="00010719">
                <w:rPr>
                  <w:lang w:val="en-US"/>
                </w:rPr>
                <w:delText xml:space="preserve">0 </w:delText>
              </w:r>
            </w:del>
          </w:p>
        </w:tc>
      </w:tr>
    </w:tbl>
    <w:p w:rsidR="004632E5" w:rsidRDefault="004632E5" w:rsidP="004632E5">
      <w:pPr>
        <w:ind w:left="705" w:hanging="705"/>
        <w:rPr>
          <w:rFonts w:ascii="Verdana" w:eastAsia="Times New Roman" w:hAnsi="Verdana" w:cs="Times New Roman"/>
          <w:sz w:val="18"/>
          <w:szCs w:val="24"/>
          <w:lang w:val="en-US"/>
        </w:rPr>
      </w:pPr>
    </w:p>
    <w:p w:rsidR="00E16E38" w:rsidRDefault="00E16E38" w:rsidP="00E16E38">
      <w:pPr>
        <w:pStyle w:val="Titre3"/>
      </w:pPr>
      <w:bookmarkStart w:id="642" w:name="_Toc355023271"/>
      <w:r>
        <w:t>Requirement coverage</w:t>
      </w:r>
      <w:bookmarkEnd w:id="642"/>
    </w:p>
    <w:tbl>
      <w:tblPr>
        <w:tblStyle w:val="Grilledutableau"/>
        <w:tblW w:w="0" w:type="auto"/>
        <w:jc w:val="center"/>
        <w:tblInd w:w="-1109" w:type="dxa"/>
        <w:tblLook w:val="04A0" w:firstRow="1" w:lastRow="0" w:firstColumn="1" w:lastColumn="0" w:noHBand="0" w:noVBand="1"/>
      </w:tblPr>
      <w:tblGrid>
        <w:gridCol w:w="2746"/>
        <w:gridCol w:w="2552"/>
      </w:tblGrid>
      <w:tr w:rsidR="00792559" w:rsidRPr="00586D03" w:rsidTr="00792559">
        <w:trPr>
          <w:jc w:val="center"/>
        </w:trPr>
        <w:tc>
          <w:tcPr>
            <w:tcW w:w="2746" w:type="dxa"/>
            <w:shd w:val="clear" w:color="auto" w:fill="BFBFBF" w:themeFill="background1" w:themeFillShade="BF"/>
          </w:tcPr>
          <w:p w:rsidR="00792559" w:rsidRPr="00586D03" w:rsidRDefault="00792559" w:rsidP="00AE5E00">
            <w:pPr>
              <w:rPr>
                <w:b/>
              </w:rPr>
            </w:pPr>
            <w:r>
              <w:rPr>
                <w:b/>
              </w:rPr>
              <w:t>SSRD Requirements</w:t>
            </w:r>
          </w:p>
        </w:tc>
        <w:tc>
          <w:tcPr>
            <w:tcW w:w="2552" w:type="dxa"/>
            <w:shd w:val="clear" w:color="auto" w:fill="BFBFBF" w:themeFill="background1" w:themeFillShade="BF"/>
          </w:tcPr>
          <w:p w:rsidR="00792559" w:rsidRPr="00586D03" w:rsidRDefault="00792559" w:rsidP="0076254B">
            <w:pPr>
              <w:rPr>
                <w:b/>
              </w:rPr>
            </w:pPr>
            <w:r>
              <w:rPr>
                <w:b/>
              </w:rPr>
              <w:t>Status</w:t>
            </w:r>
          </w:p>
        </w:tc>
      </w:tr>
      <w:tr w:rsidR="00792559" w:rsidTr="00792559">
        <w:trPr>
          <w:jc w:val="center"/>
        </w:trPr>
        <w:tc>
          <w:tcPr>
            <w:tcW w:w="2746" w:type="dxa"/>
          </w:tcPr>
          <w:p w:rsidR="00792559" w:rsidRDefault="00722453" w:rsidP="0076254B">
            <w:r>
              <w:t>174</w:t>
            </w:r>
          </w:p>
        </w:tc>
        <w:tc>
          <w:tcPr>
            <w:tcW w:w="2552" w:type="dxa"/>
          </w:tcPr>
          <w:p w:rsidR="00792559" w:rsidRDefault="00722453" w:rsidP="0076254B">
            <w:r>
              <w:t>116</w:t>
            </w:r>
            <w:r w:rsidR="00200E85">
              <w:t xml:space="preserve"> </w:t>
            </w:r>
            <w:r w:rsidR="00792559">
              <w:t>tested (</w:t>
            </w:r>
            <w:r w:rsidR="00200E85">
              <w:t>66.6</w:t>
            </w:r>
            <w:r w:rsidR="00792559">
              <w:t>% tested)</w:t>
            </w:r>
          </w:p>
        </w:tc>
      </w:tr>
    </w:tbl>
    <w:p w:rsidR="00792559" w:rsidRPr="00792559" w:rsidRDefault="00792559" w:rsidP="00792559">
      <w:pPr>
        <w:rPr>
          <w:lang w:val="en-US"/>
        </w:rPr>
      </w:pPr>
    </w:p>
    <w:p w:rsidR="00E16E38" w:rsidRDefault="00E16E38" w:rsidP="00E16E38">
      <w:pPr>
        <w:pStyle w:val="Titre2"/>
      </w:pPr>
      <w:bookmarkStart w:id="643" w:name="_Toc355023272"/>
      <w:r>
        <w:t>Detailed status</w:t>
      </w:r>
      <w:bookmarkEnd w:id="643"/>
    </w:p>
    <w:p w:rsidR="00E16E38" w:rsidRPr="00D7453C" w:rsidRDefault="00E16E38" w:rsidP="00E16E38">
      <w:pPr>
        <w:pStyle w:val="Titre3"/>
      </w:pPr>
      <w:bookmarkStart w:id="644" w:name="_Toc355023273"/>
      <w:r>
        <w:t>Unit/Integration tests</w:t>
      </w:r>
      <w:bookmarkEnd w:id="644"/>
    </w:p>
    <w:p w:rsidR="00E16E38" w:rsidRPr="00200E85" w:rsidRDefault="001F02A3" w:rsidP="00AE5E00">
      <w:pPr>
        <w:ind w:left="705" w:hanging="705"/>
        <w:jc w:val="center"/>
        <w:rPr>
          <w:rFonts w:ascii="Verdana" w:eastAsia="Times New Roman" w:hAnsi="Verdana" w:cs="Times New Roman"/>
          <w:sz w:val="18"/>
          <w:szCs w:val="24"/>
          <w:lang w:val="en-US"/>
        </w:rPr>
      </w:pPr>
      <w:r>
        <w:rPr>
          <w:noProof/>
          <w:lang w:val="fr-FR" w:eastAsia="fr-FR"/>
        </w:rPr>
        <w:drawing>
          <wp:inline distT="0" distB="0" distL="0" distR="0" wp14:anchorId="46962321" wp14:editId="08CE9470">
            <wp:extent cx="6242325" cy="3388615"/>
            <wp:effectExtent l="0" t="0" r="635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250286" cy="3392937"/>
                    </a:xfrm>
                    <a:prstGeom prst="rect">
                      <a:avLst/>
                    </a:prstGeom>
                  </pic:spPr>
                </pic:pic>
              </a:graphicData>
            </a:graphic>
          </wp:inline>
        </w:drawing>
      </w:r>
    </w:p>
    <w:p w:rsidR="00E16E38" w:rsidRDefault="00E16E38" w:rsidP="00E16E38">
      <w:pPr>
        <w:pStyle w:val="Titre3"/>
      </w:pPr>
      <w:bookmarkStart w:id="645" w:name="_Toc355023274"/>
      <w:r>
        <w:t>Validation tests</w:t>
      </w:r>
      <w:bookmarkEnd w:id="645"/>
    </w:p>
    <w:p w:rsidR="00E16E38" w:rsidRDefault="00E16E38" w:rsidP="00E16E38">
      <w:pPr>
        <w:ind w:left="705" w:hanging="705"/>
        <w:rPr>
          <w:rFonts w:ascii="Verdana" w:eastAsia="Times New Roman" w:hAnsi="Verdana" w:cs="Times New Roman"/>
          <w:sz w:val="18"/>
          <w:szCs w:val="24"/>
          <w:lang w:val="en-US"/>
        </w:rPr>
      </w:pPr>
    </w:p>
    <w:tbl>
      <w:tblPr>
        <w:tblStyle w:val="Grilledutableau"/>
        <w:tblW w:w="0" w:type="auto"/>
        <w:tblLook w:val="04A0" w:firstRow="1" w:lastRow="0" w:firstColumn="1" w:lastColumn="0" w:noHBand="0" w:noVBand="1"/>
      </w:tblPr>
      <w:tblGrid>
        <w:gridCol w:w="3213"/>
        <w:gridCol w:w="1998"/>
        <w:gridCol w:w="4359"/>
      </w:tblGrid>
      <w:tr w:rsidR="00E16E38" w:rsidRPr="00586D03" w:rsidTr="00E61BC8">
        <w:tc>
          <w:tcPr>
            <w:tcW w:w="3213" w:type="dxa"/>
            <w:shd w:val="clear" w:color="auto" w:fill="BFBFBF" w:themeFill="background1" w:themeFillShade="BF"/>
          </w:tcPr>
          <w:p w:rsidR="00E16E38" w:rsidRPr="00586D03" w:rsidRDefault="00E16E38" w:rsidP="00E61BC8">
            <w:pPr>
              <w:rPr>
                <w:b/>
                <w:lang w:val="en-US"/>
              </w:rPr>
            </w:pPr>
            <w:r>
              <w:rPr>
                <w:b/>
                <w:lang w:val="en-US"/>
              </w:rPr>
              <w:lastRenderedPageBreak/>
              <w:t>Test</w:t>
            </w:r>
          </w:p>
        </w:tc>
        <w:tc>
          <w:tcPr>
            <w:tcW w:w="1998" w:type="dxa"/>
            <w:shd w:val="clear" w:color="auto" w:fill="BFBFBF" w:themeFill="background1" w:themeFillShade="BF"/>
          </w:tcPr>
          <w:p w:rsidR="00E16E38" w:rsidRPr="00586D03" w:rsidRDefault="00E16E38" w:rsidP="00E61BC8">
            <w:pPr>
              <w:rPr>
                <w:b/>
                <w:lang w:val="en-US"/>
              </w:rPr>
            </w:pPr>
            <w:r w:rsidRPr="00586D03">
              <w:rPr>
                <w:b/>
                <w:lang w:val="en-US"/>
              </w:rPr>
              <w:t>Status</w:t>
            </w:r>
          </w:p>
        </w:tc>
        <w:tc>
          <w:tcPr>
            <w:tcW w:w="4359" w:type="dxa"/>
            <w:shd w:val="clear" w:color="auto" w:fill="BFBFBF" w:themeFill="background1" w:themeFillShade="BF"/>
          </w:tcPr>
          <w:p w:rsidR="00E16E38" w:rsidRPr="00586D03" w:rsidRDefault="00E16E38" w:rsidP="00E61BC8">
            <w:pPr>
              <w:rPr>
                <w:b/>
                <w:lang w:val="en-US"/>
              </w:rPr>
            </w:pPr>
            <w:r>
              <w:rPr>
                <w:b/>
                <w:lang w:val="en-US"/>
              </w:rPr>
              <w:t xml:space="preserve">Last execution </w:t>
            </w:r>
          </w:p>
        </w:tc>
      </w:tr>
      <w:tr w:rsidR="00E16E38" w:rsidRPr="005215A5" w:rsidTr="00E61BC8">
        <w:tc>
          <w:tcPr>
            <w:tcW w:w="3213" w:type="dxa"/>
          </w:tcPr>
          <w:p w:rsidR="00E16E38" w:rsidRPr="003449C9" w:rsidRDefault="00E16E38" w:rsidP="00E61BC8">
            <w:pPr>
              <w:rPr>
                <w:lang w:val="en-US"/>
              </w:rPr>
            </w:pPr>
            <w:r w:rsidRPr="003449C9">
              <w:t>NGEO-WEBC-VTP-0015</w:t>
            </w:r>
          </w:p>
        </w:tc>
        <w:tc>
          <w:tcPr>
            <w:tcW w:w="1998" w:type="dxa"/>
          </w:tcPr>
          <w:p w:rsidR="00E16E38" w:rsidRDefault="00E16E38" w:rsidP="00E61BC8">
            <w:pPr>
              <w:rPr>
                <w:lang w:val="en-US"/>
              </w:rPr>
            </w:pPr>
            <w:r>
              <w:rPr>
                <w:lang w:val="en-US"/>
              </w:rPr>
              <w:t>100%</w:t>
            </w:r>
          </w:p>
        </w:tc>
        <w:tc>
          <w:tcPr>
            <w:tcW w:w="4359" w:type="dxa"/>
          </w:tcPr>
          <w:p w:rsidR="00E16E38" w:rsidRDefault="00EE041E" w:rsidP="00E61BC8">
            <w:pPr>
              <w:rPr>
                <w:lang w:val="en-US"/>
              </w:rPr>
            </w:pPr>
            <w:r>
              <w:rPr>
                <w:lang w:val="en-US"/>
              </w:rPr>
              <w:t>28/03/2013</w:t>
            </w:r>
          </w:p>
        </w:tc>
      </w:tr>
      <w:tr w:rsidR="00E16E38" w:rsidRPr="005215A5" w:rsidTr="00E61BC8">
        <w:tc>
          <w:tcPr>
            <w:tcW w:w="3213" w:type="dxa"/>
          </w:tcPr>
          <w:p w:rsidR="00E16E38" w:rsidRPr="003449C9" w:rsidRDefault="00E16E38" w:rsidP="00E61BC8">
            <w:pPr>
              <w:rPr>
                <w:lang w:val="en-US"/>
              </w:rPr>
            </w:pPr>
            <w:r>
              <w:t>NGEO-WEBC-VTP-0020</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RPr="005215A5" w:rsidTr="00E61BC8">
        <w:tc>
          <w:tcPr>
            <w:tcW w:w="3213" w:type="dxa"/>
          </w:tcPr>
          <w:p w:rsidR="00E16E38" w:rsidRPr="003449C9" w:rsidRDefault="00E16E38" w:rsidP="00E61BC8">
            <w:pPr>
              <w:rPr>
                <w:lang w:val="en-US"/>
              </w:rPr>
            </w:pPr>
            <w:r>
              <w:t>NGEO-WEBC-VTP-0030</w:t>
            </w:r>
          </w:p>
        </w:tc>
        <w:tc>
          <w:tcPr>
            <w:tcW w:w="1998" w:type="dxa"/>
          </w:tcPr>
          <w:p w:rsidR="00E16E38" w:rsidRDefault="00E16E38" w:rsidP="00E61BC8">
            <w:pPr>
              <w:rPr>
                <w:lang w:val="en-US"/>
              </w:rPr>
            </w:pPr>
            <w:r w:rsidRPr="008C2E4F">
              <w:rPr>
                <w:lang w:val="en-US"/>
              </w:rPr>
              <w:t>100%</w:t>
            </w:r>
          </w:p>
        </w:tc>
        <w:tc>
          <w:tcPr>
            <w:tcW w:w="4359" w:type="dxa"/>
          </w:tcPr>
          <w:p w:rsidR="00E16E38" w:rsidRDefault="00EE041E" w:rsidP="00E61BC8">
            <w:r>
              <w:rPr>
                <w:lang w:val="en-US"/>
              </w:rPr>
              <w:t>28/03/2013</w:t>
            </w:r>
          </w:p>
        </w:tc>
      </w:tr>
      <w:tr w:rsidR="00E16E38" w:rsidRPr="005215A5" w:rsidTr="00E61BC8">
        <w:tc>
          <w:tcPr>
            <w:tcW w:w="3213" w:type="dxa"/>
          </w:tcPr>
          <w:p w:rsidR="00E16E38" w:rsidRPr="003449C9" w:rsidRDefault="00E16E38" w:rsidP="00E61BC8">
            <w:pPr>
              <w:rPr>
                <w:lang w:val="en-US"/>
              </w:rPr>
            </w:pPr>
            <w:r>
              <w:t>NGEO-WEBC-VTP-0040</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AC731D" w:rsidRPr="005215A5" w:rsidTr="00E61BC8">
        <w:trPr>
          <w:ins w:id="646" w:author="Mokaddem Emna" w:date="2013-04-28T16:48:00Z"/>
        </w:trPr>
        <w:tc>
          <w:tcPr>
            <w:tcW w:w="3213" w:type="dxa"/>
          </w:tcPr>
          <w:p w:rsidR="00AC731D" w:rsidRDefault="00AC731D" w:rsidP="00E61BC8">
            <w:pPr>
              <w:rPr>
                <w:ins w:id="647" w:author="Mokaddem Emna" w:date="2013-04-28T16:48:00Z"/>
              </w:rPr>
            </w:pPr>
            <w:ins w:id="648" w:author="Mokaddem Emna" w:date="2013-04-28T16:48:00Z">
              <w:r>
                <w:t>NGEO-WEBC-VTP-0045</w:t>
              </w:r>
            </w:ins>
          </w:p>
        </w:tc>
        <w:tc>
          <w:tcPr>
            <w:tcW w:w="1998" w:type="dxa"/>
          </w:tcPr>
          <w:p w:rsidR="00AC731D" w:rsidRDefault="00AC731D" w:rsidP="00E61BC8">
            <w:pPr>
              <w:rPr>
                <w:ins w:id="649" w:author="Mokaddem Emna" w:date="2013-04-28T16:48:00Z"/>
                <w:lang w:val="en-US"/>
              </w:rPr>
            </w:pPr>
            <w:ins w:id="650" w:author="Mokaddem Emna" w:date="2013-04-28T16:48:00Z">
              <w:r>
                <w:rPr>
                  <w:lang w:val="en-US"/>
                </w:rPr>
                <w:t>100%</w:t>
              </w:r>
            </w:ins>
          </w:p>
        </w:tc>
        <w:tc>
          <w:tcPr>
            <w:tcW w:w="4359" w:type="dxa"/>
          </w:tcPr>
          <w:p w:rsidR="00AC731D" w:rsidRDefault="00AC731D" w:rsidP="00E61BC8">
            <w:pPr>
              <w:rPr>
                <w:ins w:id="651" w:author="Mokaddem Emna" w:date="2013-04-28T16:48:00Z"/>
                <w:lang w:val="en-US"/>
              </w:rPr>
            </w:pPr>
            <w:ins w:id="652" w:author="Mokaddem Emna" w:date="2013-04-28T16:48:00Z">
              <w:r>
                <w:rPr>
                  <w:lang w:val="en-US"/>
                </w:rPr>
                <w:t>28/04/2013</w:t>
              </w:r>
            </w:ins>
          </w:p>
        </w:tc>
      </w:tr>
      <w:tr w:rsidR="004632E5" w:rsidRPr="005215A5" w:rsidTr="00E61BC8">
        <w:tc>
          <w:tcPr>
            <w:tcW w:w="3213" w:type="dxa"/>
          </w:tcPr>
          <w:p w:rsidR="004632E5" w:rsidRPr="003449C9" w:rsidRDefault="004632E5" w:rsidP="0076254B">
            <w:pPr>
              <w:rPr>
                <w:lang w:val="en-US"/>
              </w:rPr>
            </w:pPr>
            <w:r>
              <w:t>NGEO-WEBC-VTP-00</w:t>
            </w:r>
            <w:r w:rsidRPr="003449C9">
              <w:t>5</w:t>
            </w:r>
            <w:r>
              <w:t>0</w:t>
            </w:r>
          </w:p>
        </w:tc>
        <w:tc>
          <w:tcPr>
            <w:tcW w:w="1998" w:type="dxa"/>
          </w:tcPr>
          <w:p w:rsidR="004632E5" w:rsidRDefault="004632E5" w:rsidP="0076254B">
            <w:pPr>
              <w:rPr>
                <w:lang w:val="en-US"/>
              </w:rPr>
            </w:pPr>
            <w:r>
              <w:rPr>
                <w:lang w:val="en-US"/>
              </w:rPr>
              <w:t>100%</w:t>
            </w:r>
          </w:p>
        </w:tc>
        <w:tc>
          <w:tcPr>
            <w:tcW w:w="4359" w:type="dxa"/>
          </w:tcPr>
          <w:p w:rsidR="004632E5" w:rsidRDefault="00EE041E" w:rsidP="0076254B">
            <w:pPr>
              <w:rPr>
                <w:lang w:val="en-US"/>
              </w:rPr>
            </w:pPr>
            <w:r>
              <w:rPr>
                <w:lang w:val="en-US"/>
              </w:rPr>
              <w:t>28/03/2013</w:t>
            </w:r>
          </w:p>
        </w:tc>
      </w:tr>
      <w:tr w:rsidR="004632E5" w:rsidRPr="005215A5" w:rsidTr="00E61BC8">
        <w:tc>
          <w:tcPr>
            <w:tcW w:w="3213" w:type="dxa"/>
          </w:tcPr>
          <w:p w:rsidR="004632E5" w:rsidRPr="003449C9" w:rsidRDefault="004632E5" w:rsidP="0076254B">
            <w:pPr>
              <w:rPr>
                <w:lang w:val="en-US"/>
              </w:rPr>
            </w:pPr>
            <w:r>
              <w:t>NGEO-WEBC-VTP-0060</w:t>
            </w:r>
          </w:p>
        </w:tc>
        <w:tc>
          <w:tcPr>
            <w:tcW w:w="1998" w:type="dxa"/>
          </w:tcPr>
          <w:p w:rsidR="004632E5" w:rsidRDefault="004632E5" w:rsidP="0076254B">
            <w:pPr>
              <w:rPr>
                <w:lang w:val="en-US"/>
              </w:rPr>
            </w:pPr>
            <w:r>
              <w:rPr>
                <w:lang w:val="en-US"/>
              </w:rPr>
              <w:t>100%</w:t>
            </w:r>
          </w:p>
        </w:tc>
        <w:tc>
          <w:tcPr>
            <w:tcW w:w="4359" w:type="dxa"/>
          </w:tcPr>
          <w:p w:rsidR="004632E5" w:rsidRDefault="00EE041E" w:rsidP="0076254B">
            <w:r>
              <w:rPr>
                <w:lang w:val="en-US"/>
              </w:rPr>
              <w:t>28/03/2013</w:t>
            </w:r>
          </w:p>
        </w:tc>
      </w:tr>
      <w:tr w:rsidR="004632E5" w:rsidRPr="005215A5" w:rsidTr="00E61BC8">
        <w:tc>
          <w:tcPr>
            <w:tcW w:w="3213" w:type="dxa"/>
          </w:tcPr>
          <w:p w:rsidR="004632E5" w:rsidRPr="003449C9" w:rsidRDefault="004632E5" w:rsidP="0076254B">
            <w:pPr>
              <w:rPr>
                <w:lang w:val="en-US"/>
              </w:rPr>
            </w:pPr>
            <w:r>
              <w:t>NGEO-WEBC-VTP-0070</w:t>
            </w:r>
          </w:p>
        </w:tc>
        <w:tc>
          <w:tcPr>
            <w:tcW w:w="1998" w:type="dxa"/>
          </w:tcPr>
          <w:p w:rsidR="004632E5" w:rsidRDefault="004632E5" w:rsidP="0076254B">
            <w:pPr>
              <w:rPr>
                <w:lang w:val="en-US"/>
              </w:rPr>
            </w:pPr>
            <w:r w:rsidRPr="008C2E4F">
              <w:rPr>
                <w:lang w:val="en-US"/>
              </w:rPr>
              <w:t>100%</w:t>
            </w:r>
          </w:p>
        </w:tc>
        <w:tc>
          <w:tcPr>
            <w:tcW w:w="4359" w:type="dxa"/>
          </w:tcPr>
          <w:p w:rsidR="004632E5" w:rsidRDefault="00EE041E" w:rsidP="0076254B">
            <w:r>
              <w:rPr>
                <w:lang w:val="en-US"/>
              </w:rPr>
              <w:t>28/03/2013</w:t>
            </w:r>
          </w:p>
        </w:tc>
      </w:tr>
      <w:tr w:rsidR="004632E5" w:rsidRPr="005215A5" w:rsidTr="00E61BC8">
        <w:tc>
          <w:tcPr>
            <w:tcW w:w="3213" w:type="dxa"/>
          </w:tcPr>
          <w:p w:rsidR="004632E5" w:rsidRPr="003449C9" w:rsidRDefault="004632E5" w:rsidP="0076254B">
            <w:pPr>
              <w:rPr>
                <w:lang w:val="en-US"/>
              </w:rPr>
            </w:pPr>
            <w:r>
              <w:t>NGEO-WEBC-VTP-0080</w:t>
            </w:r>
          </w:p>
        </w:tc>
        <w:tc>
          <w:tcPr>
            <w:tcW w:w="1998" w:type="dxa"/>
          </w:tcPr>
          <w:p w:rsidR="004632E5" w:rsidRDefault="004632E5" w:rsidP="0076254B">
            <w:pPr>
              <w:rPr>
                <w:lang w:val="en-US"/>
              </w:rPr>
            </w:pPr>
            <w:r>
              <w:rPr>
                <w:lang w:val="en-US"/>
              </w:rPr>
              <w:t>100%</w:t>
            </w:r>
          </w:p>
        </w:tc>
        <w:tc>
          <w:tcPr>
            <w:tcW w:w="4359" w:type="dxa"/>
          </w:tcPr>
          <w:p w:rsidR="004632E5" w:rsidRDefault="00EE041E" w:rsidP="0076254B">
            <w:r>
              <w:rPr>
                <w:lang w:val="en-US"/>
              </w:rPr>
              <w:t>28/03/2013</w:t>
            </w:r>
          </w:p>
        </w:tc>
      </w:tr>
      <w:tr w:rsidR="004632E5" w:rsidRPr="005215A5" w:rsidTr="00E61BC8">
        <w:tc>
          <w:tcPr>
            <w:tcW w:w="3213" w:type="dxa"/>
          </w:tcPr>
          <w:p w:rsidR="004632E5" w:rsidRPr="003449C9" w:rsidRDefault="004632E5" w:rsidP="0076254B">
            <w:pPr>
              <w:rPr>
                <w:lang w:val="en-US"/>
              </w:rPr>
            </w:pPr>
            <w:r>
              <w:t>NGEO-WEBC-VTP-0090</w:t>
            </w:r>
          </w:p>
        </w:tc>
        <w:tc>
          <w:tcPr>
            <w:tcW w:w="1998" w:type="dxa"/>
          </w:tcPr>
          <w:p w:rsidR="004632E5" w:rsidRDefault="004632E5" w:rsidP="0076254B">
            <w:pPr>
              <w:rPr>
                <w:lang w:val="en-US"/>
              </w:rPr>
            </w:pPr>
            <w:r>
              <w:rPr>
                <w:lang w:val="en-US"/>
              </w:rPr>
              <w:t>100%</w:t>
            </w:r>
          </w:p>
        </w:tc>
        <w:tc>
          <w:tcPr>
            <w:tcW w:w="4359" w:type="dxa"/>
          </w:tcPr>
          <w:p w:rsidR="004632E5" w:rsidRDefault="00EE041E" w:rsidP="0076254B">
            <w:r>
              <w:rPr>
                <w:lang w:val="en-US"/>
              </w:rPr>
              <w:t>28/03/2013</w:t>
            </w:r>
          </w:p>
        </w:tc>
      </w:tr>
      <w:tr w:rsidR="004632E5" w:rsidRPr="005215A5" w:rsidTr="00E61BC8">
        <w:tc>
          <w:tcPr>
            <w:tcW w:w="3213" w:type="dxa"/>
          </w:tcPr>
          <w:p w:rsidR="004632E5" w:rsidRPr="009F099E" w:rsidRDefault="004632E5" w:rsidP="0076254B">
            <w:pPr>
              <w:rPr>
                <w:lang w:val="en-US"/>
              </w:rPr>
            </w:pPr>
            <w:r w:rsidRPr="009F099E">
              <w:t>NGEO-WEBC-VTP-0095</w:t>
            </w:r>
          </w:p>
        </w:tc>
        <w:tc>
          <w:tcPr>
            <w:tcW w:w="1998" w:type="dxa"/>
          </w:tcPr>
          <w:p w:rsidR="004632E5" w:rsidRPr="009F099E" w:rsidRDefault="004632E5" w:rsidP="0076254B">
            <w:pPr>
              <w:rPr>
                <w:lang w:val="en-US"/>
              </w:rPr>
            </w:pPr>
            <w:r w:rsidRPr="009F099E">
              <w:rPr>
                <w:lang w:val="en-US"/>
              </w:rPr>
              <w:t>100%</w:t>
            </w:r>
          </w:p>
        </w:tc>
        <w:tc>
          <w:tcPr>
            <w:tcW w:w="4359" w:type="dxa"/>
          </w:tcPr>
          <w:p w:rsidR="004632E5" w:rsidRPr="009F099E" w:rsidRDefault="00EE041E" w:rsidP="0076254B">
            <w:r>
              <w:rPr>
                <w:lang w:val="en-US"/>
              </w:rPr>
              <w:t>28/03/2013</w:t>
            </w:r>
          </w:p>
        </w:tc>
      </w:tr>
      <w:tr w:rsidR="004632E5" w:rsidRPr="005215A5" w:rsidTr="00E61BC8">
        <w:tc>
          <w:tcPr>
            <w:tcW w:w="3213" w:type="dxa"/>
          </w:tcPr>
          <w:p w:rsidR="004632E5" w:rsidRPr="009F099E" w:rsidRDefault="004632E5" w:rsidP="0076254B">
            <w:pPr>
              <w:rPr>
                <w:lang w:val="en-US"/>
              </w:rPr>
            </w:pPr>
            <w:r w:rsidRPr="009F099E">
              <w:t>NGEO-WEBC-VTP-0100</w:t>
            </w:r>
          </w:p>
        </w:tc>
        <w:tc>
          <w:tcPr>
            <w:tcW w:w="1998" w:type="dxa"/>
          </w:tcPr>
          <w:p w:rsidR="004632E5" w:rsidRPr="009F099E" w:rsidRDefault="004632E5" w:rsidP="0076254B">
            <w:pPr>
              <w:rPr>
                <w:lang w:val="en-US"/>
              </w:rPr>
            </w:pPr>
            <w:r w:rsidRPr="009F099E">
              <w:rPr>
                <w:lang w:val="en-US"/>
              </w:rPr>
              <w:t>100%</w:t>
            </w:r>
          </w:p>
        </w:tc>
        <w:tc>
          <w:tcPr>
            <w:tcW w:w="4359" w:type="dxa"/>
          </w:tcPr>
          <w:p w:rsidR="004632E5" w:rsidRPr="009F099E" w:rsidRDefault="00EE041E" w:rsidP="0076254B">
            <w:r>
              <w:rPr>
                <w:lang w:val="en-US"/>
              </w:rPr>
              <w:t>28/03/2013</w:t>
            </w:r>
          </w:p>
        </w:tc>
      </w:tr>
      <w:tr w:rsidR="00E16E38" w:rsidRPr="005215A5" w:rsidTr="00E61BC8">
        <w:tc>
          <w:tcPr>
            <w:tcW w:w="3213" w:type="dxa"/>
          </w:tcPr>
          <w:p w:rsidR="00E16E38" w:rsidRPr="003449C9" w:rsidRDefault="00E16E38" w:rsidP="00E61BC8">
            <w:pPr>
              <w:rPr>
                <w:lang w:val="en-US"/>
              </w:rPr>
            </w:pPr>
            <w:r>
              <w:t>NGEO-WEBC-VTP-0110</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RPr="005215A5" w:rsidTr="00E61BC8">
        <w:tc>
          <w:tcPr>
            <w:tcW w:w="3213" w:type="dxa"/>
          </w:tcPr>
          <w:p w:rsidR="00E16E38" w:rsidRPr="003449C9" w:rsidRDefault="00E16E38" w:rsidP="00E61BC8">
            <w:pPr>
              <w:rPr>
                <w:lang w:val="en-US"/>
              </w:rPr>
            </w:pPr>
            <w:r>
              <w:t>NGEO-WEBC-VTP-0115</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RPr="005215A5" w:rsidTr="00E61BC8">
        <w:tc>
          <w:tcPr>
            <w:tcW w:w="3213" w:type="dxa"/>
          </w:tcPr>
          <w:p w:rsidR="00E16E38" w:rsidRPr="003449C9" w:rsidRDefault="00E16E38" w:rsidP="00E61BC8">
            <w:pPr>
              <w:rPr>
                <w:lang w:val="en-US"/>
              </w:rPr>
            </w:pPr>
            <w:r>
              <w:t>NGEO-WEBC-VTP-0120</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RPr="005215A5" w:rsidTr="00E61BC8">
        <w:tc>
          <w:tcPr>
            <w:tcW w:w="3213" w:type="dxa"/>
          </w:tcPr>
          <w:p w:rsidR="00E16E38" w:rsidRPr="003449C9" w:rsidRDefault="00E16E38" w:rsidP="00E61BC8">
            <w:pPr>
              <w:rPr>
                <w:lang w:val="en-US"/>
              </w:rPr>
            </w:pPr>
            <w:r>
              <w:t>NGEO-WEBC-VTP-012</w:t>
            </w:r>
            <w:r w:rsidRPr="003449C9">
              <w:t>5</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RPr="005215A5" w:rsidTr="00E61BC8">
        <w:tc>
          <w:tcPr>
            <w:tcW w:w="3213" w:type="dxa"/>
          </w:tcPr>
          <w:p w:rsidR="00E16E38" w:rsidRPr="003449C9" w:rsidRDefault="00E16E38" w:rsidP="00E61BC8">
            <w:pPr>
              <w:rPr>
                <w:lang w:val="en-US"/>
              </w:rPr>
            </w:pPr>
            <w:r>
              <w:t>NGEO-WEBC-VTP-0130</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RPr="005215A5" w:rsidTr="00E61BC8">
        <w:tc>
          <w:tcPr>
            <w:tcW w:w="3213" w:type="dxa"/>
          </w:tcPr>
          <w:p w:rsidR="00E16E38" w:rsidRPr="003449C9" w:rsidRDefault="00E16E38" w:rsidP="00E61BC8">
            <w:pPr>
              <w:rPr>
                <w:lang w:val="en-US"/>
              </w:rPr>
            </w:pPr>
            <w:r>
              <w:t>NGEO-WEBC-VTP-0131</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RPr="005215A5" w:rsidTr="00E61BC8">
        <w:tc>
          <w:tcPr>
            <w:tcW w:w="3213" w:type="dxa"/>
          </w:tcPr>
          <w:p w:rsidR="00E16E38" w:rsidRPr="003449C9" w:rsidRDefault="00E16E38" w:rsidP="00E61BC8">
            <w:pPr>
              <w:rPr>
                <w:lang w:val="en-US"/>
              </w:rPr>
            </w:pPr>
            <w:r>
              <w:t>NGEO-WEBC-VTP-0140</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RPr="005215A5" w:rsidTr="00E61BC8">
        <w:tc>
          <w:tcPr>
            <w:tcW w:w="3213" w:type="dxa"/>
          </w:tcPr>
          <w:p w:rsidR="00E16E38" w:rsidRPr="003449C9" w:rsidRDefault="00E16E38" w:rsidP="00E61BC8">
            <w:pPr>
              <w:rPr>
                <w:lang w:val="en-US"/>
              </w:rPr>
            </w:pPr>
            <w:r>
              <w:t>NGEO-WEBC-VTP-0150</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RPr="005215A5" w:rsidTr="00E61BC8">
        <w:tc>
          <w:tcPr>
            <w:tcW w:w="3213" w:type="dxa"/>
          </w:tcPr>
          <w:p w:rsidR="00E16E38" w:rsidRPr="003449C9" w:rsidRDefault="00E16E38" w:rsidP="00E61BC8">
            <w:pPr>
              <w:rPr>
                <w:lang w:val="en-US"/>
              </w:rPr>
            </w:pPr>
            <w:r>
              <w:t>NGEO-WEBC-VTP-0151</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Tr="00E61BC8">
        <w:tc>
          <w:tcPr>
            <w:tcW w:w="3213" w:type="dxa"/>
          </w:tcPr>
          <w:p w:rsidR="00E16E38" w:rsidRPr="003449C9" w:rsidRDefault="00E16E38" w:rsidP="00E61BC8">
            <w:pPr>
              <w:rPr>
                <w:lang w:val="en-US"/>
              </w:rPr>
            </w:pPr>
            <w:r>
              <w:t>NGEO-WEBC-VTP-0160</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Tr="00E61BC8">
        <w:tc>
          <w:tcPr>
            <w:tcW w:w="3213" w:type="dxa"/>
          </w:tcPr>
          <w:p w:rsidR="00E16E38" w:rsidRPr="003449C9" w:rsidRDefault="00E16E38" w:rsidP="00E61BC8">
            <w:pPr>
              <w:rPr>
                <w:lang w:val="en-US"/>
              </w:rPr>
            </w:pPr>
            <w:r>
              <w:t>NGEO-WEBC-VTP-0165</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Tr="00E61BC8">
        <w:tc>
          <w:tcPr>
            <w:tcW w:w="3213" w:type="dxa"/>
          </w:tcPr>
          <w:p w:rsidR="00E16E38" w:rsidRPr="003449C9" w:rsidRDefault="00E16E38" w:rsidP="00E61BC8">
            <w:pPr>
              <w:rPr>
                <w:lang w:val="en-US"/>
              </w:rPr>
            </w:pPr>
            <w:r>
              <w:t>NGEO-WEBC-VTP-0170</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Tr="00E61BC8">
        <w:tc>
          <w:tcPr>
            <w:tcW w:w="3213" w:type="dxa"/>
          </w:tcPr>
          <w:p w:rsidR="00E16E38" w:rsidRPr="003449C9" w:rsidRDefault="00E16E38" w:rsidP="00E61BC8">
            <w:pPr>
              <w:rPr>
                <w:lang w:val="en-US"/>
              </w:rPr>
            </w:pPr>
            <w:r>
              <w:t>NGEO-WEBC-VTP-0173</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Tr="00E61BC8">
        <w:tc>
          <w:tcPr>
            <w:tcW w:w="3213" w:type="dxa"/>
          </w:tcPr>
          <w:p w:rsidR="00E16E38" w:rsidRPr="003449C9" w:rsidRDefault="00E16E38" w:rsidP="00E61BC8">
            <w:pPr>
              <w:rPr>
                <w:lang w:val="en-US"/>
              </w:rPr>
            </w:pPr>
            <w:r>
              <w:t>NGEO-WEBC-VTP-0175</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Tr="00E61BC8">
        <w:tc>
          <w:tcPr>
            <w:tcW w:w="3213" w:type="dxa"/>
          </w:tcPr>
          <w:p w:rsidR="00E16E38" w:rsidRPr="003449C9" w:rsidRDefault="00E16E38" w:rsidP="00E61BC8">
            <w:pPr>
              <w:rPr>
                <w:lang w:val="en-US"/>
              </w:rPr>
            </w:pPr>
            <w:r>
              <w:t>NGEO-WEBC-VTP-0180</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Tr="00E61BC8">
        <w:tc>
          <w:tcPr>
            <w:tcW w:w="3213" w:type="dxa"/>
          </w:tcPr>
          <w:p w:rsidR="00E16E38" w:rsidRPr="003449C9" w:rsidRDefault="00E16E38" w:rsidP="00E61BC8">
            <w:pPr>
              <w:rPr>
                <w:lang w:val="en-US"/>
              </w:rPr>
            </w:pPr>
            <w:r>
              <w:t>NGEO-WEBC-VTP-0190</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Tr="00E61BC8">
        <w:tc>
          <w:tcPr>
            <w:tcW w:w="3213" w:type="dxa"/>
          </w:tcPr>
          <w:p w:rsidR="00E16E38" w:rsidRPr="003449C9" w:rsidRDefault="00E16E38" w:rsidP="00E61BC8">
            <w:pPr>
              <w:rPr>
                <w:lang w:val="en-US"/>
              </w:rPr>
            </w:pPr>
            <w:r>
              <w:t>NGEO-WEBC-VTP-0200</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Tr="00E61BC8">
        <w:tc>
          <w:tcPr>
            <w:tcW w:w="3213" w:type="dxa"/>
          </w:tcPr>
          <w:p w:rsidR="00E16E38" w:rsidRPr="003449C9" w:rsidRDefault="00E16E38" w:rsidP="00E61BC8">
            <w:pPr>
              <w:rPr>
                <w:lang w:val="en-US"/>
              </w:rPr>
            </w:pPr>
            <w:r>
              <w:t>NGEO-WEBC-VTP-0210</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Tr="00E61BC8">
        <w:tc>
          <w:tcPr>
            <w:tcW w:w="3213" w:type="dxa"/>
          </w:tcPr>
          <w:p w:rsidR="00E16E38" w:rsidRPr="003449C9" w:rsidRDefault="00E16E38" w:rsidP="00E61BC8">
            <w:pPr>
              <w:rPr>
                <w:lang w:val="en-US"/>
              </w:rPr>
            </w:pPr>
            <w:r>
              <w:t>NGEO-WEBC-VTP-0215</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Tr="00E61BC8">
        <w:tc>
          <w:tcPr>
            <w:tcW w:w="3213" w:type="dxa"/>
          </w:tcPr>
          <w:p w:rsidR="00E16E38" w:rsidRPr="003449C9" w:rsidRDefault="00E16E38" w:rsidP="00E61BC8">
            <w:pPr>
              <w:rPr>
                <w:lang w:val="en-US"/>
              </w:rPr>
            </w:pPr>
            <w:r>
              <w:t>NGEO-WEBC-VTP-0220</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Tr="00E61BC8">
        <w:tc>
          <w:tcPr>
            <w:tcW w:w="3213" w:type="dxa"/>
          </w:tcPr>
          <w:p w:rsidR="00E16E38" w:rsidRPr="003449C9" w:rsidRDefault="00E16E38" w:rsidP="00E61BC8">
            <w:pPr>
              <w:rPr>
                <w:lang w:val="en-US"/>
              </w:rPr>
            </w:pPr>
            <w:r>
              <w:t>NGEO-WEBC-VTP-0224</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Tr="00E61BC8">
        <w:tc>
          <w:tcPr>
            <w:tcW w:w="3213" w:type="dxa"/>
          </w:tcPr>
          <w:p w:rsidR="00E16E38" w:rsidRPr="003449C9" w:rsidRDefault="00E16E38" w:rsidP="00E61BC8">
            <w:pPr>
              <w:rPr>
                <w:lang w:val="en-US"/>
              </w:rPr>
            </w:pPr>
            <w:r>
              <w:t>NGEO-WEBC-VTP-0228</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Tr="00E61BC8">
        <w:tc>
          <w:tcPr>
            <w:tcW w:w="3213" w:type="dxa"/>
          </w:tcPr>
          <w:p w:rsidR="00E16E38" w:rsidRPr="003449C9" w:rsidRDefault="00E16E38" w:rsidP="00E61BC8">
            <w:pPr>
              <w:rPr>
                <w:lang w:val="en-US"/>
              </w:rPr>
            </w:pPr>
            <w:r>
              <w:t>NGEO-WEBC-VTP-0230</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Tr="00E61BC8">
        <w:tc>
          <w:tcPr>
            <w:tcW w:w="3213" w:type="dxa"/>
          </w:tcPr>
          <w:p w:rsidR="00E16E38" w:rsidRPr="003449C9" w:rsidRDefault="00E16E38" w:rsidP="00E61BC8">
            <w:pPr>
              <w:rPr>
                <w:lang w:val="en-US"/>
              </w:rPr>
            </w:pPr>
            <w:r>
              <w:t>NGEO-WEBC-VTP-0240</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Tr="00E61BC8">
        <w:tc>
          <w:tcPr>
            <w:tcW w:w="3213" w:type="dxa"/>
          </w:tcPr>
          <w:p w:rsidR="00E16E38" w:rsidRPr="003449C9" w:rsidRDefault="00E16E38" w:rsidP="00E61BC8">
            <w:pPr>
              <w:rPr>
                <w:lang w:val="en-US"/>
              </w:rPr>
            </w:pPr>
            <w:r>
              <w:t>NGEO-WEBC-VTP-0243</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Tr="00E61BC8">
        <w:tc>
          <w:tcPr>
            <w:tcW w:w="3213" w:type="dxa"/>
          </w:tcPr>
          <w:p w:rsidR="00E16E38" w:rsidRPr="003449C9" w:rsidRDefault="00E16E38" w:rsidP="00E61BC8">
            <w:pPr>
              <w:rPr>
                <w:lang w:val="en-US"/>
              </w:rPr>
            </w:pPr>
            <w:r>
              <w:t>NGEO-WEBC-VTP-0245</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E16E38" w:rsidTr="00E61BC8">
        <w:tc>
          <w:tcPr>
            <w:tcW w:w="3213" w:type="dxa"/>
          </w:tcPr>
          <w:p w:rsidR="00E16E38" w:rsidRPr="003449C9" w:rsidRDefault="00E16E38" w:rsidP="00E61BC8">
            <w:pPr>
              <w:rPr>
                <w:lang w:val="en-US"/>
              </w:rPr>
            </w:pPr>
            <w:r>
              <w:t>NGEO-WEBC-VTP-0250</w:t>
            </w:r>
          </w:p>
        </w:tc>
        <w:tc>
          <w:tcPr>
            <w:tcW w:w="1998" w:type="dxa"/>
          </w:tcPr>
          <w:p w:rsidR="00E16E38" w:rsidRDefault="00E16E38" w:rsidP="00E61BC8">
            <w:pPr>
              <w:rPr>
                <w:lang w:val="en-US"/>
              </w:rPr>
            </w:pPr>
            <w:r>
              <w:rPr>
                <w:lang w:val="en-US"/>
              </w:rPr>
              <w:t>100%</w:t>
            </w:r>
          </w:p>
        </w:tc>
        <w:tc>
          <w:tcPr>
            <w:tcW w:w="4359" w:type="dxa"/>
          </w:tcPr>
          <w:p w:rsidR="00E16E38" w:rsidRDefault="00EE041E" w:rsidP="00E61BC8">
            <w:r>
              <w:rPr>
                <w:lang w:val="en-US"/>
              </w:rPr>
              <w:t>28/03/2013</w:t>
            </w:r>
          </w:p>
        </w:tc>
      </w:tr>
      <w:tr w:rsidR="00724760" w:rsidTr="0076254B">
        <w:tc>
          <w:tcPr>
            <w:tcW w:w="3213" w:type="dxa"/>
          </w:tcPr>
          <w:p w:rsidR="00724760" w:rsidRPr="003449C9" w:rsidRDefault="00724760" w:rsidP="0076254B">
            <w:pPr>
              <w:rPr>
                <w:lang w:val="en-US"/>
              </w:rPr>
            </w:pPr>
            <w:r>
              <w:t>NGEO-WEBC-VTP-0260</w:t>
            </w:r>
          </w:p>
        </w:tc>
        <w:tc>
          <w:tcPr>
            <w:tcW w:w="1998" w:type="dxa"/>
          </w:tcPr>
          <w:p w:rsidR="00724760" w:rsidRDefault="00724760" w:rsidP="00AE5E00">
            <w:pPr>
              <w:rPr>
                <w:lang w:val="en-US"/>
              </w:rPr>
            </w:pPr>
            <w:r>
              <w:rPr>
                <w:lang w:val="en-US"/>
              </w:rPr>
              <w:t xml:space="preserve">100% </w:t>
            </w:r>
          </w:p>
        </w:tc>
        <w:tc>
          <w:tcPr>
            <w:tcW w:w="4359" w:type="dxa"/>
          </w:tcPr>
          <w:p w:rsidR="00724760" w:rsidRDefault="00EE041E" w:rsidP="0076254B">
            <w:r>
              <w:rPr>
                <w:lang w:val="en-US"/>
              </w:rPr>
              <w:t>28/03/2013</w:t>
            </w:r>
          </w:p>
        </w:tc>
      </w:tr>
    </w:tbl>
    <w:p w:rsidR="00E16E38" w:rsidRPr="004E0C5B" w:rsidRDefault="00E16E38" w:rsidP="00E16E38">
      <w:pPr>
        <w:ind w:left="705" w:hanging="705"/>
        <w:rPr>
          <w:rFonts w:ascii="Verdana" w:eastAsia="Times New Roman" w:hAnsi="Verdana" w:cs="Times New Roman"/>
          <w:sz w:val="18"/>
          <w:szCs w:val="24"/>
        </w:rPr>
      </w:pPr>
    </w:p>
    <w:p w:rsidR="00E16E38" w:rsidRPr="00417548" w:rsidRDefault="00E16E38" w:rsidP="00E16E38">
      <w:pPr>
        <w:rPr>
          <w:lang w:val="en-GB"/>
        </w:rPr>
      </w:pPr>
    </w:p>
    <w:p w:rsidR="00E16E38" w:rsidRDefault="00E16E38" w:rsidP="00E16E38">
      <w:pPr>
        <w:pStyle w:val="Titre1"/>
        <w:rPr>
          <w:lang w:val="en-GB"/>
        </w:rPr>
      </w:pPr>
      <w:bookmarkStart w:id="653" w:name="_Toc355023275"/>
      <w:r>
        <w:rPr>
          <w:lang w:val="en-GB"/>
        </w:rPr>
        <w:lastRenderedPageBreak/>
        <w:t>Unit and Integration Results</w:t>
      </w:r>
      <w:bookmarkEnd w:id="653"/>
    </w:p>
    <w:p w:rsidR="00E16E38" w:rsidRDefault="00E16E38" w:rsidP="00E16E38">
      <w:pPr>
        <w:ind w:left="705" w:hanging="705"/>
        <w:rPr>
          <w:rFonts w:ascii="Verdana" w:eastAsia="Times New Roman" w:hAnsi="Verdana" w:cs="Times New Roman"/>
          <w:sz w:val="18"/>
          <w:szCs w:val="24"/>
          <w:lang w:val="en-US"/>
        </w:rPr>
      </w:pPr>
    </w:p>
    <w:p w:rsidR="00E16E38" w:rsidRDefault="00E16E38" w:rsidP="00E16E38">
      <w:pPr>
        <w:ind w:left="705" w:hanging="705"/>
        <w:rPr>
          <w:rFonts w:ascii="Verdana" w:eastAsia="Times New Roman" w:hAnsi="Verdana" w:cs="Times New Roman"/>
          <w:sz w:val="18"/>
          <w:szCs w:val="24"/>
          <w:lang w:val="en-US"/>
        </w:rPr>
      </w:pPr>
      <w:r>
        <w:rPr>
          <w:rFonts w:ascii="Verdana" w:eastAsia="Times New Roman" w:hAnsi="Verdana" w:cs="Times New Roman"/>
          <w:sz w:val="18"/>
          <w:szCs w:val="24"/>
          <w:lang w:val="en-US"/>
        </w:rPr>
        <w:t>QUnit has been used for unit testing. In the Annex, detailed tests results are given for the main QUnit test modules.</w:t>
      </w:r>
    </w:p>
    <w:p w:rsidR="00E16E38" w:rsidRPr="00C75FFF" w:rsidRDefault="00E16E38" w:rsidP="00E16E38">
      <w:pPr>
        <w:rPr>
          <w:lang w:val="en-GB"/>
        </w:rPr>
      </w:pPr>
      <w:r>
        <w:rPr>
          <w:lang w:val="en-GB"/>
        </w:rPr>
        <w:br w:type="page"/>
      </w:r>
    </w:p>
    <w:p w:rsidR="00E16E38" w:rsidRDefault="00E16E38" w:rsidP="00E16E38">
      <w:pPr>
        <w:pStyle w:val="Titre1"/>
      </w:pPr>
      <w:bookmarkStart w:id="654" w:name="_Toc355023276"/>
      <w:r>
        <w:lastRenderedPageBreak/>
        <w:t>Validation Results</w:t>
      </w:r>
      <w:bookmarkEnd w:id="654"/>
    </w:p>
    <w:p w:rsidR="00E16E38" w:rsidRDefault="00E16E38" w:rsidP="00E16E38">
      <w:pPr>
        <w:pStyle w:val="Titre2"/>
      </w:pPr>
      <w:bookmarkStart w:id="655" w:name="_Toc355023277"/>
      <w:r>
        <w:t>Test cases</w:t>
      </w:r>
      <w:bookmarkEnd w:id="655"/>
    </w:p>
    <w:p w:rsidR="00E16E38" w:rsidRDefault="00E16E38" w:rsidP="00E16E38">
      <w:pPr>
        <w:pStyle w:val="Titre3"/>
      </w:pPr>
      <w:bookmarkStart w:id="656" w:name="_Toc355023278"/>
      <w:r>
        <w:t>NGEO-WEBC-VTP-0015</w:t>
      </w:r>
      <w:bookmarkEnd w:id="656"/>
    </w:p>
    <w:p w:rsidR="00E16E38" w:rsidRPr="004E0C5B" w:rsidRDefault="00E16E38" w:rsidP="00E16E38">
      <w:pPr>
        <w:rPr>
          <w:lang w:val="en-US"/>
        </w:rPr>
      </w:pPr>
      <w:r>
        <w:rPr>
          <w:lang w:val="en-US"/>
        </w:rPr>
        <w:t xml:space="preserve">It is assumed that the </w:t>
      </w:r>
      <w:r>
        <w:t>NGEO-WEBC-VTP-0010 has been successfully done.</w:t>
      </w:r>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E61BC8">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E61BC8">
            <w:pPr>
              <w:spacing w:after="0"/>
              <w:jc w:val="center"/>
              <w:rPr>
                <w:b/>
                <w:i/>
                <w:color w:val="FFFFFF"/>
                <w:szCs w:val="18"/>
                <w:lang w:val="en-US"/>
              </w:rPr>
            </w:pPr>
            <w:r>
              <w:rPr>
                <w:b/>
                <w:i/>
                <w:color w:val="FFFFFF"/>
                <w:szCs w:val="18"/>
                <w:lang w:val="en-US"/>
              </w:rPr>
              <w:t>NGEO VALIDATION TEST  RESULT</w:t>
            </w:r>
          </w:p>
        </w:tc>
      </w:tr>
      <w:tr w:rsidR="00E16E38" w:rsidRPr="008C4ACA" w:rsidTr="00E61BC8">
        <w:tc>
          <w:tcPr>
            <w:tcW w:w="1607" w:type="dxa"/>
            <w:gridSpan w:val="2"/>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E61BC8">
            <w:pPr>
              <w:spacing w:after="0"/>
              <w:rPr>
                <w:i/>
                <w:color w:val="548DD4"/>
                <w:sz w:val="16"/>
                <w:szCs w:val="16"/>
              </w:rPr>
            </w:pPr>
            <w:r>
              <w:rPr>
                <w:i/>
                <w:color w:val="548DD4"/>
                <w:sz w:val="16"/>
                <w:szCs w:val="16"/>
              </w:rPr>
              <w:t>NGEO-CTRL-VTP-0015</w:t>
            </w:r>
          </w:p>
        </w:tc>
        <w:tc>
          <w:tcPr>
            <w:tcW w:w="1134" w:type="dxa"/>
            <w:gridSpan w:val="3"/>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E61BC8">
            <w:pPr>
              <w:spacing w:after="0"/>
              <w:rPr>
                <w:i/>
                <w:color w:val="548DD4"/>
                <w:sz w:val="16"/>
                <w:szCs w:val="16"/>
                <w:lang w:val="en-US"/>
              </w:rPr>
            </w:pPr>
            <w:r>
              <w:rPr>
                <w:i/>
                <w:color w:val="548DD4"/>
                <w:sz w:val="16"/>
                <w:szCs w:val="16"/>
                <w:lang w:val="en-US"/>
              </w:rPr>
              <w:t>Home Page check</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Result</w:t>
            </w:r>
          </w:p>
        </w:tc>
      </w:tr>
      <w:tr w:rsidR="00E16E38" w:rsidRPr="00EA22CA" w:rsidTr="00E61BC8">
        <w:tc>
          <w:tcPr>
            <w:tcW w:w="8613" w:type="dxa"/>
            <w:gridSpan w:val="8"/>
            <w:shd w:val="clear" w:color="auto" w:fill="47F62A"/>
          </w:tcPr>
          <w:p w:rsidR="00E16E38" w:rsidRPr="00EA22CA" w:rsidRDefault="00E16E38" w:rsidP="00E61BC8">
            <w:pPr>
              <w:spacing w:after="0"/>
              <w:jc w:val="center"/>
              <w:rPr>
                <w:b/>
                <w:color w:val="548DD4"/>
                <w:sz w:val="28"/>
                <w:szCs w:val="28"/>
                <w:lang w:val="en-US"/>
              </w:rPr>
            </w:pPr>
            <w:r w:rsidRPr="00EA22CA">
              <w:rPr>
                <w:b/>
                <w:sz w:val="28"/>
                <w:szCs w:val="28"/>
                <w:lang w:val="en-US"/>
              </w:rPr>
              <w:t>PASS</w:t>
            </w:r>
          </w:p>
        </w:tc>
      </w:tr>
      <w:tr w:rsidR="00E16E38" w:rsidRPr="00B17EAC" w:rsidTr="00E61BC8">
        <w:tc>
          <w:tcPr>
            <w:tcW w:w="4306" w:type="dxa"/>
            <w:gridSpan w:val="4"/>
            <w:shd w:val="clear" w:color="auto" w:fill="A6A6A6"/>
          </w:tcPr>
          <w:p w:rsidR="00E16E38" w:rsidRPr="00544FC8" w:rsidRDefault="00E16E38" w:rsidP="00E61BC8">
            <w:pPr>
              <w:spacing w:after="0"/>
              <w:rPr>
                <w:sz w:val="14"/>
                <w:szCs w:val="14"/>
              </w:rPr>
            </w:pPr>
            <w:r w:rsidRPr="00C669E1">
              <w:rPr>
                <w:b/>
                <w:sz w:val="14"/>
                <w:szCs w:val="14"/>
                <w:lang w:val="en-US"/>
              </w:rPr>
              <w:t xml:space="preserve">Versions </w:t>
            </w:r>
          </w:p>
        </w:tc>
        <w:tc>
          <w:tcPr>
            <w:tcW w:w="4307" w:type="dxa"/>
            <w:gridSpan w:val="4"/>
            <w:shd w:val="clear" w:color="auto" w:fill="A6A6A6"/>
          </w:tcPr>
          <w:p w:rsidR="00E16E38" w:rsidRPr="00544FC8" w:rsidRDefault="00E16E38" w:rsidP="00E61BC8">
            <w:pPr>
              <w:spacing w:after="0"/>
              <w:rPr>
                <w:sz w:val="14"/>
                <w:szCs w:val="14"/>
              </w:rPr>
            </w:pPr>
            <w:r>
              <w:rPr>
                <w:sz w:val="14"/>
                <w:szCs w:val="14"/>
              </w:rPr>
              <w:t>Execution info</w:t>
            </w:r>
          </w:p>
        </w:tc>
      </w:tr>
      <w:tr w:rsidR="00E16E38" w:rsidRPr="00B17EAC" w:rsidTr="00E61BC8">
        <w:trPr>
          <w:trHeight w:val="457"/>
        </w:trPr>
        <w:tc>
          <w:tcPr>
            <w:tcW w:w="4306" w:type="dxa"/>
            <w:gridSpan w:val="4"/>
            <w:shd w:val="clear" w:color="auto" w:fill="FFFFFF" w:themeFill="background1"/>
          </w:tcPr>
          <w:p w:rsidR="00E16E38" w:rsidRPr="004E0C5B" w:rsidRDefault="00E16E38" w:rsidP="00E61BC8">
            <w:pPr>
              <w:spacing w:after="0"/>
              <w:rPr>
                <w:i/>
                <w:color w:val="548DD4"/>
                <w:sz w:val="16"/>
                <w:szCs w:val="16"/>
                <w:lang w:val="fr-FR"/>
              </w:rPr>
            </w:pPr>
            <w:r w:rsidRPr="004E0C5B">
              <w:rPr>
                <w:i/>
                <w:color w:val="548DD4"/>
                <w:sz w:val="16"/>
                <w:szCs w:val="16"/>
                <w:lang w:val="fr-FR"/>
              </w:rPr>
              <w:t xml:space="preserve">Component version: </w:t>
            </w:r>
            <w:r w:rsidR="00EE041E">
              <w:rPr>
                <w:i/>
                <w:color w:val="548DD4"/>
                <w:sz w:val="16"/>
                <w:szCs w:val="16"/>
                <w:lang w:val="fr-FR"/>
              </w:rPr>
              <w:t>0.7-20130327</w:t>
            </w:r>
            <w:r w:rsidRPr="004E0C5B">
              <w:rPr>
                <w:i/>
                <w:color w:val="548DD4"/>
                <w:sz w:val="16"/>
                <w:szCs w:val="16"/>
                <w:lang w:val="fr-FR"/>
              </w:rPr>
              <w:t xml:space="preserve"> </w:t>
            </w:r>
          </w:p>
          <w:p w:rsidR="00E16E38" w:rsidRPr="004E0C5B" w:rsidRDefault="00E16E38" w:rsidP="00E61BC8">
            <w:pPr>
              <w:spacing w:after="0"/>
              <w:rPr>
                <w:i/>
                <w:color w:val="548DD4"/>
                <w:sz w:val="16"/>
                <w:szCs w:val="16"/>
                <w:lang w:val="fr-FR"/>
              </w:rPr>
            </w:pPr>
            <w:r w:rsidRPr="004E0C5B">
              <w:rPr>
                <w:i/>
                <w:color w:val="548DD4"/>
                <w:sz w:val="16"/>
                <w:szCs w:val="16"/>
                <w:lang w:val="fr-FR"/>
              </w:rPr>
              <w:t>SVN version:</w:t>
            </w:r>
            <w:r>
              <w:rPr>
                <w:i/>
                <w:color w:val="548DD4"/>
                <w:sz w:val="16"/>
                <w:szCs w:val="16"/>
                <w:lang w:val="fr-FR"/>
              </w:rPr>
              <w:t xml:space="preserve"> </w:t>
            </w:r>
            <w:r w:rsidR="00395349">
              <w:rPr>
                <w:i/>
                <w:color w:val="548DD4"/>
                <w:sz w:val="16"/>
                <w:szCs w:val="16"/>
                <w:lang w:val="fr-FR"/>
              </w:rPr>
              <w:t>r1089</w:t>
            </w:r>
          </w:p>
          <w:p w:rsidR="00E16E38" w:rsidRDefault="00E16E38" w:rsidP="00E61BC8">
            <w:pPr>
              <w:spacing w:after="0"/>
              <w:rPr>
                <w:i/>
                <w:color w:val="548DD4"/>
                <w:sz w:val="16"/>
                <w:szCs w:val="16"/>
                <w:lang w:val="en-US"/>
              </w:rPr>
            </w:pPr>
            <w:r>
              <w:rPr>
                <w:i/>
                <w:color w:val="548DD4"/>
                <w:sz w:val="16"/>
                <w:szCs w:val="16"/>
                <w:lang w:val="en-US"/>
              </w:rPr>
              <w:t>Tool1 version:</w:t>
            </w:r>
          </w:p>
          <w:p w:rsidR="00E16E38" w:rsidRDefault="00E16E38" w:rsidP="00E61BC8">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C669E1" w:rsidRDefault="00E16E38" w:rsidP="00E61BC8">
            <w:pPr>
              <w:spacing w:after="0"/>
              <w:rPr>
                <w:i/>
                <w:color w:val="548DD4"/>
                <w:sz w:val="16"/>
                <w:szCs w:val="16"/>
                <w:lang w:val="en-US"/>
              </w:rPr>
            </w:pPr>
            <w:r w:rsidRPr="00C669E1">
              <w:rPr>
                <w:i/>
                <w:color w:val="548DD4"/>
                <w:sz w:val="16"/>
                <w:szCs w:val="16"/>
                <w:lang w:val="en-US"/>
              </w:rPr>
              <w:t>User</w:t>
            </w:r>
            <w:r>
              <w:rPr>
                <w:i/>
                <w:color w:val="548DD4"/>
                <w:sz w:val="16"/>
                <w:szCs w:val="16"/>
                <w:lang w:val="en-US"/>
              </w:rPr>
              <w:t xml:space="preserve">: no authentication for </w:t>
            </w:r>
            <w:r w:rsidR="00EE041E">
              <w:rPr>
                <w:i/>
                <w:color w:val="548DD4"/>
                <w:sz w:val="16"/>
                <w:szCs w:val="16"/>
                <w:lang w:val="en-US"/>
              </w:rPr>
              <w:t>stub server</w:t>
            </w:r>
          </w:p>
          <w:p w:rsidR="00E16E38" w:rsidRDefault="00E16E38" w:rsidP="00E61BC8">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E61BC8">
            <w:pPr>
              <w:spacing w:after="0"/>
              <w:rPr>
                <w:b/>
                <w:sz w:val="14"/>
                <w:szCs w:val="14"/>
              </w:rPr>
            </w:pPr>
            <w:r>
              <w:rPr>
                <w:i/>
                <w:color w:val="548DD4"/>
                <w:sz w:val="16"/>
                <w:szCs w:val="16"/>
                <w:lang w:val="en-US"/>
              </w:rPr>
              <w:t>Chrome/FireFox/IE9</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Paths</w:t>
            </w:r>
          </w:p>
        </w:tc>
      </w:tr>
      <w:tr w:rsidR="00E16E38" w:rsidRPr="008C4ACA" w:rsidTr="00E61BC8">
        <w:tc>
          <w:tcPr>
            <w:tcW w:w="8613" w:type="dxa"/>
            <w:gridSpan w:val="8"/>
            <w:shd w:val="clear" w:color="auto" w:fill="auto"/>
          </w:tcPr>
          <w:p w:rsidR="00E16E38" w:rsidRDefault="00E16E38" w:rsidP="00E61BC8">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E61BC8">
            <w:pPr>
              <w:spacing w:after="0"/>
              <w:rPr>
                <w:i/>
                <w:color w:val="548DD4"/>
                <w:sz w:val="16"/>
                <w:szCs w:val="16"/>
                <w:lang w:val="en-US"/>
              </w:rPr>
            </w:pPr>
            <w:r>
              <w:rPr>
                <w:i/>
                <w:color w:val="548DD4"/>
                <w:sz w:val="16"/>
                <w:szCs w:val="16"/>
                <w:lang w:val="en-US"/>
              </w:rPr>
              <w:t>Output path:</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Evidences</w:t>
            </w:r>
          </w:p>
        </w:tc>
      </w:tr>
      <w:tr w:rsidR="00E16E38" w:rsidRPr="005215A5" w:rsidTr="00E61BC8">
        <w:tc>
          <w:tcPr>
            <w:tcW w:w="8613" w:type="dxa"/>
            <w:gridSpan w:val="8"/>
            <w:shd w:val="clear" w:color="auto" w:fill="auto"/>
          </w:tcPr>
          <w:p w:rsidR="00E16E38" w:rsidRDefault="00D60C6D" w:rsidP="00D60C6D">
            <w:pPr>
              <w:spacing w:after="0"/>
              <w:jc w:val="center"/>
            </w:pPr>
            <w:r>
              <w:rPr>
                <w:noProof/>
                <w:lang w:val="fr-FR" w:eastAsia="fr-FR"/>
              </w:rPr>
              <w:drawing>
                <wp:inline distT="0" distB="0" distL="0" distR="0" wp14:anchorId="726A27D2" wp14:editId="6D86A6B6">
                  <wp:extent cx="5143500" cy="261125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015.PNG"/>
                          <pic:cNvPicPr/>
                        </pic:nvPicPr>
                        <pic:blipFill>
                          <a:blip r:embed="rId10" cstate="email">
                            <a:extLst>
                              <a:ext uri="{28A0092B-C50C-407E-A947-70E740481C1C}">
                                <a14:useLocalDpi xmlns:a14="http://schemas.microsoft.com/office/drawing/2010/main" val="0"/>
                              </a:ext>
                            </a:extLst>
                          </a:blip>
                          <a:stretch>
                            <a:fillRect/>
                          </a:stretch>
                        </pic:blipFill>
                        <pic:spPr>
                          <a:xfrm>
                            <a:off x="0" y="0"/>
                            <a:ext cx="5147122" cy="2613098"/>
                          </a:xfrm>
                          <a:prstGeom prst="rect">
                            <a:avLst/>
                          </a:prstGeom>
                        </pic:spPr>
                      </pic:pic>
                    </a:graphicData>
                  </a:graphic>
                </wp:inline>
              </w:drawing>
            </w:r>
          </w:p>
          <w:p w:rsidR="00E16E38" w:rsidRDefault="00D60C6D" w:rsidP="00D60C6D">
            <w:pPr>
              <w:spacing w:after="0"/>
              <w:jc w:val="center"/>
            </w:pPr>
            <w:r>
              <w:rPr>
                <w:noProof/>
                <w:lang w:val="fr-FR" w:eastAsia="fr-FR"/>
              </w:rPr>
              <w:lastRenderedPageBreak/>
              <w:drawing>
                <wp:inline distT="0" distB="0" distL="0" distR="0" wp14:anchorId="61B684E2" wp14:editId="3214BA2E">
                  <wp:extent cx="2343150" cy="2774074"/>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016.PNG"/>
                          <pic:cNvPicPr/>
                        </pic:nvPicPr>
                        <pic:blipFill>
                          <a:blip r:embed="rId11" cstate="email">
                            <a:extLst>
                              <a:ext uri="{28A0092B-C50C-407E-A947-70E740481C1C}">
                                <a14:useLocalDpi xmlns:a14="http://schemas.microsoft.com/office/drawing/2010/main" val="0"/>
                              </a:ext>
                            </a:extLst>
                          </a:blip>
                          <a:stretch>
                            <a:fillRect/>
                          </a:stretch>
                        </pic:blipFill>
                        <pic:spPr>
                          <a:xfrm>
                            <a:off x="0" y="0"/>
                            <a:ext cx="2343477" cy="2774461"/>
                          </a:xfrm>
                          <a:prstGeom prst="rect">
                            <a:avLst/>
                          </a:prstGeom>
                        </pic:spPr>
                      </pic:pic>
                    </a:graphicData>
                  </a:graphic>
                </wp:inline>
              </w:drawing>
            </w:r>
          </w:p>
          <w:p w:rsidR="00E16E38" w:rsidRDefault="00D60C6D" w:rsidP="00D60C6D">
            <w:pPr>
              <w:spacing w:after="0"/>
              <w:jc w:val="center"/>
              <w:rPr>
                <w:sz w:val="2"/>
              </w:rPr>
            </w:pPr>
            <w:r>
              <w:rPr>
                <w:noProof/>
                <w:lang w:val="fr-FR" w:eastAsia="fr-FR"/>
              </w:rPr>
              <w:drawing>
                <wp:inline distT="0" distB="0" distL="0" distR="0" wp14:anchorId="603735A6" wp14:editId="41121153">
                  <wp:extent cx="4410075" cy="1808251"/>
                  <wp:effectExtent l="0" t="0" r="0"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016b.PNG"/>
                          <pic:cNvPicPr/>
                        </pic:nvPicPr>
                        <pic:blipFill>
                          <a:blip r:embed="rId12" cstate="email">
                            <a:extLst>
                              <a:ext uri="{28A0092B-C50C-407E-A947-70E740481C1C}">
                                <a14:useLocalDpi xmlns:a14="http://schemas.microsoft.com/office/drawing/2010/main" val="0"/>
                              </a:ext>
                            </a:extLst>
                          </a:blip>
                          <a:stretch>
                            <a:fillRect/>
                          </a:stretch>
                        </pic:blipFill>
                        <pic:spPr>
                          <a:xfrm>
                            <a:off x="0" y="0"/>
                            <a:ext cx="4408500" cy="1807605"/>
                          </a:xfrm>
                          <a:prstGeom prst="rect">
                            <a:avLst/>
                          </a:prstGeom>
                        </pic:spPr>
                      </pic:pic>
                    </a:graphicData>
                  </a:graphic>
                </wp:inline>
              </w:drawing>
            </w:r>
          </w:p>
          <w:p w:rsidR="00D60C6D" w:rsidRDefault="00D60C6D" w:rsidP="00D60C6D">
            <w:pPr>
              <w:spacing w:after="0"/>
              <w:jc w:val="center"/>
              <w:rPr>
                <w:sz w:val="2"/>
              </w:rPr>
            </w:pPr>
          </w:p>
          <w:p w:rsidR="00D60C6D" w:rsidRPr="00344AE5" w:rsidRDefault="00D60C6D" w:rsidP="00D60C6D">
            <w:pPr>
              <w:spacing w:after="0"/>
              <w:jc w:val="center"/>
              <w:rPr>
                <w:sz w:val="2"/>
              </w:rPr>
            </w:pPr>
          </w:p>
          <w:p w:rsidR="00D60C6D" w:rsidRPr="00C669E1" w:rsidRDefault="00D60C6D" w:rsidP="00D60C6D">
            <w:pPr>
              <w:spacing w:after="0"/>
              <w:jc w:val="center"/>
              <w:rPr>
                <w:i/>
                <w:color w:val="548DD4"/>
                <w:sz w:val="16"/>
                <w:szCs w:val="16"/>
                <w:lang w:val="en-US"/>
              </w:rPr>
            </w:pPr>
            <w:r>
              <w:rPr>
                <w:i/>
                <w:noProof/>
                <w:color w:val="548DD4"/>
                <w:sz w:val="16"/>
                <w:szCs w:val="16"/>
                <w:lang w:val="fr-FR" w:eastAsia="fr-FR"/>
              </w:rPr>
              <w:drawing>
                <wp:inline distT="0" distB="0" distL="0" distR="0" wp14:anchorId="6D2F65D5" wp14:editId="4E627D8F">
                  <wp:extent cx="4467225" cy="2090238"/>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016c.PNG"/>
                          <pic:cNvPicPr/>
                        </pic:nvPicPr>
                        <pic:blipFill>
                          <a:blip r:embed="rId13" cstate="email">
                            <a:extLst>
                              <a:ext uri="{28A0092B-C50C-407E-A947-70E740481C1C}">
                                <a14:useLocalDpi xmlns:a14="http://schemas.microsoft.com/office/drawing/2010/main" val="0"/>
                              </a:ext>
                            </a:extLst>
                          </a:blip>
                          <a:stretch>
                            <a:fillRect/>
                          </a:stretch>
                        </pic:blipFill>
                        <pic:spPr>
                          <a:xfrm>
                            <a:off x="0" y="0"/>
                            <a:ext cx="4471218" cy="2092106"/>
                          </a:xfrm>
                          <a:prstGeom prst="rect">
                            <a:avLst/>
                          </a:prstGeom>
                        </pic:spPr>
                      </pic:pic>
                    </a:graphicData>
                  </a:graphic>
                </wp:inline>
              </w:drawing>
            </w:r>
          </w:p>
        </w:tc>
      </w:tr>
      <w:tr w:rsidR="00E16E38" w:rsidRPr="00544FC8" w:rsidTr="00E61BC8">
        <w:tc>
          <w:tcPr>
            <w:tcW w:w="865"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E61BC8">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Pass/Fail Criteria Id</w:t>
            </w:r>
          </w:p>
        </w:tc>
      </w:tr>
      <w:tr w:rsidR="00EE041E" w:rsidTr="00AE5E00">
        <w:tc>
          <w:tcPr>
            <w:tcW w:w="865" w:type="dxa"/>
            <w:shd w:val="clear" w:color="auto" w:fill="auto"/>
            <w:vAlign w:val="center"/>
          </w:tcPr>
          <w:p w:rsidR="00EE041E" w:rsidRPr="003C0A28" w:rsidRDefault="00EE041E" w:rsidP="0076254B">
            <w:pPr>
              <w:spacing w:after="0"/>
              <w:jc w:val="center"/>
              <w:rPr>
                <w:rFonts w:cstheme="minorHAnsi"/>
                <w:i/>
                <w:sz w:val="14"/>
                <w:szCs w:val="14"/>
              </w:rPr>
            </w:pPr>
            <w:r>
              <w:rPr>
                <w:rFonts w:cstheme="minorHAnsi"/>
                <w:i/>
                <w:sz w:val="14"/>
                <w:szCs w:val="14"/>
              </w:rPr>
              <w:t>Step-10</w:t>
            </w:r>
          </w:p>
        </w:tc>
        <w:tc>
          <w:tcPr>
            <w:tcW w:w="3499" w:type="dxa"/>
            <w:gridSpan w:val="4"/>
            <w:shd w:val="clear" w:color="auto" w:fill="auto"/>
            <w:vAlign w:val="center"/>
          </w:tcPr>
          <w:p w:rsidR="00EE041E" w:rsidRDefault="00EE041E" w:rsidP="0076254B">
            <w:pPr>
              <w:pStyle w:val="NormalStep"/>
              <w:rPr>
                <w:rFonts w:asciiTheme="minorHAnsi" w:hAnsiTheme="minorHAnsi" w:cstheme="minorHAnsi"/>
                <w:sz w:val="22"/>
                <w:szCs w:val="22"/>
              </w:rPr>
            </w:pPr>
            <w:r>
              <w:rPr>
                <w:rFonts w:asciiTheme="minorHAnsi" w:hAnsiTheme="minorHAnsi" w:cstheme="minorHAnsi"/>
                <w:sz w:val="22"/>
                <w:szCs w:val="22"/>
              </w:rPr>
              <w:t>Load the web application in the browser</w:t>
            </w:r>
          </w:p>
        </w:tc>
        <w:tc>
          <w:tcPr>
            <w:tcW w:w="2690" w:type="dxa"/>
            <w:gridSpan w:val="2"/>
            <w:shd w:val="clear" w:color="auto" w:fill="auto"/>
            <w:vAlign w:val="center"/>
          </w:tcPr>
          <w:p w:rsidR="00EE041E" w:rsidRPr="001E5F9E" w:rsidRDefault="00EE041E" w:rsidP="0076254B">
            <w:pPr>
              <w:spacing w:after="0"/>
              <w:rPr>
                <w:rFonts w:cstheme="minorHAnsi"/>
                <w:lang w:val="en-GB"/>
              </w:rPr>
            </w:pPr>
            <w:r>
              <w:rPr>
                <w:rFonts w:cstheme="minorHAnsi"/>
                <w:lang w:val="en-GB"/>
              </w:rPr>
              <w:t>Check loading takes less than 3 seconds</w:t>
            </w:r>
          </w:p>
        </w:tc>
        <w:tc>
          <w:tcPr>
            <w:tcW w:w="1559" w:type="dxa"/>
            <w:shd w:val="clear" w:color="auto" w:fill="00FF00"/>
            <w:vAlign w:val="center"/>
          </w:tcPr>
          <w:p w:rsidR="00EE041E" w:rsidRDefault="00EE041E" w:rsidP="0076254B">
            <w:pPr>
              <w:spacing w:after="0"/>
              <w:jc w:val="center"/>
              <w:rPr>
                <w:rFonts w:cstheme="minorHAnsi"/>
                <w:i/>
                <w:sz w:val="14"/>
                <w:szCs w:val="14"/>
              </w:rPr>
            </w:pPr>
            <w:r>
              <w:rPr>
                <w:rFonts w:cstheme="minorHAnsi"/>
                <w:i/>
                <w:sz w:val="14"/>
                <w:szCs w:val="14"/>
              </w:rPr>
              <w:t>NGEO-WEBC-PFC-0015</w:t>
            </w:r>
          </w:p>
        </w:tc>
      </w:tr>
      <w:tr w:rsidR="00EE041E" w:rsidRPr="003C0A28" w:rsidTr="00AE5E00">
        <w:tc>
          <w:tcPr>
            <w:tcW w:w="865" w:type="dxa"/>
            <w:shd w:val="clear" w:color="auto" w:fill="auto"/>
            <w:vAlign w:val="center"/>
          </w:tcPr>
          <w:p w:rsidR="00EE041E" w:rsidRPr="003C0A28" w:rsidRDefault="00EE041E" w:rsidP="0076254B">
            <w:pPr>
              <w:spacing w:after="0"/>
              <w:jc w:val="center"/>
              <w:rPr>
                <w:rFonts w:cstheme="minorHAnsi"/>
                <w:i/>
                <w:sz w:val="14"/>
                <w:szCs w:val="14"/>
              </w:rPr>
            </w:pPr>
            <w:r w:rsidRPr="003C0A28">
              <w:rPr>
                <w:rFonts w:cstheme="minorHAnsi"/>
                <w:i/>
                <w:sz w:val="14"/>
                <w:szCs w:val="14"/>
              </w:rPr>
              <w:t>Step-</w:t>
            </w:r>
            <w:r>
              <w:rPr>
                <w:rFonts w:cstheme="minorHAnsi"/>
                <w:i/>
                <w:sz w:val="14"/>
                <w:szCs w:val="14"/>
              </w:rPr>
              <w:t>2</w:t>
            </w:r>
            <w:r w:rsidRPr="003C0A28">
              <w:rPr>
                <w:rFonts w:cstheme="minorHAnsi"/>
                <w:i/>
                <w:sz w:val="14"/>
                <w:szCs w:val="14"/>
              </w:rPr>
              <w:t>0</w:t>
            </w:r>
          </w:p>
        </w:tc>
        <w:tc>
          <w:tcPr>
            <w:tcW w:w="3499" w:type="dxa"/>
            <w:gridSpan w:val="4"/>
            <w:shd w:val="clear" w:color="auto" w:fill="auto"/>
            <w:vAlign w:val="center"/>
          </w:tcPr>
          <w:p w:rsidR="00EE041E" w:rsidRPr="00057FF1" w:rsidRDefault="00EE041E" w:rsidP="0076254B">
            <w:pPr>
              <w:pStyle w:val="NormalStep"/>
              <w:rPr>
                <w:rFonts w:asciiTheme="minorHAnsi" w:hAnsiTheme="minorHAnsi" w:cstheme="minorHAnsi"/>
                <w:sz w:val="22"/>
                <w:szCs w:val="22"/>
              </w:rPr>
            </w:pPr>
            <w:r>
              <w:rPr>
                <w:rFonts w:asciiTheme="minorHAnsi" w:hAnsiTheme="minorHAnsi" w:cstheme="minorHAnsi"/>
                <w:sz w:val="22"/>
                <w:szCs w:val="22"/>
              </w:rPr>
              <w:t>Click on the Datasets button in the toolbar and select a dataset to activate the search button.</w:t>
            </w:r>
          </w:p>
        </w:tc>
        <w:tc>
          <w:tcPr>
            <w:tcW w:w="2690" w:type="dxa"/>
            <w:gridSpan w:val="2"/>
            <w:shd w:val="clear" w:color="auto" w:fill="auto"/>
            <w:vAlign w:val="center"/>
          </w:tcPr>
          <w:p w:rsidR="00EE041E" w:rsidRPr="00057FF1" w:rsidRDefault="00EE041E" w:rsidP="0076254B">
            <w:pPr>
              <w:spacing w:after="0"/>
              <w:rPr>
                <w:rFonts w:cstheme="minorHAnsi"/>
                <w:lang w:val="en-US"/>
              </w:rPr>
            </w:pPr>
            <w:r w:rsidRPr="001E5F9E">
              <w:rPr>
                <w:rFonts w:cstheme="minorHAnsi"/>
                <w:lang w:val="en-GB"/>
              </w:rPr>
              <w:t xml:space="preserve">The datasets widget is opened and the </w:t>
            </w:r>
            <w:r>
              <w:rPr>
                <w:rFonts w:cstheme="minorHAnsi"/>
                <w:lang w:val="en-GB"/>
              </w:rPr>
              <w:t>search button is activated.</w:t>
            </w:r>
          </w:p>
        </w:tc>
        <w:tc>
          <w:tcPr>
            <w:tcW w:w="1559" w:type="dxa"/>
            <w:shd w:val="clear" w:color="auto" w:fill="00FF00"/>
            <w:vAlign w:val="center"/>
          </w:tcPr>
          <w:p w:rsidR="00EE041E" w:rsidRPr="003C0A28" w:rsidRDefault="00EE041E" w:rsidP="0076254B">
            <w:pPr>
              <w:spacing w:after="0"/>
              <w:jc w:val="center"/>
              <w:rPr>
                <w:rFonts w:cstheme="minorHAnsi"/>
                <w:i/>
                <w:sz w:val="14"/>
                <w:szCs w:val="14"/>
              </w:rPr>
            </w:pPr>
            <w:r>
              <w:rPr>
                <w:rFonts w:cstheme="minorHAnsi"/>
                <w:i/>
                <w:sz w:val="14"/>
                <w:szCs w:val="14"/>
              </w:rPr>
              <w:t>NGEO-WEBC-PFC-0016</w:t>
            </w:r>
          </w:p>
        </w:tc>
      </w:tr>
      <w:tr w:rsidR="00EE041E" w:rsidTr="00AE5E00">
        <w:tc>
          <w:tcPr>
            <w:tcW w:w="865" w:type="dxa"/>
            <w:shd w:val="clear" w:color="auto" w:fill="auto"/>
            <w:vAlign w:val="center"/>
          </w:tcPr>
          <w:p w:rsidR="00EE041E" w:rsidRPr="003C0A28" w:rsidRDefault="00EE041E" w:rsidP="0076254B">
            <w:pPr>
              <w:spacing w:after="0"/>
              <w:jc w:val="center"/>
              <w:rPr>
                <w:rFonts w:cstheme="minorHAnsi"/>
                <w:i/>
                <w:sz w:val="14"/>
                <w:szCs w:val="14"/>
              </w:rPr>
            </w:pPr>
            <w:r>
              <w:rPr>
                <w:rFonts w:cstheme="minorHAnsi"/>
                <w:i/>
                <w:sz w:val="14"/>
                <w:szCs w:val="14"/>
              </w:rPr>
              <w:t>Step-3</w:t>
            </w:r>
            <w:r w:rsidRPr="003C0A28">
              <w:rPr>
                <w:rFonts w:cstheme="minorHAnsi"/>
                <w:i/>
                <w:sz w:val="14"/>
                <w:szCs w:val="14"/>
              </w:rPr>
              <w:t>0</w:t>
            </w:r>
          </w:p>
        </w:tc>
        <w:tc>
          <w:tcPr>
            <w:tcW w:w="3499" w:type="dxa"/>
            <w:gridSpan w:val="4"/>
            <w:shd w:val="clear" w:color="auto" w:fill="auto"/>
            <w:vAlign w:val="center"/>
          </w:tcPr>
          <w:p w:rsidR="00EE041E" w:rsidRDefault="00EE041E" w:rsidP="0076254B">
            <w:pPr>
              <w:pStyle w:val="NormalStep"/>
              <w:rPr>
                <w:rFonts w:asciiTheme="minorHAnsi" w:hAnsiTheme="minorHAnsi" w:cstheme="minorHAnsi"/>
                <w:sz w:val="22"/>
                <w:szCs w:val="22"/>
              </w:rPr>
            </w:pPr>
            <w:r>
              <w:rPr>
                <w:rFonts w:asciiTheme="minorHAnsi" w:hAnsiTheme="minorHAnsi" w:cstheme="minorHAnsi"/>
                <w:sz w:val="22"/>
                <w:szCs w:val="22"/>
              </w:rPr>
              <w:t xml:space="preserve">Click on the search button in the toolbar to open the search widget </w:t>
            </w:r>
          </w:p>
        </w:tc>
        <w:tc>
          <w:tcPr>
            <w:tcW w:w="2690" w:type="dxa"/>
            <w:gridSpan w:val="2"/>
            <w:shd w:val="clear" w:color="auto" w:fill="auto"/>
            <w:vAlign w:val="center"/>
          </w:tcPr>
          <w:p w:rsidR="00EE041E" w:rsidRPr="003C0A28" w:rsidRDefault="00EE041E" w:rsidP="0076254B">
            <w:pPr>
              <w:spacing w:after="0"/>
              <w:rPr>
                <w:rFonts w:cstheme="minorHAnsi"/>
                <w:lang w:val="en-US"/>
              </w:rPr>
            </w:pPr>
            <w:r w:rsidRPr="003C0A28">
              <w:rPr>
                <w:rFonts w:cstheme="minorHAnsi"/>
                <w:lang w:val="en-US"/>
              </w:rPr>
              <w:t xml:space="preserve"> </w:t>
            </w:r>
            <w:r>
              <w:rPr>
                <w:rFonts w:cstheme="minorHAnsi"/>
                <w:lang w:val="en-US"/>
              </w:rPr>
              <w:t>A widget should open.</w:t>
            </w:r>
          </w:p>
        </w:tc>
        <w:tc>
          <w:tcPr>
            <w:tcW w:w="1559" w:type="dxa"/>
            <w:shd w:val="clear" w:color="auto" w:fill="00FF00"/>
            <w:vAlign w:val="center"/>
          </w:tcPr>
          <w:p w:rsidR="00EE041E" w:rsidRDefault="00EE041E" w:rsidP="0076254B">
            <w:pPr>
              <w:spacing w:after="0"/>
              <w:jc w:val="center"/>
              <w:rPr>
                <w:rFonts w:cstheme="minorHAnsi"/>
                <w:i/>
                <w:sz w:val="14"/>
                <w:szCs w:val="14"/>
              </w:rPr>
            </w:pPr>
            <w:r>
              <w:rPr>
                <w:rFonts w:cstheme="minorHAnsi"/>
                <w:i/>
                <w:sz w:val="14"/>
                <w:szCs w:val="14"/>
              </w:rPr>
              <w:t>NGEO-WEBC-PFC-0016</w:t>
            </w:r>
          </w:p>
        </w:tc>
      </w:tr>
      <w:tr w:rsidR="00EE041E" w:rsidTr="00AE5E00">
        <w:tc>
          <w:tcPr>
            <w:tcW w:w="865" w:type="dxa"/>
            <w:shd w:val="clear" w:color="auto" w:fill="auto"/>
            <w:vAlign w:val="center"/>
          </w:tcPr>
          <w:p w:rsidR="00EE041E" w:rsidRPr="003C0A28" w:rsidRDefault="00EE041E" w:rsidP="0076254B">
            <w:pPr>
              <w:spacing w:after="0"/>
              <w:jc w:val="center"/>
              <w:rPr>
                <w:rFonts w:cstheme="minorHAnsi"/>
                <w:i/>
                <w:sz w:val="14"/>
                <w:szCs w:val="14"/>
              </w:rPr>
            </w:pPr>
            <w:r>
              <w:rPr>
                <w:rFonts w:cstheme="minorHAnsi"/>
                <w:i/>
                <w:sz w:val="14"/>
                <w:szCs w:val="14"/>
              </w:rPr>
              <w:t>Step 40</w:t>
            </w:r>
          </w:p>
        </w:tc>
        <w:tc>
          <w:tcPr>
            <w:tcW w:w="3499" w:type="dxa"/>
            <w:gridSpan w:val="4"/>
            <w:shd w:val="clear" w:color="auto" w:fill="auto"/>
          </w:tcPr>
          <w:p w:rsidR="00EE041E" w:rsidRDefault="00EE041E" w:rsidP="0076254B">
            <w:pPr>
              <w:pStyle w:val="NormalStep"/>
              <w:rPr>
                <w:rFonts w:asciiTheme="minorHAnsi" w:hAnsiTheme="minorHAnsi" w:cstheme="minorHAnsi"/>
                <w:sz w:val="22"/>
                <w:szCs w:val="22"/>
              </w:rPr>
            </w:pPr>
            <w:r>
              <w:rPr>
                <w:rFonts w:asciiTheme="minorHAnsi" w:hAnsiTheme="minorHAnsi" w:cstheme="minorHAnsi"/>
                <w:sz w:val="22"/>
                <w:szCs w:val="22"/>
              </w:rPr>
              <w:t>Click on the My Account menu</w:t>
            </w:r>
          </w:p>
        </w:tc>
        <w:tc>
          <w:tcPr>
            <w:tcW w:w="2690" w:type="dxa"/>
            <w:gridSpan w:val="2"/>
            <w:shd w:val="clear" w:color="auto" w:fill="auto"/>
          </w:tcPr>
          <w:p w:rsidR="00EE041E" w:rsidRPr="008C18FD" w:rsidRDefault="00EE041E" w:rsidP="0076254B">
            <w:pPr>
              <w:spacing w:after="0"/>
              <w:rPr>
                <w:rFonts w:cstheme="minorHAnsi"/>
                <w:lang w:val="en-GB"/>
              </w:rPr>
            </w:pPr>
            <w:r>
              <w:rPr>
                <w:rFonts w:cstheme="minorHAnsi"/>
                <w:lang w:val="en-GB"/>
              </w:rPr>
              <w:t xml:space="preserve">A My Account page should </w:t>
            </w:r>
            <w:r>
              <w:rPr>
                <w:rFonts w:cstheme="minorHAnsi"/>
                <w:lang w:val="en-GB"/>
              </w:rPr>
              <w:lastRenderedPageBreak/>
              <w:t>open</w:t>
            </w:r>
          </w:p>
        </w:tc>
        <w:tc>
          <w:tcPr>
            <w:tcW w:w="1559" w:type="dxa"/>
            <w:shd w:val="clear" w:color="auto" w:fill="00FF00"/>
            <w:vAlign w:val="center"/>
          </w:tcPr>
          <w:p w:rsidR="00EE041E" w:rsidRDefault="00EE041E" w:rsidP="0076254B">
            <w:pPr>
              <w:spacing w:after="0"/>
              <w:jc w:val="center"/>
              <w:rPr>
                <w:rFonts w:cstheme="minorHAnsi"/>
                <w:i/>
                <w:sz w:val="14"/>
                <w:szCs w:val="14"/>
              </w:rPr>
            </w:pPr>
            <w:r>
              <w:rPr>
                <w:rFonts w:cstheme="minorHAnsi"/>
                <w:i/>
                <w:sz w:val="14"/>
                <w:szCs w:val="14"/>
              </w:rPr>
              <w:lastRenderedPageBreak/>
              <w:t>NGEO-WEBC-PFC-0016</w:t>
            </w:r>
          </w:p>
        </w:tc>
      </w:tr>
      <w:tr w:rsidR="00EE041E" w:rsidTr="00AE5E00">
        <w:tc>
          <w:tcPr>
            <w:tcW w:w="865" w:type="dxa"/>
            <w:shd w:val="clear" w:color="auto" w:fill="auto"/>
            <w:vAlign w:val="center"/>
          </w:tcPr>
          <w:p w:rsidR="00EE041E" w:rsidRDefault="00EE041E" w:rsidP="0076254B">
            <w:pPr>
              <w:spacing w:after="0"/>
              <w:jc w:val="center"/>
              <w:rPr>
                <w:rFonts w:cstheme="minorHAnsi"/>
                <w:i/>
                <w:sz w:val="14"/>
                <w:szCs w:val="14"/>
              </w:rPr>
            </w:pPr>
            <w:r>
              <w:rPr>
                <w:rFonts w:cstheme="minorHAnsi"/>
                <w:i/>
                <w:sz w:val="14"/>
                <w:szCs w:val="14"/>
              </w:rPr>
              <w:lastRenderedPageBreak/>
              <w:t>Step-50</w:t>
            </w:r>
          </w:p>
        </w:tc>
        <w:tc>
          <w:tcPr>
            <w:tcW w:w="3499" w:type="dxa"/>
            <w:gridSpan w:val="4"/>
            <w:shd w:val="clear" w:color="auto" w:fill="auto"/>
          </w:tcPr>
          <w:p w:rsidR="00EE041E" w:rsidRDefault="00EE041E" w:rsidP="0076254B">
            <w:pPr>
              <w:pStyle w:val="NormalStep"/>
              <w:rPr>
                <w:rFonts w:asciiTheme="minorHAnsi" w:hAnsiTheme="minorHAnsi" w:cstheme="minorHAnsi"/>
                <w:sz w:val="22"/>
                <w:szCs w:val="22"/>
              </w:rPr>
            </w:pPr>
            <w:r>
              <w:rPr>
                <w:rFonts w:asciiTheme="minorHAnsi" w:hAnsiTheme="minorHAnsi" w:cstheme="minorHAnsi"/>
                <w:sz w:val="22"/>
                <w:szCs w:val="22"/>
              </w:rPr>
              <w:t xml:space="preserve">Check the background is a map centred at (0,0) </w:t>
            </w:r>
          </w:p>
        </w:tc>
        <w:tc>
          <w:tcPr>
            <w:tcW w:w="2690" w:type="dxa"/>
            <w:gridSpan w:val="2"/>
            <w:shd w:val="clear" w:color="auto" w:fill="auto"/>
          </w:tcPr>
          <w:p w:rsidR="00EE041E" w:rsidRDefault="00EE041E" w:rsidP="0076254B">
            <w:pPr>
              <w:spacing w:after="0"/>
              <w:rPr>
                <w:rFonts w:cstheme="minorHAnsi"/>
                <w:lang w:val="en-GB"/>
              </w:rPr>
            </w:pPr>
          </w:p>
        </w:tc>
        <w:tc>
          <w:tcPr>
            <w:tcW w:w="1559" w:type="dxa"/>
            <w:shd w:val="clear" w:color="auto" w:fill="00FF00"/>
            <w:vAlign w:val="center"/>
          </w:tcPr>
          <w:p w:rsidR="00EE041E" w:rsidRDefault="00EE041E" w:rsidP="0076254B">
            <w:pPr>
              <w:spacing w:after="0"/>
              <w:jc w:val="center"/>
              <w:rPr>
                <w:rFonts w:cstheme="minorHAnsi"/>
                <w:i/>
                <w:sz w:val="14"/>
                <w:szCs w:val="14"/>
              </w:rPr>
            </w:pPr>
            <w:r>
              <w:rPr>
                <w:rFonts w:cstheme="minorHAnsi"/>
                <w:i/>
                <w:sz w:val="14"/>
                <w:szCs w:val="14"/>
              </w:rPr>
              <w:t>NGEO-WEBC-PFC-0017</w:t>
            </w:r>
          </w:p>
        </w:tc>
      </w:tr>
    </w:tbl>
    <w:p w:rsidR="00E16E38" w:rsidRPr="001D192A" w:rsidRDefault="00E16E38" w:rsidP="00E16E38">
      <w:pPr>
        <w:pStyle w:val="Titre3"/>
      </w:pPr>
      <w:bookmarkStart w:id="657" w:name="_Toc355023279"/>
      <w:r w:rsidRPr="000A6492">
        <w:t>NGEO-WEBC-VTP-0020</w:t>
      </w:r>
      <w:bookmarkEnd w:id="657"/>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E61BC8">
        <w:tc>
          <w:tcPr>
            <w:tcW w:w="8613" w:type="dxa"/>
            <w:gridSpan w:val="8"/>
            <w:tcBorders>
              <w:top w:val="single" w:sz="2" w:space="0" w:color="auto"/>
              <w:left w:val="single" w:sz="2" w:space="0" w:color="auto"/>
              <w:bottom w:val="single" w:sz="6" w:space="0" w:color="auto"/>
              <w:right w:val="single" w:sz="2" w:space="0" w:color="auto"/>
            </w:tcBorders>
            <w:shd w:val="clear" w:color="auto" w:fill="548DD4" w:themeFill="text2" w:themeFillTint="99"/>
          </w:tcPr>
          <w:p w:rsidR="00E16E38" w:rsidRPr="0056181B" w:rsidRDefault="00E16E38" w:rsidP="00E61BC8">
            <w:pPr>
              <w:spacing w:after="0"/>
              <w:jc w:val="center"/>
              <w:rPr>
                <w:b/>
                <w:i/>
                <w:color w:val="FFFFFF"/>
                <w:szCs w:val="18"/>
                <w:lang w:val="en-US"/>
              </w:rPr>
            </w:pPr>
            <w:r>
              <w:rPr>
                <w:b/>
                <w:i/>
                <w:color w:val="FFFFFF"/>
                <w:szCs w:val="18"/>
                <w:lang w:val="en-US"/>
              </w:rPr>
              <w:t>NGEO VALIDATION TEST  RESULT</w:t>
            </w:r>
          </w:p>
        </w:tc>
      </w:tr>
      <w:tr w:rsidR="00E16E38" w:rsidRPr="008C4ACA" w:rsidTr="00E61BC8">
        <w:tc>
          <w:tcPr>
            <w:tcW w:w="1607" w:type="dxa"/>
            <w:gridSpan w:val="2"/>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E61BC8">
            <w:pPr>
              <w:spacing w:after="0"/>
              <w:rPr>
                <w:i/>
                <w:color w:val="548DD4"/>
                <w:sz w:val="16"/>
                <w:szCs w:val="16"/>
              </w:rPr>
            </w:pPr>
            <w:r>
              <w:rPr>
                <w:i/>
                <w:color w:val="548DD4"/>
                <w:sz w:val="16"/>
                <w:szCs w:val="16"/>
              </w:rPr>
              <w:t>NGEO-CTRL-VTP-0020</w:t>
            </w:r>
          </w:p>
        </w:tc>
        <w:tc>
          <w:tcPr>
            <w:tcW w:w="1134" w:type="dxa"/>
            <w:gridSpan w:val="3"/>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E61BC8">
            <w:pPr>
              <w:spacing w:after="0"/>
              <w:rPr>
                <w:i/>
                <w:color w:val="548DD4"/>
                <w:sz w:val="16"/>
                <w:szCs w:val="16"/>
                <w:lang w:val="en-US"/>
              </w:rPr>
            </w:pPr>
            <w:r>
              <w:rPr>
                <w:i/>
                <w:color w:val="548DD4"/>
                <w:sz w:val="16"/>
                <w:szCs w:val="16"/>
                <w:lang w:val="en-US"/>
              </w:rPr>
              <w:t>Dataset Selection</w:t>
            </w:r>
          </w:p>
        </w:tc>
      </w:tr>
      <w:tr w:rsidR="00E16E38" w:rsidRPr="00544FC8"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Result</w:t>
            </w:r>
          </w:p>
        </w:tc>
      </w:tr>
      <w:tr w:rsidR="00E16E38" w:rsidRPr="00EA22CA" w:rsidTr="00E61BC8">
        <w:tc>
          <w:tcPr>
            <w:tcW w:w="8613" w:type="dxa"/>
            <w:gridSpan w:val="8"/>
            <w:shd w:val="clear" w:color="auto" w:fill="47F62A"/>
          </w:tcPr>
          <w:p w:rsidR="00E16E38" w:rsidRPr="00EA22CA" w:rsidRDefault="00E16E38" w:rsidP="00E61BC8">
            <w:pPr>
              <w:spacing w:after="0"/>
              <w:jc w:val="center"/>
              <w:rPr>
                <w:b/>
                <w:color w:val="548DD4"/>
                <w:sz w:val="28"/>
                <w:szCs w:val="28"/>
                <w:lang w:val="en-US"/>
              </w:rPr>
            </w:pPr>
            <w:r w:rsidRPr="00EA22CA">
              <w:rPr>
                <w:b/>
                <w:sz w:val="28"/>
                <w:szCs w:val="28"/>
                <w:lang w:val="en-US"/>
              </w:rPr>
              <w:t>PASS</w:t>
            </w:r>
          </w:p>
        </w:tc>
      </w:tr>
      <w:tr w:rsidR="00E16E38" w:rsidRPr="00B17EAC" w:rsidTr="00E61BC8">
        <w:tc>
          <w:tcPr>
            <w:tcW w:w="4306" w:type="dxa"/>
            <w:gridSpan w:val="4"/>
            <w:shd w:val="clear" w:color="auto" w:fill="A6A6A6"/>
          </w:tcPr>
          <w:p w:rsidR="00E16E38" w:rsidRPr="00544FC8" w:rsidRDefault="00E16E38" w:rsidP="00E61BC8">
            <w:pPr>
              <w:spacing w:after="0"/>
              <w:rPr>
                <w:sz w:val="14"/>
                <w:szCs w:val="14"/>
              </w:rPr>
            </w:pPr>
            <w:r w:rsidRPr="00C669E1">
              <w:rPr>
                <w:b/>
                <w:sz w:val="14"/>
                <w:szCs w:val="14"/>
                <w:lang w:val="en-US"/>
              </w:rPr>
              <w:t xml:space="preserve">Versions </w:t>
            </w:r>
          </w:p>
        </w:tc>
        <w:tc>
          <w:tcPr>
            <w:tcW w:w="4307" w:type="dxa"/>
            <w:gridSpan w:val="4"/>
            <w:shd w:val="clear" w:color="auto" w:fill="A6A6A6"/>
          </w:tcPr>
          <w:p w:rsidR="00E16E38" w:rsidRPr="00544FC8" w:rsidRDefault="00E16E38" w:rsidP="00E61BC8">
            <w:pPr>
              <w:spacing w:after="0"/>
              <w:rPr>
                <w:sz w:val="14"/>
                <w:szCs w:val="14"/>
              </w:rPr>
            </w:pPr>
            <w:r>
              <w:rPr>
                <w:sz w:val="14"/>
                <w:szCs w:val="14"/>
              </w:rPr>
              <w:t>Execution info</w:t>
            </w:r>
          </w:p>
        </w:tc>
      </w:tr>
      <w:tr w:rsidR="00E16E38" w:rsidRPr="00B17EAC" w:rsidTr="00E61BC8">
        <w:trPr>
          <w:trHeight w:val="457"/>
        </w:trPr>
        <w:tc>
          <w:tcPr>
            <w:tcW w:w="4306" w:type="dxa"/>
            <w:gridSpan w:val="4"/>
            <w:shd w:val="clear" w:color="auto" w:fill="FFFFFF" w:themeFill="background1"/>
          </w:tcPr>
          <w:p w:rsidR="00E16E38" w:rsidRPr="004E0C5B" w:rsidRDefault="00E16E38" w:rsidP="00E61BC8">
            <w:pPr>
              <w:spacing w:after="0"/>
              <w:rPr>
                <w:i/>
                <w:color w:val="548DD4"/>
                <w:sz w:val="16"/>
                <w:szCs w:val="16"/>
                <w:lang w:val="fr-FR"/>
              </w:rPr>
            </w:pPr>
            <w:r w:rsidRPr="004E0C5B">
              <w:rPr>
                <w:i/>
                <w:color w:val="548DD4"/>
                <w:sz w:val="16"/>
                <w:szCs w:val="16"/>
                <w:lang w:val="fr-FR"/>
              </w:rPr>
              <w:t xml:space="preserve">Component version: </w:t>
            </w:r>
            <w:r w:rsidR="00EE041E">
              <w:rPr>
                <w:i/>
                <w:color w:val="548DD4"/>
                <w:sz w:val="16"/>
                <w:szCs w:val="16"/>
                <w:lang w:val="fr-FR"/>
              </w:rPr>
              <w:t>0.7-20130327</w:t>
            </w:r>
            <w:r w:rsidRPr="004E0C5B">
              <w:rPr>
                <w:i/>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Default="00E16E38" w:rsidP="00E61BC8">
            <w:pPr>
              <w:spacing w:after="0"/>
              <w:rPr>
                <w:i/>
                <w:color w:val="548DD4"/>
                <w:sz w:val="16"/>
                <w:szCs w:val="16"/>
                <w:lang w:val="en-US"/>
              </w:rPr>
            </w:pPr>
            <w:r>
              <w:rPr>
                <w:i/>
                <w:color w:val="548DD4"/>
                <w:sz w:val="16"/>
                <w:szCs w:val="16"/>
                <w:lang w:val="en-US"/>
              </w:rPr>
              <w:t>Tool1 version:</w:t>
            </w:r>
          </w:p>
          <w:p w:rsidR="00E16E38" w:rsidRDefault="00E16E38" w:rsidP="00E61BC8">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C669E1" w:rsidRDefault="00E16E38" w:rsidP="00E61BC8">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E61BC8">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E61BC8">
            <w:pPr>
              <w:spacing w:after="0"/>
              <w:rPr>
                <w:b/>
                <w:sz w:val="14"/>
                <w:szCs w:val="14"/>
              </w:rPr>
            </w:pPr>
            <w:r>
              <w:rPr>
                <w:i/>
                <w:color w:val="548DD4"/>
                <w:sz w:val="16"/>
                <w:szCs w:val="16"/>
                <w:lang w:val="en-US"/>
              </w:rPr>
              <w:t>Chrome/FireFox/IE9</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Paths</w:t>
            </w:r>
          </w:p>
        </w:tc>
      </w:tr>
      <w:tr w:rsidR="00E16E38" w:rsidRPr="00C669E1" w:rsidTr="00E61BC8">
        <w:tc>
          <w:tcPr>
            <w:tcW w:w="8613" w:type="dxa"/>
            <w:gridSpan w:val="8"/>
            <w:shd w:val="clear" w:color="auto" w:fill="auto"/>
          </w:tcPr>
          <w:p w:rsidR="00E16E38" w:rsidRDefault="00E16E38" w:rsidP="00E61BC8">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E61BC8">
            <w:pPr>
              <w:spacing w:after="0"/>
              <w:rPr>
                <w:i/>
                <w:color w:val="548DD4"/>
                <w:sz w:val="16"/>
                <w:szCs w:val="16"/>
                <w:lang w:val="en-US"/>
              </w:rPr>
            </w:pPr>
            <w:r>
              <w:rPr>
                <w:i/>
                <w:color w:val="548DD4"/>
                <w:sz w:val="16"/>
                <w:szCs w:val="16"/>
                <w:lang w:val="en-US"/>
              </w:rPr>
              <w:t>Output path:</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Evidences</w:t>
            </w:r>
          </w:p>
        </w:tc>
      </w:tr>
      <w:tr w:rsidR="00E16E38" w:rsidRPr="005215A5" w:rsidTr="00E61BC8">
        <w:tc>
          <w:tcPr>
            <w:tcW w:w="8613" w:type="dxa"/>
            <w:gridSpan w:val="8"/>
            <w:shd w:val="clear" w:color="auto" w:fill="auto"/>
          </w:tcPr>
          <w:p w:rsidR="003F1E2A" w:rsidRPr="00C669E1" w:rsidRDefault="00D60C6D" w:rsidP="00D60C6D">
            <w:pPr>
              <w:spacing w:after="0"/>
              <w:jc w:val="center"/>
              <w:rPr>
                <w:i/>
                <w:color w:val="548DD4"/>
                <w:sz w:val="16"/>
                <w:szCs w:val="16"/>
                <w:lang w:val="en-US"/>
              </w:rPr>
            </w:pPr>
            <w:r>
              <w:rPr>
                <w:i/>
                <w:noProof/>
                <w:color w:val="548DD4"/>
                <w:sz w:val="16"/>
                <w:szCs w:val="16"/>
                <w:lang w:val="fr-FR" w:eastAsia="fr-FR"/>
              </w:rPr>
              <w:drawing>
                <wp:inline distT="0" distB="0" distL="0" distR="0" wp14:anchorId="15009430" wp14:editId="5241AE15">
                  <wp:extent cx="4215738" cy="44386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020.PNG"/>
                          <pic:cNvPicPr/>
                        </pic:nvPicPr>
                        <pic:blipFill>
                          <a:blip r:embed="rId14" cstate="email">
                            <a:extLst>
                              <a:ext uri="{28A0092B-C50C-407E-A947-70E740481C1C}">
                                <a14:useLocalDpi xmlns:a14="http://schemas.microsoft.com/office/drawing/2010/main" val="0"/>
                              </a:ext>
                            </a:extLst>
                          </a:blip>
                          <a:stretch>
                            <a:fillRect/>
                          </a:stretch>
                        </pic:blipFill>
                        <pic:spPr>
                          <a:xfrm>
                            <a:off x="0" y="0"/>
                            <a:ext cx="4218601" cy="4441664"/>
                          </a:xfrm>
                          <a:prstGeom prst="rect">
                            <a:avLst/>
                          </a:prstGeom>
                        </pic:spPr>
                      </pic:pic>
                    </a:graphicData>
                  </a:graphic>
                </wp:inline>
              </w:drawing>
            </w:r>
          </w:p>
        </w:tc>
      </w:tr>
      <w:tr w:rsidR="00E16E38" w:rsidRPr="00544FC8" w:rsidTr="00E61BC8">
        <w:tc>
          <w:tcPr>
            <w:tcW w:w="865" w:type="dxa"/>
            <w:shd w:val="clear" w:color="auto" w:fill="A6A6A6"/>
          </w:tcPr>
          <w:p w:rsidR="00E16E38" w:rsidRPr="00544FC8" w:rsidRDefault="00E16E38" w:rsidP="00E61BC8">
            <w:pPr>
              <w:spacing w:after="0"/>
              <w:jc w:val="center"/>
              <w:rPr>
                <w:b/>
                <w:sz w:val="14"/>
                <w:szCs w:val="14"/>
              </w:rPr>
            </w:pPr>
            <w:r w:rsidRPr="00544FC8">
              <w:rPr>
                <w:b/>
                <w:sz w:val="14"/>
                <w:szCs w:val="14"/>
              </w:rPr>
              <w:t>Step</w:t>
            </w:r>
          </w:p>
        </w:tc>
        <w:tc>
          <w:tcPr>
            <w:tcW w:w="3499" w:type="dxa"/>
            <w:gridSpan w:val="4"/>
            <w:shd w:val="clear" w:color="auto" w:fill="A6A6A6"/>
          </w:tcPr>
          <w:p w:rsidR="00E16E38" w:rsidRPr="00544FC8" w:rsidRDefault="00E16E38" w:rsidP="00E61BC8">
            <w:pPr>
              <w:spacing w:after="0"/>
              <w:jc w:val="center"/>
              <w:rPr>
                <w:b/>
                <w:sz w:val="14"/>
                <w:szCs w:val="14"/>
              </w:rPr>
            </w:pPr>
            <w:r w:rsidRPr="00544FC8">
              <w:rPr>
                <w:b/>
                <w:sz w:val="14"/>
                <w:szCs w:val="14"/>
              </w:rPr>
              <w:t>Action</w:t>
            </w:r>
          </w:p>
        </w:tc>
        <w:tc>
          <w:tcPr>
            <w:tcW w:w="2690" w:type="dxa"/>
            <w:gridSpan w:val="2"/>
            <w:shd w:val="clear" w:color="auto" w:fill="A6A6A6"/>
          </w:tcPr>
          <w:p w:rsidR="00E16E38" w:rsidRPr="00544FC8" w:rsidRDefault="00E16E38" w:rsidP="00E61BC8">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Pass/Fail Criteria Id</w:t>
            </w:r>
          </w:p>
        </w:tc>
      </w:tr>
      <w:tr w:rsidR="003F1E2A" w:rsidRPr="0056181B" w:rsidTr="00AE5E00">
        <w:tc>
          <w:tcPr>
            <w:tcW w:w="865" w:type="dxa"/>
            <w:shd w:val="clear" w:color="auto" w:fill="auto"/>
            <w:vAlign w:val="center"/>
          </w:tcPr>
          <w:p w:rsidR="003F1E2A" w:rsidRPr="00544FC8" w:rsidRDefault="003F1E2A" w:rsidP="0076254B">
            <w:pPr>
              <w:spacing w:after="0"/>
              <w:jc w:val="center"/>
              <w:rPr>
                <w:i/>
                <w:sz w:val="14"/>
                <w:szCs w:val="14"/>
              </w:rPr>
            </w:pPr>
            <w:r w:rsidRPr="005D1206">
              <w:rPr>
                <w:i/>
                <w:sz w:val="14"/>
                <w:szCs w:val="14"/>
              </w:rPr>
              <w:t>Step-10</w:t>
            </w:r>
          </w:p>
        </w:tc>
        <w:tc>
          <w:tcPr>
            <w:tcW w:w="3499" w:type="dxa"/>
            <w:gridSpan w:val="4"/>
            <w:shd w:val="clear" w:color="auto" w:fill="auto"/>
          </w:tcPr>
          <w:p w:rsidR="003F1E2A" w:rsidRPr="00057FF1" w:rsidRDefault="003F1E2A" w:rsidP="0076254B">
            <w:pPr>
              <w:pStyle w:val="NormalStep"/>
              <w:rPr>
                <w:rFonts w:asciiTheme="minorHAnsi" w:hAnsiTheme="minorHAnsi" w:cstheme="minorHAnsi"/>
                <w:sz w:val="22"/>
                <w:szCs w:val="22"/>
              </w:rPr>
            </w:pPr>
            <w:r w:rsidRPr="00057FF1">
              <w:rPr>
                <w:rFonts w:asciiTheme="minorHAnsi" w:hAnsiTheme="minorHAnsi" w:cstheme="minorHAnsi"/>
                <w:sz w:val="22"/>
                <w:szCs w:val="22"/>
              </w:rPr>
              <w:t xml:space="preserve">On the toolbar, click on the </w:t>
            </w:r>
            <w:r>
              <w:rPr>
                <w:rFonts w:asciiTheme="minorHAnsi" w:hAnsiTheme="minorHAnsi" w:cstheme="minorHAnsi"/>
                <w:sz w:val="22"/>
                <w:szCs w:val="22"/>
              </w:rPr>
              <w:t>“Datasets”</w:t>
            </w:r>
            <w:r w:rsidRPr="00057FF1">
              <w:rPr>
                <w:rFonts w:asciiTheme="minorHAnsi" w:hAnsiTheme="minorHAnsi" w:cstheme="minorHAnsi"/>
                <w:sz w:val="22"/>
                <w:szCs w:val="22"/>
              </w:rPr>
              <w:t xml:space="preserve"> button icon </w:t>
            </w:r>
          </w:p>
        </w:tc>
        <w:tc>
          <w:tcPr>
            <w:tcW w:w="2690" w:type="dxa"/>
            <w:gridSpan w:val="2"/>
            <w:shd w:val="clear" w:color="auto" w:fill="auto"/>
          </w:tcPr>
          <w:p w:rsidR="003F1E2A" w:rsidRPr="00057FF1" w:rsidRDefault="003F1E2A" w:rsidP="0076254B">
            <w:pPr>
              <w:spacing w:after="0"/>
              <w:rPr>
                <w:rFonts w:cstheme="minorHAnsi"/>
                <w:lang w:val="en-US"/>
              </w:rPr>
            </w:pPr>
            <w:r w:rsidRPr="003C0A28">
              <w:rPr>
                <w:rFonts w:cstheme="minorHAnsi"/>
                <w:lang w:val="en-US"/>
              </w:rPr>
              <w:t xml:space="preserve"> The </w:t>
            </w:r>
            <w:r>
              <w:rPr>
                <w:rFonts w:cstheme="minorHAnsi"/>
                <w:lang w:val="en-US"/>
              </w:rPr>
              <w:t>datasets</w:t>
            </w:r>
            <w:r w:rsidRPr="003C0A28">
              <w:rPr>
                <w:rFonts w:cstheme="minorHAnsi"/>
                <w:lang w:val="en-US"/>
              </w:rPr>
              <w:t xml:space="preserve"> widget is opened and the </w:t>
            </w:r>
            <w:r w:rsidRPr="00782772">
              <w:rPr>
                <w:rFonts w:cstheme="minorHAnsi"/>
                <w:lang w:val="en-US"/>
              </w:rPr>
              <w:t>dataset</w:t>
            </w:r>
            <w:r>
              <w:rPr>
                <w:rFonts w:cstheme="minorHAnsi"/>
                <w:lang w:val="en-US"/>
              </w:rPr>
              <w:t>s</w:t>
            </w:r>
            <w:r w:rsidRPr="00782772">
              <w:rPr>
                <w:rFonts w:cstheme="minorHAnsi"/>
                <w:lang w:val="en-US"/>
              </w:rPr>
              <w:t xml:space="preserve"> </w:t>
            </w:r>
            <w:r>
              <w:rPr>
                <w:rFonts w:cstheme="minorHAnsi"/>
                <w:lang w:val="en-US"/>
              </w:rPr>
              <w:t xml:space="preserve">available are </w:t>
            </w:r>
            <w:r w:rsidRPr="00102EF3">
              <w:rPr>
                <w:rFonts w:cstheme="minorHAnsi"/>
                <w:lang w:val="en-US"/>
              </w:rPr>
              <w:t>displayed</w:t>
            </w:r>
            <w:r>
              <w:rPr>
                <w:rFonts w:cstheme="minorHAnsi"/>
                <w:lang w:val="en-US"/>
              </w:rPr>
              <w:t xml:space="preserve"> in a list</w:t>
            </w:r>
            <w:r w:rsidRPr="00102EF3">
              <w:rPr>
                <w:rFonts w:cstheme="minorHAnsi"/>
                <w:lang w:val="en-US"/>
              </w:rPr>
              <w:t>.</w:t>
            </w:r>
          </w:p>
        </w:tc>
        <w:tc>
          <w:tcPr>
            <w:tcW w:w="1559" w:type="dxa"/>
            <w:shd w:val="clear" w:color="auto" w:fill="00FF00"/>
            <w:vAlign w:val="center"/>
          </w:tcPr>
          <w:p w:rsidR="003F1E2A" w:rsidRPr="0056181B" w:rsidRDefault="003F1E2A" w:rsidP="0076254B">
            <w:pPr>
              <w:spacing w:after="0"/>
              <w:jc w:val="center"/>
              <w:rPr>
                <w:i/>
                <w:sz w:val="14"/>
                <w:szCs w:val="14"/>
              </w:rPr>
            </w:pPr>
          </w:p>
        </w:tc>
      </w:tr>
      <w:tr w:rsidR="003F1E2A" w:rsidRPr="004E5884" w:rsidTr="00AE5E00">
        <w:tc>
          <w:tcPr>
            <w:tcW w:w="865" w:type="dxa"/>
            <w:shd w:val="clear" w:color="auto" w:fill="auto"/>
            <w:vAlign w:val="center"/>
          </w:tcPr>
          <w:p w:rsidR="003F1E2A" w:rsidRPr="00544FC8" w:rsidRDefault="003F1E2A" w:rsidP="0076254B">
            <w:pPr>
              <w:spacing w:after="0"/>
              <w:jc w:val="center"/>
              <w:rPr>
                <w:i/>
                <w:sz w:val="14"/>
                <w:szCs w:val="14"/>
              </w:rPr>
            </w:pPr>
            <w:r w:rsidRPr="005D1206">
              <w:rPr>
                <w:i/>
                <w:sz w:val="14"/>
                <w:szCs w:val="14"/>
              </w:rPr>
              <w:lastRenderedPageBreak/>
              <w:t>Step-20</w:t>
            </w:r>
          </w:p>
        </w:tc>
        <w:tc>
          <w:tcPr>
            <w:tcW w:w="3499" w:type="dxa"/>
            <w:gridSpan w:val="4"/>
            <w:shd w:val="clear" w:color="auto" w:fill="auto"/>
          </w:tcPr>
          <w:p w:rsidR="003F1E2A" w:rsidRPr="00057FF1" w:rsidRDefault="003F1E2A" w:rsidP="0076254B">
            <w:pPr>
              <w:pStyle w:val="NormalStep"/>
              <w:rPr>
                <w:rFonts w:asciiTheme="minorHAnsi" w:hAnsiTheme="minorHAnsi" w:cstheme="minorHAnsi"/>
                <w:sz w:val="22"/>
                <w:szCs w:val="22"/>
              </w:rPr>
            </w:pPr>
            <w:r w:rsidRPr="00057FF1">
              <w:rPr>
                <w:rFonts w:asciiTheme="minorHAnsi" w:hAnsiTheme="minorHAnsi" w:cstheme="minorHAnsi"/>
                <w:sz w:val="22"/>
                <w:szCs w:val="22"/>
              </w:rPr>
              <w:t xml:space="preserve">Click on </w:t>
            </w:r>
            <w:r>
              <w:rPr>
                <w:rFonts w:asciiTheme="minorHAnsi" w:hAnsiTheme="minorHAnsi" w:cstheme="minorHAnsi"/>
                <w:sz w:val="22"/>
                <w:szCs w:val="22"/>
              </w:rPr>
              <w:t xml:space="preserve">ND_OPT_1 </w:t>
            </w:r>
            <w:r w:rsidRPr="00057FF1">
              <w:rPr>
                <w:rFonts w:asciiTheme="minorHAnsi" w:hAnsiTheme="minorHAnsi" w:cstheme="minorHAnsi"/>
                <w:sz w:val="22"/>
                <w:szCs w:val="22"/>
              </w:rPr>
              <w:t xml:space="preserve"> </w:t>
            </w:r>
            <w:r>
              <w:rPr>
                <w:rFonts w:asciiTheme="minorHAnsi" w:hAnsiTheme="minorHAnsi" w:cstheme="minorHAnsi"/>
                <w:sz w:val="22"/>
                <w:szCs w:val="22"/>
              </w:rPr>
              <w:t>dataset</w:t>
            </w:r>
          </w:p>
        </w:tc>
        <w:tc>
          <w:tcPr>
            <w:tcW w:w="2690" w:type="dxa"/>
            <w:gridSpan w:val="2"/>
            <w:shd w:val="clear" w:color="auto" w:fill="auto"/>
          </w:tcPr>
          <w:p w:rsidR="003F1E2A" w:rsidRPr="00057FF1" w:rsidRDefault="003F1E2A" w:rsidP="0076254B">
            <w:pPr>
              <w:spacing w:after="0"/>
              <w:rPr>
                <w:rFonts w:cstheme="minorHAnsi"/>
                <w:lang w:val="en-US"/>
              </w:rPr>
            </w:pPr>
            <w:r w:rsidRPr="003C0A28">
              <w:rPr>
                <w:rFonts w:cstheme="minorHAnsi"/>
                <w:lang w:val="en-US"/>
              </w:rPr>
              <w:t xml:space="preserve">The </w:t>
            </w:r>
            <w:r>
              <w:rPr>
                <w:rFonts w:cstheme="minorHAnsi"/>
                <w:lang w:val="en-US"/>
              </w:rPr>
              <w:t xml:space="preserve">ND_OPT_1 </w:t>
            </w:r>
            <w:r w:rsidRPr="003C0A28">
              <w:rPr>
                <w:rFonts w:cstheme="minorHAnsi"/>
                <w:lang w:val="en-US"/>
              </w:rPr>
              <w:t xml:space="preserve">dataset </w:t>
            </w:r>
            <w:r>
              <w:rPr>
                <w:rFonts w:cstheme="minorHAnsi"/>
                <w:lang w:val="en-US"/>
              </w:rPr>
              <w:t>is selected</w:t>
            </w:r>
          </w:p>
        </w:tc>
        <w:tc>
          <w:tcPr>
            <w:tcW w:w="1559" w:type="dxa"/>
            <w:shd w:val="clear" w:color="auto" w:fill="00FF00"/>
            <w:vAlign w:val="center"/>
          </w:tcPr>
          <w:p w:rsidR="003F1E2A" w:rsidRPr="004E5884" w:rsidRDefault="003F1E2A" w:rsidP="0076254B">
            <w:pPr>
              <w:spacing w:after="0"/>
              <w:jc w:val="center"/>
              <w:rPr>
                <w:sz w:val="14"/>
                <w:szCs w:val="14"/>
                <w:highlight w:val="yellow"/>
                <w:lang w:val="en-US"/>
              </w:rPr>
            </w:pPr>
          </w:p>
        </w:tc>
      </w:tr>
      <w:tr w:rsidR="003F1E2A" w:rsidRPr="004E5884" w:rsidTr="00AE5E00">
        <w:tc>
          <w:tcPr>
            <w:tcW w:w="865" w:type="dxa"/>
            <w:shd w:val="clear" w:color="auto" w:fill="auto"/>
            <w:vAlign w:val="center"/>
          </w:tcPr>
          <w:p w:rsidR="003F1E2A" w:rsidRPr="005D1206" w:rsidRDefault="003F1E2A" w:rsidP="0076254B">
            <w:pPr>
              <w:spacing w:after="0"/>
              <w:jc w:val="center"/>
              <w:rPr>
                <w:i/>
                <w:sz w:val="14"/>
                <w:szCs w:val="14"/>
              </w:rPr>
            </w:pPr>
            <w:r>
              <w:rPr>
                <w:i/>
                <w:sz w:val="14"/>
                <w:szCs w:val="14"/>
              </w:rPr>
              <w:t>Step-3</w:t>
            </w:r>
            <w:r w:rsidRPr="005D1206">
              <w:rPr>
                <w:i/>
                <w:sz w:val="14"/>
                <w:szCs w:val="14"/>
              </w:rPr>
              <w:t>0</w:t>
            </w:r>
          </w:p>
        </w:tc>
        <w:tc>
          <w:tcPr>
            <w:tcW w:w="3499" w:type="dxa"/>
            <w:gridSpan w:val="4"/>
            <w:shd w:val="clear" w:color="auto" w:fill="auto"/>
          </w:tcPr>
          <w:p w:rsidR="003F1E2A" w:rsidRPr="00057FF1" w:rsidRDefault="003F1E2A" w:rsidP="0076254B">
            <w:pPr>
              <w:pStyle w:val="NormalStep"/>
              <w:rPr>
                <w:rFonts w:asciiTheme="minorHAnsi" w:hAnsiTheme="minorHAnsi" w:cstheme="minorHAnsi"/>
                <w:sz w:val="22"/>
                <w:szCs w:val="22"/>
              </w:rPr>
            </w:pPr>
            <w:r>
              <w:rPr>
                <w:rFonts w:asciiTheme="minorHAnsi" w:hAnsiTheme="minorHAnsi" w:cstheme="minorHAnsi"/>
                <w:sz w:val="22"/>
                <w:szCs w:val="22"/>
              </w:rPr>
              <w:t>Check the selected dataset is shown as text</w:t>
            </w:r>
          </w:p>
        </w:tc>
        <w:tc>
          <w:tcPr>
            <w:tcW w:w="2690" w:type="dxa"/>
            <w:gridSpan w:val="2"/>
            <w:shd w:val="clear" w:color="auto" w:fill="auto"/>
          </w:tcPr>
          <w:p w:rsidR="003F1E2A" w:rsidRPr="00102EF3" w:rsidRDefault="003F1E2A" w:rsidP="0076254B">
            <w:pPr>
              <w:spacing w:after="0"/>
              <w:rPr>
                <w:rFonts w:cstheme="minorHAnsi"/>
                <w:lang w:val="en-GB"/>
              </w:rPr>
            </w:pPr>
            <w:r>
              <w:rPr>
                <w:rFonts w:cstheme="minorHAnsi"/>
                <w:lang w:val="en-GB"/>
              </w:rPr>
              <w:t>The selected dataset is shown in the bottom left corner.</w:t>
            </w:r>
            <w:r w:rsidRPr="00782772">
              <w:rPr>
                <w:rFonts w:cstheme="minorHAnsi"/>
                <w:lang w:val="en-GB"/>
              </w:rPr>
              <w:t xml:space="preserve"> </w:t>
            </w:r>
          </w:p>
        </w:tc>
        <w:tc>
          <w:tcPr>
            <w:tcW w:w="1559" w:type="dxa"/>
            <w:shd w:val="clear" w:color="auto" w:fill="00FF00"/>
            <w:vAlign w:val="center"/>
          </w:tcPr>
          <w:p w:rsidR="003F1E2A" w:rsidRPr="004E5884" w:rsidRDefault="003F1E2A" w:rsidP="0076254B">
            <w:pPr>
              <w:spacing w:after="0"/>
              <w:jc w:val="center"/>
              <w:rPr>
                <w:sz w:val="14"/>
                <w:szCs w:val="14"/>
                <w:lang w:val="en-US"/>
              </w:rPr>
            </w:pPr>
            <w:r w:rsidRPr="0056181B">
              <w:rPr>
                <w:i/>
                <w:sz w:val="14"/>
                <w:szCs w:val="14"/>
              </w:rPr>
              <w:t>NGEO-</w:t>
            </w:r>
            <w:r>
              <w:rPr>
                <w:i/>
                <w:sz w:val="14"/>
                <w:szCs w:val="14"/>
              </w:rPr>
              <w:t>WEBC-PFC-002</w:t>
            </w:r>
            <w:r w:rsidRPr="0056181B">
              <w:rPr>
                <w:i/>
                <w:sz w:val="14"/>
                <w:szCs w:val="14"/>
              </w:rPr>
              <w:t>0</w:t>
            </w:r>
          </w:p>
        </w:tc>
      </w:tr>
    </w:tbl>
    <w:p w:rsidR="00E16E38" w:rsidRPr="00316E31" w:rsidRDefault="00E16E38" w:rsidP="00E16E38">
      <w:pPr>
        <w:pStyle w:val="Titre3"/>
      </w:pPr>
      <w:bookmarkStart w:id="658" w:name="_Toc355023280"/>
      <w:r>
        <w:t>NGEO-WEBC-VTP-003</w:t>
      </w:r>
      <w:r w:rsidRPr="00316E31">
        <w:t>0</w:t>
      </w:r>
      <w:bookmarkEnd w:id="658"/>
    </w:p>
    <w:tbl>
      <w:tblPr>
        <w:tblW w:w="4569"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Change w:id="659" w:author="Mokaddem Emna" w:date="2013-04-28T17:34:00Z">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PrChange>
      </w:tblPr>
      <w:tblGrid>
        <w:gridCol w:w="865"/>
        <w:gridCol w:w="742"/>
        <w:gridCol w:w="1903"/>
        <w:gridCol w:w="796"/>
        <w:gridCol w:w="58"/>
        <w:gridCol w:w="280"/>
        <w:gridCol w:w="2410"/>
        <w:gridCol w:w="1691"/>
        <w:tblGridChange w:id="660">
          <w:tblGrid>
            <w:gridCol w:w="865"/>
            <w:gridCol w:w="742"/>
            <w:gridCol w:w="1903"/>
            <w:gridCol w:w="796"/>
            <w:gridCol w:w="58"/>
            <w:gridCol w:w="280"/>
            <w:gridCol w:w="2410"/>
            <w:gridCol w:w="1559"/>
          </w:tblGrid>
        </w:tblGridChange>
      </w:tblGrid>
      <w:tr w:rsidR="00E16E38" w:rsidRPr="008C4ACA" w:rsidTr="00C66BD4">
        <w:tc>
          <w:tcPr>
            <w:tcW w:w="8745" w:type="dxa"/>
            <w:gridSpan w:val="8"/>
            <w:tcBorders>
              <w:top w:val="single" w:sz="2" w:space="0" w:color="auto"/>
              <w:bottom w:val="single" w:sz="6" w:space="0" w:color="auto"/>
            </w:tcBorders>
            <w:shd w:val="clear" w:color="auto" w:fill="548DD4" w:themeFill="text2" w:themeFillTint="99"/>
            <w:tcPrChange w:id="661" w:author="Mokaddem Emna" w:date="2013-04-28T17:34:00Z">
              <w:tcPr>
                <w:tcW w:w="8613" w:type="dxa"/>
                <w:gridSpan w:val="8"/>
                <w:tcBorders>
                  <w:top w:val="single" w:sz="2" w:space="0" w:color="auto"/>
                  <w:bottom w:val="single" w:sz="6" w:space="0" w:color="auto"/>
                </w:tcBorders>
                <w:shd w:val="clear" w:color="auto" w:fill="548DD4" w:themeFill="text2" w:themeFillTint="99"/>
              </w:tcPr>
            </w:tcPrChange>
          </w:tcPr>
          <w:p w:rsidR="00E16E38" w:rsidRPr="0056181B" w:rsidRDefault="00E16E38" w:rsidP="00E61BC8">
            <w:pPr>
              <w:spacing w:after="0"/>
              <w:jc w:val="center"/>
              <w:rPr>
                <w:b/>
                <w:i/>
                <w:color w:val="FFFFFF"/>
                <w:szCs w:val="18"/>
                <w:lang w:val="en-US"/>
              </w:rPr>
            </w:pPr>
            <w:r>
              <w:rPr>
                <w:b/>
                <w:i/>
                <w:color w:val="FFFFFF"/>
                <w:szCs w:val="18"/>
                <w:lang w:val="en-US"/>
              </w:rPr>
              <w:t>NGEO VALIDATION TEST  RESULT</w:t>
            </w:r>
          </w:p>
        </w:tc>
      </w:tr>
      <w:tr w:rsidR="00E16E38" w:rsidRPr="008C4ACA" w:rsidTr="00C66BD4">
        <w:tc>
          <w:tcPr>
            <w:tcW w:w="1607" w:type="dxa"/>
            <w:gridSpan w:val="2"/>
            <w:tcBorders>
              <w:top w:val="single" w:sz="6" w:space="0" w:color="auto"/>
            </w:tcBorders>
            <w:shd w:val="clear" w:color="auto" w:fill="548DD4" w:themeFill="text2" w:themeFillTint="99"/>
            <w:tcPrChange w:id="662" w:author="Mokaddem Emna" w:date="2013-04-28T17:34:00Z">
              <w:tcPr>
                <w:tcW w:w="1607" w:type="dxa"/>
                <w:gridSpan w:val="2"/>
                <w:tcBorders>
                  <w:top w:val="single" w:sz="6" w:space="0" w:color="auto"/>
                </w:tcBorders>
                <w:shd w:val="clear" w:color="auto" w:fill="548DD4" w:themeFill="text2" w:themeFillTint="99"/>
              </w:tcPr>
            </w:tcPrChange>
          </w:tcPr>
          <w:p w:rsidR="00E16E38" w:rsidRPr="00544FC8" w:rsidRDefault="00E16E38" w:rsidP="00E61BC8">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Change w:id="663" w:author="Mokaddem Emna" w:date="2013-04-28T17:34:00Z">
              <w:tcPr>
                <w:tcW w:w="1903" w:type="dxa"/>
                <w:tcBorders>
                  <w:top w:val="single" w:sz="6" w:space="0" w:color="auto"/>
                </w:tcBorders>
                <w:shd w:val="clear" w:color="auto" w:fill="auto"/>
              </w:tcPr>
            </w:tcPrChange>
          </w:tcPr>
          <w:p w:rsidR="00E16E38" w:rsidRPr="00544FC8" w:rsidRDefault="00E16E38" w:rsidP="00E61BC8">
            <w:pPr>
              <w:spacing w:after="0"/>
              <w:rPr>
                <w:i/>
                <w:color w:val="548DD4"/>
                <w:sz w:val="16"/>
                <w:szCs w:val="16"/>
              </w:rPr>
            </w:pPr>
            <w:r>
              <w:rPr>
                <w:i/>
                <w:color w:val="548DD4"/>
                <w:sz w:val="16"/>
                <w:szCs w:val="16"/>
              </w:rPr>
              <w:t>NGEO-CTRL-VTP-0030</w:t>
            </w:r>
          </w:p>
        </w:tc>
        <w:tc>
          <w:tcPr>
            <w:tcW w:w="1134" w:type="dxa"/>
            <w:gridSpan w:val="3"/>
            <w:tcBorders>
              <w:top w:val="single" w:sz="6" w:space="0" w:color="auto"/>
            </w:tcBorders>
            <w:shd w:val="clear" w:color="auto" w:fill="548DD4" w:themeFill="text2" w:themeFillTint="99"/>
            <w:tcPrChange w:id="664" w:author="Mokaddem Emna" w:date="2013-04-28T17:34:00Z">
              <w:tcPr>
                <w:tcW w:w="1134" w:type="dxa"/>
                <w:gridSpan w:val="3"/>
                <w:tcBorders>
                  <w:top w:val="single" w:sz="6" w:space="0" w:color="auto"/>
                </w:tcBorders>
                <w:shd w:val="clear" w:color="auto" w:fill="548DD4" w:themeFill="text2" w:themeFillTint="99"/>
              </w:tcPr>
            </w:tcPrChange>
          </w:tcPr>
          <w:p w:rsidR="00E16E38" w:rsidRPr="00544FC8" w:rsidRDefault="00E16E38" w:rsidP="00E61BC8">
            <w:pPr>
              <w:spacing w:after="0"/>
              <w:jc w:val="center"/>
              <w:rPr>
                <w:b/>
                <w:color w:val="FFFFFF"/>
                <w:sz w:val="14"/>
                <w:szCs w:val="14"/>
              </w:rPr>
            </w:pPr>
            <w:r w:rsidRPr="00544FC8">
              <w:rPr>
                <w:b/>
                <w:color w:val="FFFFFF"/>
                <w:sz w:val="14"/>
                <w:szCs w:val="14"/>
              </w:rPr>
              <w:t>Test Title</w:t>
            </w:r>
          </w:p>
        </w:tc>
        <w:tc>
          <w:tcPr>
            <w:tcW w:w="4101" w:type="dxa"/>
            <w:gridSpan w:val="2"/>
            <w:tcBorders>
              <w:top w:val="single" w:sz="6" w:space="0" w:color="auto"/>
            </w:tcBorders>
            <w:shd w:val="clear" w:color="auto" w:fill="auto"/>
            <w:tcPrChange w:id="665" w:author="Mokaddem Emna" w:date="2013-04-28T17:34:00Z">
              <w:tcPr>
                <w:tcW w:w="3969" w:type="dxa"/>
                <w:gridSpan w:val="2"/>
                <w:tcBorders>
                  <w:top w:val="single" w:sz="6" w:space="0" w:color="auto"/>
                </w:tcBorders>
                <w:shd w:val="clear" w:color="auto" w:fill="auto"/>
              </w:tcPr>
            </w:tcPrChange>
          </w:tcPr>
          <w:p w:rsidR="00E16E38" w:rsidRPr="0056181B" w:rsidRDefault="00E16E38" w:rsidP="00E61BC8">
            <w:pPr>
              <w:spacing w:after="0"/>
              <w:rPr>
                <w:i/>
                <w:color w:val="548DD4"/>
                <w:sz w:val="16"/>
                <w:szCs w:val="16"/>
                <w:lang w:val="en-US"/>
              </w:rPr>
            </w:pPr>
            <w:r>
              <w:rPr>
                <w:i/>
                <w:color w:val="548DD4"/>
                <w:sz w:val="16"/>
                <w:szCs w:val="16"/>
                <w:lang w:val="en-US"/>
              </w:rPr>
              <w:t>Simple Search Formulation</w:t>
            </w:r>
          </w:p>
        </w:tc>
      </w:tr>
      <w:tr w:rsidR="00E16E38" w:rsidRPr="00B17EAC" w:rsidTr="00C66BD4">
        <w:tc>
          <w:tcPr>
            <w:tcW w:w="8745" w:type="dxa"/>
            <w:gridSpan w:val="8"/>
            <w:shd w:val="clear" w:color="auto" w:fill="A6A6A6"/>
            <w:tcPrChange w:id="666" w:author="Mokaddem Emna" w:date="2013-04-28T17:34:00Z">
              <w:tcPr>
                <w:tcW w:w="8613" w:type="dxa"/>
                <w:gridSpan w:val="8"/>
                <w:shd w:val="clear" w:color="auto" w:fill="A6A6A6"/>
              </w:tcPr>
            </w:tcPrChange>
          </w:tcPr>
          <w:p w:rsidR="00E16E38" w:rsidRPr="00544FC8" w:rsidRDefault="00E16E38" w:rsidP="00E61BC8">
            <w:pPr>
              <w:spacing w:after="0"/>
              <w:rPr>
                <w:sz w:val="14"/>
                <w:szCs w:val="14"/>
              </w:rPr>
            </w:pPr>
            <w:r>
              <w:rPr>
                <w:b/>
                <w:sz w:val="14"/>
                <w:szCs w:val="14"/>
              </w:rPr>
              <w:t>Result</w:t>
            </w:r>
          </w:p>
        </w:tc>
      </w:tr>
      <w:tr w:rsidR="00E16E38" w:rsidRPr="00EA22CA" w:rsidTr="00C66BD4">
        <w:tc>
          <w:tcPr>
            <w:tcW w:w="8745" w:type="dxa"/>
            <w:gridSpan w:val="8"/>
            <w:shd w:val="clear" w:color="auto" w:fill="47F62A"/>
            <w:tcPrChange w:id="667" w:author="Mokaddem Emna" w:date="2013-04-28T17:34:00Z">
              <w:tcPr>
                <w:tcW w:w="8613" w:type="dxa"/>
                <w:gridSpan w:val="8"/>
                <w:shd w:val="clear" w:color="auto" w:fill="47F62A"/>
              </w:tcPr>
            </w:tcPrChange>
          </w:tcPr>
          <w:p w:rsidR="00E16E38" w:rsidRPr="00EA22CA" w:rsidRDefault="00E16E38" w:rsidP="00E61BC8">
            <w:pPr>
              <w:spacing w:after="0"/>
              <w:jc w:val="center"/>
              <w:rPr>
                <w:b/>
                <w:color w:val="548DD4"/>
                <w:sz w:val="28"/>
                <w:szCs w:val="28"/>
                <w:lang w:val="en-US"/>
              </w:rPr>
            </w:pPr>
            <w:r w:rsidRPr="00EA22CA">
              <w:rPr>
                <w:b/>
                <w:sz w:val="28"/>
                <w:szCs w:val="28"/>
                <w:lang w:val="en-US"/>
              </w:rPr>
              <w:t>PASS</w:t>
            </w:r>
          </w:p>
        </w:tc>
      </w:tr>
      <w:tr w:rsidR="00E16E38" w:rsidRPr="00B17EAC" w:rsidTr="00C66BD4">
        <w:tc>
          <w:tcPr>
            <w:tcW w:w="4306" w:type="dxa"/>
            <w:gridSpan w:val="4"/>
            <w:shd w:val="clear" w:color="auto" w:fill="A6A6A6"/>
            <w:tcPrChange w:id="668" w:author="Mokaddem Emna" w:date="2013-04-28T17:34:00Z">
              <w:tcPr>
                <w:tcW w:w="4306" w:type="dxa"/>
                <w:gridSpan w:val="4"/>
                <w:shd w:val="clear" w:color="auto" w:fill="A6A6A6"/>
              </w:tcPr>
            </w:tcPrChange>
          </w:tcPr>
          <w:p w:rsidR="00E16E38" w:rsidRPr="00544FC8" w:rsidRDefault="00E16E38" w:rsidP="00E61BC8">
            <w:pPr>
              <w:spacing w:after="0"/>
              <w:rPr>
                <w:sz w:val="14"/>
                <w:szCs w:val="14"/>
              </w:rPr>
            </w:pPr>
            <w:r w:rsidRPr="00C669E1">
              <w:rPr>
                <w:b/>
                <w:sz w:val="14"/>
                <w:szCs w:val="14"/>
                <w:lang w:val="en-US"/>
              </w:rPr>
              <w:t xml:space="preserve">Versions </w:t>
            </w:r>
          </w:p>
        </w:tc>
        <w:tc>
          <w:tcPr>
            <w:tcW w:w="4439" w:type="dxa"/>
            <w:gridSpan w:val="4"/>
            <w:shd w:val="clear" w:color="auto" w:fill="A6A6A6"/>
            <w:tcPrChange w:id="669" w:author="Mokaddem Emna" w:date="2013-04-28T17:34:00Z">
              <w:tcPr>
                <w:tcW w:w="4307" w:type="dxa"/>
                <w:gridSpan w:val="4"/>
                <w:shd w:val="clear" w:color="auto" w:fill="A6A6A6"/>
              </w:tcPr>
            </w:tcPrChange>
          </w:tcPr>
          <w:p w:rsidR="00E16E38" w:rsidRPr="00544FC8" w:rsidRDefault="00E16E38" w:rsidP="00E61BC8">
            <w:pPr>
              <w:spacing w:after="0"/>
              <w:rPr>
                <w:sz w:val="14"/>
                <w:szCs w:val="14"/>
              </w:rPr>
            </w:pPr>
            <w:r>
              <w:rPr>
                <w:sz w:val="14"/>
                <w:szCs w:val="14"/>
              </w:rPr>
              <w:t>Execution info</w:t>
            </w:r>
          </w:p>
        </w:tc>
      </w:tr>
      <w:tr w:rsidR="00E16E38" w:rsidRPr="00B17EAC" w:rsidTr="00C66BD4">
        <w:trPr>
          <w:trHeight w:val="457"/>
          <w:trPrChange w:id="670" w:author="Mokaddem Emna" w:date="2013-04-28T17:34:00Z">
            <w:trPr>
              <w:trHeight w:val="457"/>
            </w:trPr>
          </w:trPrChange>
        </w:trPr>
        <w:tc>
          <w:tcPr>
            <w:tcW w:w="4306" w:type="dxa"/>
            <w:gridSpan w:val="4"/>
            <w:shd w:val="clear" w:color="auto" w:fill="FFFFFF" w:themeFill="background1"/>
            <w:tcPrChange w:id="671" w:author="Mokaddem Emna" w:date="2013-04-28T17:34:00Z">
              <w:tcPr>
                <w:tcW w:w="4306" w:type="dxa"/>
                <w:gridSpan w:val="4"/>
                <w:shd w:val="clear" w:color="auto" w:fill="FFFFFF" w:themeFill="background1"/>
              </w:tcPr>
            </w:tcPrChange>
          </w:tcPr>
          <w:p w:rsidR="00E16E38" w:rsidRPr="004E0C5B" w:rsidRDefault="00E16E38" w:rsidP="00E61BC8">
            <w:pPr>
              <w:spacing w:after="0"/>
              <w:rPr>
                <w:i/>
                <w:color w:val="548DD4"/>
                <w:sz w:val="16"/>
                <w:szCs w:val="16"/>
                <w:lang w:val="fr-FR"/>
              </w:rPr>
            </w:pPr>
            <w:r w:rsidRPr="004E0C5B">
              <w:rPr>
                <w:i/>
                <w:color w:val="548DD4"/>
                <w:sz w:val="16"/>
                <w:szCs w:val="16"/>
                <w:lang w:val="fr-FR"/>
              </w:rPr>
              <w:t xml:space="preserve">Component version: </w:t>
            </w:r>
            <w:r w:rsidR="00EE041E">
              <w:rPr>
                <w:i/>
                <w:color w:val="548DD4"/>
                <w:sz w:val="16"/>
                <w:szCs w:val="16"/>
                <w:lang w:val="fr-FR"/>
              </w:rPr>
              <w:t>0.7-20130327</w:t>
            </w:r>
            <w:r w:rsidRPr="004E0C5B">
              <w:rPr>
                <w:i/>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Default="00E16E38" w:rsidP="00E61BC8">
            <w:pPr>
              <w:spacing w:after="0"/>
              <w:rPr>
                <w:i/>
                <w:color w:val="548DD4"/>
                <w:sz w:val="16"/>
                <w:szCs w:val="16"/>
                <w:lang w:val="en-US"/>
              </w:rPr>
            </w:pPr>
            <w:r>
              <w:rPr>
                <w:i/>
                <w:color w:val="548DD4"/>
                <w:sz w:val="16"/>
                <w:szCs w:val="16"/>
                <w:lang w:val="en-US"/>
              </w:rPr>
              <w:t>Tool1 version:</w:t>
            </w:r>
          </w:p>
          <w:p w:rsidR="00E16E38" w:rsidRDefault="00E16E38" w:rsidP="00E61BC8">
            <w:pPr>
              <w:spacing w:after="0"/>
              <w:rPr>
                <w:b/>
                <w:sz w:val="14"/>
                <w:szCs w:val="14"/>
              </w:rPr>
            </w:pPr>
            <w:r>
              <w:rPr>
                <w:i/>
                <w:color w:val="548DD4"/>
                <w:sz w:val="16"/>
                <w:szCs w:val="16"/>
                <w:lang w:val="en-US"/>
              </w:rPr>
              <w:t>Tool2 version:</w:t>
            </w:r>
          </w:p>
        </w:tc>
        <w:tc>
          <w:tcPr>
            <w:tcW w:w="4439" w:type="dxa"/>
            <w:gridSpan w:val="4"/>
            <w:shd w:val="clear" w:color="auto" w:fill="FFFFFF" w:themeFill="background1"/>
            <w:tcPrChange w:id="672" w:author="Mokaddem Emna" w:date="2013-04-28T17:34:00Z">
              <w:tcPr>
                <w:tcW w:w="4307" w:type="dxa"/>
                <w:gridSpan w:val="4"/>
                <w:shd w:val="clear" w:color="auto" w:fill="FFFFFF" w:themeFill="background1"/>
              </w:tcPr>
            </w:tcPrChange>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C669E1" w:rsidRDefault="00E16E38" w:rsidP="00E61BC8">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E61BC8">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E61BC8">
            <w:pPr>
              <w:spacing w:after="0"/>
              <w:rPr>
                <w:b/>
                <w:sz w:val="14"/>
                <w:szCs w:val="14"/>
              </w:rPr>
            </w:pPr>
            <w:r>
              <w:rPr>
                <w:i/>
                <w:color w:val="548DD4"/>
                <w:sz w:val="16"/>
                <w:szCs w:val="16"/>
                <w:lang w:val="en-US"/>
              </w:rPr>
              <w:t>Chrome/FireFox/IE9</w:t>
            </w:r>
          </w:p>
        </w:tc>
      </w:tr>
      <w:tr w:rsidR="00E16E38" w:rsidRPr="00B17EAC" w:rsidTr="00C66BD4">
        <w:tc>
          <w:tcPr>
            <w:tcW w:w="8745" w:type="dxa"/>
            <w:gridSpan w:val="8"/>
            <w:shd w:val="clear" w:color="auto" w:fill="A6A6A6"/>
            <w:tcPrChange w:id="673" w:author="Mokaddem Emna" w:date="2013-04-28T17:34:00Z">
              <w:tcPr>
                <w:tcW w:w="8613" w:type="dxa"/>
                <w:gridSpan w:val="8"/>
                <w:shd w:val="clear" w:color="auto" w:fill="A6A6A6"/>
              </w:tcPr>
            </w:tcPrChange>
          </w:tcPr>
          <w:p w:rsidR="00E16E38" w:rsidRPr="00544FC8" w:rsidRDefault="00E16E38" w:rsidP="00E61BC8">
            <w:pPr>
              <w:spacing w:after="0"/>
              <w:rPr>
                <w:sz w:val="14"/>
                <w:szCs w:val="14"/>
              </w:rPr>
            </w:pPr>
            <w:r>
              <w:rPr>
                <w:b/>
                <w:sz w:val="14"/>
                <w:szCs w:val="14"/>
              </w:rPr>
              <w:t>Paths</w:t>
            </w:r>
          </w:p>
        </w:tc>
      </w:tr>
      <w:tr w:rsidR="00E16E38" w:rsidRPr="008C4ACA" w:rsidTr="00C66BD4">
        <w:tc>
          <w:tcPr>
            <w:tcW w:w="8745" w:type="dxa"/>
            <w:gridSpan w:val="8"/>
            <w:shd w:val="clear" w:color="auto" w:fill="auto"/>
            <w:tcPrChange w:id="674" w:author="Mokaddem Emna" w:date="2013-04-28T17:34:00Z">
              <w:tcPr>
                <w:tcW w:w="8613" w:type="dxa"/>
                <w:gridSpan w:val="8"/>
                <w:shd w:val="clear" w:color="auto" w:fill="auto"/>
              </w:tcPr>
            </w:tcPrChange>
          </w:tcPr>
          <w:p w:rsidR="00E16E38" w:rsidRDefault="00E16E38" w:rsidP="00E61BC8">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E61BC8">
            <w:pPr>
              <w:spacing w:after="0"/>
              <w:rPr>
                <w:i/>
                <w:color w:val="548DD4"/>
                <w:sz w:val="16"/>
                <w:szCs w:val="16"/>
                <w:lang w:val="en-US"/>
              </w:rPr>
            </w:pPr>
            <w:r>
              <w:rPr>
                <w:i/>
                <w:color w:val="548DD4"/>
                <w:sz w:val="16"/>
                <w:szCs w:val="16"/>
                <w:lang w:val="en-US"/>
              </w:rPr>
              <w:t>Output path:</w:t>
            </w:r>
          </w:p>
        </w:tc>
      </w:tr>
      <w:tr w:rsidR="00E16E38" w:rsidRPr="00B17EAC" w:rsidTr="00C66BD4">
        <w:tc>
          <w:tcPr>
            <w:tcW w:w="8745" w:type="dxa"/>
            <w:gridSpan w:val="8"/>
            <w:shd w:val="clear" w:color="auto" w:fill="A6A6A6"/>
            <w:tcPrChange w:id="675" w:author="Mokaddem Emna" w:date="2013-04-28T17:34:00Z">
              <w:tcPr>
                <w:tcW w:w="8613" w:type="dxa"/>
                <w:gridSpan w:val="8"/>
                <w:shd w:val="clear" w:color="auto" w:fill="A6A6A6"/>
              </w:tcPr>
            </w:tcPrChange>
          </w:tcPr>
          <w:p w:rsidR="00E16E38" w:rsidRPr="00544FC8" w:rsidRDefault="00E16E38" w:rsidP="00E61BC8">
            <w:pPr>
              <w:spacing w:after="0"/>
              <w:rPr>
                <w:sz w:val="14"/>
                <w:szCs w:val="14"/>
              </w:rPr>
            </w:pPr>
            <w:r>
              <w:rPr>
                <w:b/>
                <w:sz w:val="14"/>
                <w:szCs w:val="14"/>
              </w:rPr>
              <w:t>Evidences</w:t>
            </w:r>
          </w:p>
        </w:tc>
      </w:tr>
      <w:tr w:rsidR="00E16E38" w:rsidRPr="005215A5" w:rsidTr="00C66BD4">
        <w:tc>
          <w:tcPr>
            <w:tcW w:w="8745" w:type="dxa"/>
            <w:gridSpan w:val="8"/>
            <w:shd w:val="clear" w:color="auto" w:fill="auto"/>
            <w:tcPrChange w:id="676" w:author="Mokaddem Emna" w:date="2013-04-28T17:34:00Z">
              <w:tcPr>
                <w:tcW w:w="8613" w:type="dxa"/>
                <w:gridSpan w:val="8"/>
                <w:shd w:val="clear" w:color="auto" w:fill="auto"/>
              </w:tcPr>
            </w:tcPrChange>
          </w:tcPr>
          <w:p w:rsidR="00E16E38" w:rsidRPr="00C16989" w:rsidRDefault="00E16E38" w:rsidP="00E61BC8">
            <w:pPr>
              <w:spacing w:after="0"/>
              <w:rPr>
                <w:sz w:val="4"/>
              </w:rPr>
            </w:pPr>
          </w:p>
          <w:p w:rsidR="00E16E38" w:rsidRDefault="00794CF8" w:rsidP="00C30280">
            <w:pPr>
              <w:spacing w:after="0"/>
              <w:jc w:val="center"/>
            </w:pPr>
            <w:ins w:id="677" w:author="Mokaddem Emna" w:date="2013-04-28T17:06:00Z">
              <w:r>
                <w:object w:dxaOrig="7846" w:dyaOrig="42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3pt;height:162.75pt" o:ole="">
                    <v:imagedata r:id="rId15" o:title=""/>
                  </v:shape>
                  <o:OLEObject Type="Embed" ProgID="PBrush" ShapeID="_x0000_i1025" DrawAspect="Content" ObjectID="_1428767230" r:id="rId16"/>
                </w:object>
              </w:r>
            </w:ins>
            <w:del w:id="678" w:author="Mokaddem Emna" w:date="2013-04-28T17:06:00Z">
              <w:r w:rsidR="00C30280" w:rsidDel="004E114B">
                <w:rPr>
                  <w:noProof/>
                  <w:lang w:val="fr-FR" w:eastAsia="fr-FR"/>
                </w:rPr>
                <w:drawing>
                  <wp:inline distT="0" distB="0" distL="0" distR="0" wp14:anchorId="26348A2F" wp14:editId="48A60557">
                    <wp:extent cx="3837923" cy="202882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030.PNG"/>
                            <pic:cNvPicPr/>
                          </pic:nvPicPr>
                          <pic:blipFill>
                            <a:blip r:embed="rId17" cstate="email">
                              <a:extLst>
                                <a:ext uri="{28A0092B-C50C-407E-A947-70E740481C1C}">
                                  <a14:useLocalDpi xmlns:a14="http://schemas.microsoft.com/office/drawing/2010/main" val="0"/>
                                </a:ext>
                              </a:extLst>
                            </a:blip>
                            <a:stretch>
                              <a:fillRect/>
                            </a:stretch>
                          </pic:blipFill>
                          <pic:spPr>
                            <a:xfrm>
                              <a:off x="0" y="0"/>
                              <a:ext cx="3839111" cy="2029453"/>
                            </a:xfrm>
                            <a:prstGeom prst="rect">
                              <a:avLst/>
                            </a:prstGeom>
                          </pic:spPr>
                        </pic:pic>
                      </a:graphicData>
                    </a:graphic>
                  </wp:inline>
                </w:drawing>
              </w:r>
            </w:del>
          </w:p>
          <w:p w:rsidR="00C30280" w:rsidRDefault="00C30280" w:rsidP="00C30280">
            <w:pPr>
              <w:spacing w:after="0"/>
              <w:jc w:val="center"/>
              <w:rPr>
                <w:ins w:id="679" w:author="Mokaddem Emna" w:date="2013-04-28T17:33:00Z"/>
              </w:rPr>
            </w:pPr>
            <w:r>
              <w:rPr>
                <w:noProof/>
                <w:lang w:val="fr-FR" w:eastAsia="fr-FR"/>
              </w:rPr>
              <w:lastRenderedPageBreak/>
              <w:drawing>
                <wp:inline distT="0" distB="0" distL="0" distR="0" wp14:anchorId="2427B366" wp14:editId="221A0CE6">
                  <wp:extent cx="3800475" cy="299232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035.PNG"/>
                          <pic:cNvPicPr/>
                        </pic:nvPicPr>
                        <pic:blipFill>
                          <a:blip r:embed="rId18" cstate="email">
                            <a:extLst>
                              <a:ext uri="{28A0092B-C50C-407E-A947-70E740481C1C}">
                                <a14:useLocalDpi xmlns:a14="http://schemas.microsoft.com/office/drawing/2010/main" val="0"/>
                              </a:ext>
                            </a:extLst>
                          </a:blip>
                          <a:stretch>
                            <a:fillRect/>
                          </a:stretch>
                        </pic:blipFill>
                        <pic:spPr>
                          <a:xfrm>
                            <a:off x="0" y="0"/>
                            <a:ext cx="3801006" cy="2992747"/>
                          </a:xfrm>
                          <a:prstGeom prst="rect">
                            <a:avLst/>
                          </a:prstGeom>
                        </pic:spPr>
                      </pic:pic>
                    </a:graphicData>
                  </a:graphic>
                </wp:inline>
              </w:drawing>
            </w:r>
          </w:p>
          <w:p w:rsidR="00C66BD4" w:rsidRDefault="00C66BD4" w:rsidP="00C30280">
            <w:pPr>
              <w:spacing w:after="0"/>
              <w:jc w:val="center"/>
              <w:rPr>
                <w:ins w:id="680" w:author="Mokaddem Emna" w:date="2013-04-28T17:34:00Z"/>
              </w:rPr>
            </w:pPr>
            <w:ins w:id="681" w:author="Mokaddem Emna" w:date="2013-04-28T17:34:00Z">
              <w:r>
                <w:rPr>
                  <w:noProof/>
                  <w:lang w:val="fr-FR" w:eastAsia="fr-FR"/>
                </w:rPr>
                <w:drawing>
                  <wp:inline distT="0" distB="0" distL="0" distR="0" wp14:anchorId="5C6D99E9" wp14:editId="73B66EFC">
                    <wp:extent cx="5332095" cy="2211070"/>
                    <wp:effectExtent l="0" t="0" r="190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031.png"/>
                            <pic:cNvPicPr/>
                          </pic:nvPicPr>
                          <pic:blipFill>
                            <a:blip r:embed="rId19" cstate="email">
                              <a:extLst>
                                <a:ext uri="{28A0092B-C50C-407E-A947-70E740481C1C}">
                                  <a14:useLocalDpi xmlns:a14="http://schemas.microsoft.com/office/drawing/2010/main" val="0"/>
                                </a:ext>
                              </a:extLst>
                            </a:blip>
                            <a:stretch>
                              <a:fillRect/>
                            </a:stretch>
                          </pic:blipFill>
                          <pic:spPr>
                            <a:xfrm>
                              <a:off x="0" y="0"/>
                              <a:ext cx="5332095" cy="2211070"/>
                            </a:xfrm>
                            <a:prstGeom prst="rect">
                              <a:avLst/>
                            </a:prstGeom>
                          </pic:spPr>
                        </pic:pic>
                      </a:graphicData>
                    </a:graphic>
                  </wp:inline>
                </w:drawing>
              </w:r>
            </w:ins>
          </w:p>
          <w:p w:rsidR="00C66BD4" w:rsidRDefault="00C66BD4" w:rsidP="00C30280">
            <w:pPr>
              <w:spacing w:after="0"/>
              <w:jc w:val="center"/>
            </w:pPr>
            <w:ins w:id="682" w:author="Mokaddem Emna" w:date="2013-04-28T17:34:00Z">
              <w:r>
                <w:rPr>
                  <w:noProof/>
                  <w:lang w:val="fr-FR" w:eastAsia="fr-FR"/>
                </w:rPr>
                <w:drawing>
                  <wp:inline distT="0" distB="0" distL="0" distR="0">
                    <wp:extent cx="5362575" cy="2210084"/>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031_1.png"/>
                            <pic:cNvPicPr/>
                          </pic:nvPicPr>
                          <pic:blipFill>
                            <a:blip r:embed="rId20" cstate="email">
                              <a:extLst>
                                <a:ext uri="{28A0092B-C50C-407E-A947-70E740481C1C}">
                                  <a14:useLocalDpi xmlns:a14="http://schemas.microsoft.com/office/drawing/2010/main" val="0"/>
                                </a:ext>
                              </a:extLst>
                            </a:blip>
                            <a:stretch>
                              <a:fillRect/>
                            </a:stretch>
                          </pic:blipFill>
                          <pic:spPr>
                            <a:xfrm>
                              <a:off x="0" y="0"/>
                              <a:ext cx="5358805" cy="2208530"/>
                            </a:xfrm>
                            <a:prstGeom prst="rect">
                              <a:avLst/>
                            </a:prstGeom>
                          </pic:spPr>
                        </pic:pic>
                      </a:graphicData>
                    </a:graphic>
                  </wp:inline>
                </w:drawing>
              </w:r>
            </w:ins>
          </w:p>
          <w:p w:rsidR="00814E54" w:rsidRDefault="00814E54" w:rsidP="00C30280">
            <w:pPr>
              <w:spacing w:after="0"/>
              <w:jc w:val="center"/>
              <w:rPr>
                <w:ins w:id="683" w:author="Mokaddem Emna" w:date="2013-04-28T17:52:00Z"/>
              </w:rPr>
            </w:pPr>
            <w:ins w:id="684" w:author="Mokaddem Emna" w:date="2013-04-28T17:52:00Z">
              <w:r>
                <w:rPr>
                  <w:noProof/>
                  <w:lang w:val="fr-FR" w:eastAsia="fr-FR"/>
                </w:rPr>
                <w:lastRenderedPageBreak/>
                <w:drawing>
                  <wp:inline distT="0" distB="0" distL="0" distR="0" wp14:anchorId="3AAD7A08" wp14:editId="2C2F5E86">
                    <wp:extent cx="5415915" cy="2195195"/>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031_3.png"/>
                            <pic:cNvPicPr/>
                          </pic:nvPicPr>
                          <pic:blipFill>
                            <a:blip r:embed="rId21" cstate="email">
                              <a:extLst>
                                <a:ext uri="{28A0092B-C50C-407E-A947-70E740481C1C}">
                                  <a14:useLocalDpi xmlns:a14="http://schemas.microsoft.com/office/drawing/2010/main" val="0"/>
                                </a:ext>
                              </a:extLst>
                            </a:blip>
                            <a:stretch>
                              <a:fillRect/>
                            </a:stretch>
                          </pic:blipFill>
                          <pic:spPr>
                            <a:xfrm>
                              <a:off x="0" y="0"/>
                              <a:ext cx="5415915" cy="2195195"/>
                            </a:xfrm>
                            <a:prstGeom prst="rect">
                              <a:avLst/>
                            </a:prstGeom>
                          </pic:spPr>
                        </pic:pic>
                      </a:graphicData>
                    </a:graphic>
                  </wp:inline>
                </w:drawing>
              </w:r>
            </w:ins>
          </w:p>
          <w:p w:rsidR="00814E54" w:rsidRDefault="00814E54" w:rsidP="00C30280">
            <w:pPr>
              <w:spacing w:after="0"/>
              <w:jc w:val="center"/>
              <w:rPr>
                <w:ins w:id="685" w:author="Mokaddem Emna" w:date="2013-04-28T17:53:00Z"/>
              </w:rPr>
            </w:pPr>
            <w:ins w:id="686" w:author="Mokaddem Emna" w:date="2013-04-28T17:53:00Z">
              <w:r>
                <w:rPr>
                  <w:noProof/>
                  <w:lang w:val="fr-FR" w:eastAsia="fr-FR"/>
                </w:rPr>
                <w:drawing>
                  <wp:inline distT="0" distB="0" distL="0" distR="0">
                    <wp:extent cx="5415915" cy="2210435"/>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031_4.png"/>
                            <pic:cNvPicPr/>
                          </pic:nvPicPr>
                          <pic:blipFill>
                            <a:blip r:embed="rId22" cstate="email">
                              <a:extLst>
                                <a:ext uri="{28A0092B-C50C-407E-A947-70E740481C1C}">
                                  <a14:useLocalDpi xmlns:a14="http://schemas.microsoft.com/office/drawing/2010/main" val="0"/>
                                </a:ext>
                              </a:extLst>
                            </a:blip>
                            <a:stretch>
                              <a:fillRect/>
                            </a:stretch>
                          </pic:blipFill>
                          <pic:spPr>
                            <a:xfrm>
                              <a:off x="0" y="0"/>
                              <a:ext cx="5415915" cy="2210435"/>
                            </a:xfrm>
                            <a:prstGeom prst="rect">
                              <a:avLst/>
                            </a:prstGeom>
                          </pic:spPr>
                        </pic:pic>
                      </a:graphicData>
                    </a:graphic>
                  </wp:inline>
                </w:drawing>
              </w:r>
            </w:ins>
          </w:p>
          <w:p w:rsidR="00814E54" w:rsidRDefault="00814E54" w:rsidP="00C30280">
            <w:pPr>
              <w:spacing w:after="0"/>
              <w:jc w:val="center"/>
              <w:rPr>
                <w:ins w:id="687" w:author="Mokaddem Emna" w:date="2013-04-28T17:53:00Z"/>
              </w:rPr>
            </w:pPr>
            <w:ins w:id="688" w:author="Mokaddem Emna" w:date="2013-04-28T17:53:00Z">
              <w:r>
                <w:rPr>
                  <w:noProof/>
                  <w:lang w:val="fr-FR" w:eastAsia="fr-FR"/>
                </w:rPr>
                <w:drawing>
                  <wp:inline distT="0" distB="0" distL="0" distR="0">
                    <wp:extent cx="5415915" cy="2229485"/>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032_1.png"/>
                            <pic:cNvPicPr/>
                          </pic:nvPicPr>
                          <pic:blipFill>
                            <a:blip r:embed="rId23" cstate="email">
                              <a:extLst>
                                <a:ext uri="{28A0092B-C50C-407E-A947-70E740481C1C}">
                                  <a14:useLocalDpi xmlns:a14="http://schemas.microsoft.com/office/drawing/2010/main" val="0"/>
                                </a:ext>
                              </a:extLst>
                            </a:blip>
                            <a:stretch>
                              <a:fillRect/>
                            </a:stretch>
                          </pic:blipFill>
                          <pic:spPr>
                            <a:xfrm>
                              <a:off x="0" y="0"/>
                              <a:ext cx="5415915" cy="2229485"/>
                            </a:xfrm>
                            <a:prstGeom prst="rect">
                              <a:avLst/>
                            </a:prstGeom>
                          </pic:spPr>
                        </pic:pic>
                      </a:graphicData>
                    </a:graphic>
                  </wp:inline>
                </w:drawing>
              </w:r>
            </w:ins>
          </w:p>
          <w:p w:rsidR="00814E54" w:rsidRDefault="00814E54" w:rsidP="00C30280">
            <w:pPr>
              <w:spacing w:after="0"/>
              <w:jc w:val="center"/>
              <w:rPr>
                <w:ins w:id="689" w:author="Mokaddem Emna" w:date="2013-04-28T17:54:00Z"/>
                <w:noProof/>
                <w:lang w:val="fr-FR" w:eastAsia="fr-FR"/>
              </w:rPr>
            </w:pPr>
          </w:p>
          <w:p w:rsidR="00814E54" w:rsidRDefault="00814E54" w:rsidP="00C30280">
            <w:pPr>
              <w:spacing w:after="0"/>
              <w:jc w:val="center"/>
              <w:rPr>
                <w:ins w:id="690" w:author="Mokaddem Emna" w:date="2013-04-28T17:53:00Z"/>
              </w:rPr>
            </w:pPr>
            <w:ins w:id="691" w:author="Mokaddem Emna" w:date="2013-04-28T17:54:00Z">
              <w:r>
                <w:rPr>
                  <w:noProof/>
                  <w:lang w:val="fr-FR" w:eastAsia="fr-FR"/>
                </w:rPr>
                <w:lastRenderedPageBreak/>
                <w:drawing>
                  <wp:inline distT="0" distB="0" distL="0" distR="0">
                    <wp:extent cx="5415915" cy="2201545"/>
                    <wp:effectExtent l="0" t="0" r="0" b="825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032_2.png"/>
                            <pic:cNvPicPr/>
                          </pic:nvPicPr>
                          <pic:blipFill>
                            <a:blip r:embed="rId24" cstate="email">
                              <a:extLst>
                                <a:ext uri="{28A0092B-C50C-407E-A947-70E740481C1C}">
                                  <a14:useLocalDpi xmlns:a14="http://schemas.microsoft.com/office/drawing/2010/main" val="0"/>
                                </a:ext>
                              </a:extLst>
                            </a:blip>
                            <a:stretch>
                              <a:fillRect/>
                            </a:stretch>
                          </pic:blipFill>
                          <pic:spPr>
                            <a:xfrm>
                              <a:off x="0" y="0"/>
                              <a:ext cx="5415915" cy="2201545"/>
                            </a:xfrm>
                            <a:prstGeom prst="rect">
                              <a:avLst/>
                            </a:prstGeom>
                          </pic:spPr>
                        </pic:pic>
                      </a:graphicData>
                    </a:graphic>
                  </wp:inline>
                </w:drawing>
              </w:r>
            </w:ins>
          </w:p>
          <w:p w:rsidR="00814E54" w:rsidRDefault="00814E54" w:rsidP="00C30280">
            <w:pPr>
              <w:spacing w:after="0"/>
              <w:jc w:val="center"/>
              <w:rPr>
                <w:ins w:id="692" w:author="Mokaddem Emna" w:date="2013-04-28T17:54:00Z"/>
              </w:rPr>
            </w:pPr>
            <w:ins w:id="693" w:author="Mokaddem Emna" w:date="2013-04-28T17:54:00Z">
              <w:r>
                <w:rPr>
                  <w:noProof/>
                  <w:lang w:val="fr-FR" w:eastAsia="fr-FR"/>
                </w:rPr>
                <w:drawing>
                  <wp:inline distT="0" distB="0" distL="0" distR="0">
                    <wp:extent cx="5415915" cy="2208530"/>
                    <wp:effectExtent l="0" t="0" r="0" b="127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032_3.png"/>
                            <pic:cNvPicPr/>
                          </pic:nvPicPr>
                          <pic:blipFill>
                            <a:blip r:embed="rId25" cstate="email">
                              <a:extLst>
                                <a:ext uri="{28A0092B-C50C-407E-A947-70E740481C1C}">
                                  <a14:useLocalDpi xmlns:a14="http://schemas.microsoft.com/office/drawing/2010/main" val="0"/>
                                </a:ext>
                              </a:extLst>
                            </a:blip>
                            <a:stretch>
                              <a:fillRect/>
                            </a:stretch>
                          </pic:blipFill>
                          <pic:spPr>
                            <a:xfrm>
                              <a:off x="0" y="0"/>
                              <a:ext cx="5415915" cy="2208530"/>
                            </a:xfrm>
                            <a:prstGeom prst="rect">
                              <a:avLst/>
                            </a:prstGeom>
                          </pic:spPr>
                        </pic:pic>
                      </a:graphicData>
                    </a:graphic>
                  </wp:inline>
                </w:drawing>
              </w:r>
            </w:ins>
          </w:p>
          <w:p w:rsidR="00814E54" w:rsidRDefault="00814E54">
            <w:pPr>
              <w:tabs>
                <w:tab w:val="left" w:pos="1065"/>
                <w:tab w:val="center" w:pos="4264"/>
              </w:tabs>
              <w:spacing w:after="0"/>
              <w:rPr>
                <w:ins w:id="694" w:author="Mokaddem Emna" w:date="2013-04-28T17:54:00Z"/>
              </w:rPr>
              <w:pPrChange w:id="695" w:author="Mokaddem Emna" w:date="2013-04-28T17:54:00Z">
                <w:pPr>
                  <w:spacing w:after="0"/>
                  <w:jc w:val="center"/>
                </w:pPr>
              </w:pPrChange>
            </w:pPr>
            <w:ins w:id="696" w:author="Mokaddem Emna" w:date="2013-04-28T17:54:00Z">
              <w:r>
                <w:rPr>
                  <w:noProof/>
                  <w:lang w:val="fr-FR" w:eastAsia="fr-FR"/>
                </w:rPr>
                <w:drawing>
                  <wp:inline distT="0" distB="0" distL="0" distR="0">
                    <wp:extent cx="5415915" cy="2219960"/>
                    <wp:effectExtent l="0" t="0" r="0" b="889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032_4.png"/>
                            <pic:cNvPicPr/>
                          </pic:nvPicPr>
                          <pic:blipFill>
                            <a:blip r:embed="rId26" cstate="email">
                              <a:extLst>
                                <a:ext uri="{28A0092B-C50C-407E-A947-70E740481C1C}">
                                  <a14:useLocalDpi xmlns:a14="http://schemas.microsoft.com/office/drawing/2010/main" val="0"/>
                                </a:ext>
                              </a:extLst>
                            </a:blip>
                            <a:stretch>
                              <a:fillRect/>
                            </a:stretch>
                          </pic:blipFill>
                          <pic:spPr>
                            <a:xfrm>
                              <a:off x="0" y="0"/>
                              <a:ext cx="5415915" cy="2219960"/>
                            </a:xfrm>
                            <a:prstGeom prst="rect">
                              <a:avLst/>
                            </a:prstGeom>
                          </pic:spPr>
                        </pic:pic>
                      </a:graphicData>
                    </a:graphic>
                  </wp:inline>
                </w:drawing>
              </w:r>
            </w:ins>
          </w:p>
          <w:p w:rsidR="00C30280" w:rsidRDefault="00814E54">
            <w:pPr>
              <w:tabs>
                <w:tab w:val="left" w:pos="1065"/>
                <w:tab w:val="center" w:pos="4264"/>
              </w:tabs>
              <w:spacing w:after="0"/>
              <w:rPr>
                <w:ins w:id="697" w:author="Mokaddem Emna" w:date="2013-04-28T17:54:00Z"/>
              </w:rPr>
              <w:pPrChange w:id="698" w:author="Mokaddem Emna" w:date="2013-04-28T17:54:00Z">
                <w:pPr>
                  <w:spacing w:after="0"/>
                  <w:jc w:val="center"/>
                </w:pPr>
              </w:pPrChange>
            </w:pPr>
            <w:ins w:id="699" w:author="Mokaddem Emna" w:date="2013-04-28T17:54:00Z">
              <w:r>
                <w:lastRenderedPageBreak/>
                <w:tab/>
              </w:r>
            </w:ins>
            <w:r w:rsidR="00C30280">
              <w:rPr>
                <w:noProof/>
                <w:lang w:val="fr-FR" w:eastAsia="fr-FR"/>
              </w:rPr>
              <w:drawing>
                <wp:inline distT="0" distB="0" distL="0" distR="0" wp14:anchorId="487F6300" wp14:editId="5A05D9AE">
                  <wp:extent cx="3810000" cy="3008661"/>
                  <wp:effectExtent l="0" t="0" r="0"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035b.PNG"/>
                          <pic:cNvPicPr/>
                        </pic:nvPicPr>
                        <pic:blipFill>
                          <a:blip r:embed="rId27" cstate="email">
                            <a:extLst>
                              <a:ext uri="{28A0092B-C50C-407E-A947-70E740481C1C}">
                                <a14:useLocalDpi xmlns:a14="http://schemas.microsoft.com/office/drawing/2010/main" val="0"/>
                              </a:ext>
                            </a:extLst>
                          </a:blip>
                          <a:stretch>
                            <a:fillRect/>
                          </a:stretch>
                        </pic:blipFill>
                        <pic:spPr>
                          <a:xfrm>
                            <a:off x="0" y="0"/>
                            <a:ext cx="3812091" cy="3010313"/>
                          </a:xfrm>
                          <a:prstGeom prst="rect">
                            <a:avLst/>
                          </a:prstGeom>
                        </pic:spPr>
                      </pic:pic>
                    </a:graphicData>
                  </a:graphic>
                </wp:inline>
              </w:drawing>
            </w:r>
          </w:p>
          <w:p w:rsidR="00814E54" w:rsidRPr="00C16989" w:rsidRDefault="00814E54" w:rsidP="00C30280">
            <w:pPr>
              <w:spacing w:after="0"/>
              <w:jc w:val="center"/>
            </w:pPr>
          </w:p>
        </w:tc>
      </w:tr>
      <w:tr w:rsidR="00E16E38" w:rsidRPr="00544FC8" w:rsidTr="00C66BD4">
        <w:tc>
          <w:tcPr>
            <w:tcW w:w="865" w:type="dxa"/>
            <w:tcBorders>
              <w:bottom w:val="single" w:sz="6" w:space="0" w:color="auto"/>
            </w:tcBorders>
            <w:shd w:val="clear" w:color="auto" w:fill="A6A6A6"/>
            <w:tcPrChange w:id="700" w:author="Mokaddem Emna" w:date="2013-04-28T17:34:00Z">
              <w:tcPr>
                <w:tcW w:w="865" w:type="dxa"/>
                <w:tcBorders>
                  <w:bottom w:val="single" w:sz="6" w:space="0" w:color="auto"/>
                </w:tcBorders>
                <w:shd w:val="clear" w:color="auto" w:fill="A6A6A6"/>
              </w:tcPr>
            </w:tcPrChange>
          </w:tcPr>
          <w:p w:rsidR="00E16E38" w:rsidRPr="00544FC8" w:rsidRDefault="00E16E38" w:rsidP="00E61BC8">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Change w:id="701" w:author="Mokaddem Emna" w:date="2013-04-28T17:34:00Z">
              <w:tcPr>
                <w:tcW w:w="3499" w:type="dxa"/>
                <w:gridSpan w:val="4"/>
                <w:tcBorders>
                  <w:bottom w:val="single" w:sz="6" w:space="0" w:color="auto"/>
                </w:tcBorders>
                <w:shd w:val="clear" w:color="auto" w:fill="A6A6A6"/>
              </w:tcPr>
            </w:tcPrChange>
          </w:tcPr>
          <w:p w:rsidR="00E16E38" w:rsidRPr="00544FC8" w:rsidRDefault="00E16E38" w:rsidP="00E61BC8">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Change w:id="702" w:author="Mokaddem Emna" w:date="2013-04-28T17:34:00Z">
              <w:tcPr>
                <w:tcW w:w="2690" w:type="dxa"/>
                <w:gridSpan w:val="2"/>
                <w:tcBorders>
                  <w:bottom w:val="single" w:sz="6" w:space="0" w:color="auto"/>
                </w:tcBorders>
                <w:shd w:val="clear" w:color="auto" w:fill="A6A6A6"/>
              </w:tcPr>
            </w:tcPrChange>
          </w:tcPr>
          <w:p w:rsidR="00E16E38" w:rsidRPr="00544FC8" w:rsidRDefault="00E16E38" w:rsidP="00E61BC8">
            <w:pPr>
              <w:spacing w:after="0"/>
              <w:jc w:val="center"/>
              <w:rPr>
                <w:b/>
                <w:sz w:val="14"/>
                <w:szCs w:val="14"/>
              </w:rPr>
            </w:pPr>
            <w:r>
              <w:rPr>
                <w:b/>
                <w:sz w:val="14"/>
                <w:szCs w:val="14"/>
              </w:rPr>
              <w:t>Expected output</w:t>
            </w:r>
          </w:p>
        </w:tc>
        <w:tc>
          <w:tcPr>
            <w:tcW w:w="1691" w:type="dxa"/>
            <w:tcBorders>
              <w:bottom w:val="single" w:sz="6" w:space="0" w:color="auto"/>
            </w:tcBorders>
            <w:shd w:val="clear" w:color="auto" w:fill="A6A6A6"/>
            <w:tcPrChange w:id="703" w:author="Mokaddem Emna" w:date="2013-04-28T17:34:00Z">
              <w:tcPr>
                <w:tcW w:w="1559" w:type="dxa"/>
                <w:tcBorders>
                  <w:bottom w:val="single" w:sz="6" w:space="0" w:color="auto"/>
                </w:tcBorders>
                <w:shd w:val="clear" w:color="auto" w:fill="A6A6A6"/>
              </w:tcPr>
            </w:tcPrChange>
          </w:tcPr>
          <w:p w:rsidR="00E16E38" w:rsidRPr="00544FC8" w:rsidRDefault="00E16E38" w:rsidP="00E61BC8">
            <w:pPr>
              <w:spacing w:after="0"/>
              <w:jc w:val="center"/>
              <w:rPr>
                <w:b/>
                <w:sz w:val="14"/>
                <w:szCs w:val="14"/>
              </w:rPr>
            </w:pPr>
            <w:r w:rsidRPr="00544FC8">
              <w:rPr>
                <w:b/>
                <w:sz w:val="14"/>
                <w:szCs w:val="14"/>
              </w:rPr>
              <w:t>Pass/Fail Criteria Id</w:t>
            </w:r>
          </w:p>
        </w:tc>
      </w:tr>
      <w:tr w:rsidR="00C56800" w:rsidRPr="0056181B" w:rsidTr="00C66BD4">
        <w:tc>
          <w:tcPr>
            <w:tcW w:w="865" w:type="dxa"/>
            <w:shd w:val="clear" w:color="auto" w:fill="auto"/>
            <w:vAlign w:val="center"/>
            <w:tcPrChange w:id="704" w:author="Mokaddem Emna" w:date="2013-04-28T17:34:00Z">
              <w:tcPr>
                <w:tcW w:w="865" w:type="dxa"/>
                <w:shd w:val="clear" w:color="auto" w:fill="auto"/>
                <w:vAlign w:val="center"/>
              </w:tcPr>
            </w:tcPrChange>
          </w:tcPr>
          <w:p w:rsidR="00C56800" w:rsidRPr="00544FC8" w:rsidRDefault="00C56800" w:rsidP="0076254B">
            <w:pPr>
              <w:spacing w:after="0"/>
              <w:jc w:val="center"/>
              <w:rPr>
                <w:i/>
                <w:sz w:val="14"/>
                <w:szCs w:val="14"/>
              </w:rPr>
            </w:pPr>
            <w:r w:rsidRPr="005D1206">
              <w:rPr>
                <w:i/>
                <w:sz w:val="14"/>
                <w:szCs w:val="14"/>
              </w:rPr>
              <w:t>Step-10</w:t>
            </w:r>
          </w:p>
        </w:tc>
        <w:tc>
          <w:tcPr>
            <w:tcW w:w="3499" w:type="dxa"/>
            <w:gridSpan w:val="4"/>
            <w:shd w:val="clear" w:color="auto" w:fill="auto"/>
            <w:tcPrChange w:id="705" w:author="Mokaddem Emna" w:date="2013-04-28T17:34:00Z">
              <w:tcPr>
                <w:tcW w:w="3499" w:type="dxa"/>
                <w:gridSpan w:val="4"/>
                <w:shd w:val="clear" w:color="auto" w:fill="auto"/>
              </w:tcPr>
            </w:tcPrChange>
          </w:tcPr>
          <w:p w:rsidR="00C56800" w:rsidRPr="00057FF1" w:rsidRDefault="00C56800" w:rsidP="0076254B">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NGEO-WEBC-VTP-0020</w:t>
            </w:r>
            <w:r w:rsidRPr="00057FF1">
              <w:rPr>
                <w:rFonts w:asciiTheme="minorHAnsi" w:hAnsiTheme="minorHAnsi" w:cstheme="minorHAnsi"/>
                <w:sz w:val="22"/>
                <w:szCs w:val="22"/>
              </w:rPr>
              <w:t xml:space="preserve"> </w:t>
            </w:r>
          </w:p>
        </w:tc>
        <w:tc>
          <w:tcPr>
            <w:tcW w:w="2690" w:type="dxa"/>
            <w:gridSpan w:val="2"/>
            <w:shd w:val="clear" w:color="auto" w:fill="auto"/>
            <w:tcPrChange w:id="706" w:author="Mokaddem Emna" w:date="2013-04-28T17:34:00Z">
              <w:tcPr>
                <w:tcW w:w="2690" w:type="dxa"/>
                <w:gridSpan w:val="2"/>
                <w:shd w:val="clear" w:color="auto" w:fill="auto"/>
              </w:tcPr>
            </w:tcPrChange>
          </w:tcPr>
          <w:p w:rsidR="00C56800" w:rsidRPr="00057FF1" w:rsidRDefault="00C56800" w:rsidP="0076254B">
            <w:pPr>
              <w:spacing w:after="0"/>
              <w:rPr>
                <w:rFonts w:cstheme="minorHAnsi"/>
                <w:lang w:val="en-US"/>
              </w:rPr>
            </w:pPr>
            <w:r w:rsidRPr="003C0A28">
              <w:rPr>
                <w:rFonts w:cstheme="minorHAnsi"/>
                <w:lang w:val="en-US"/>
              </w:rPr>
              <w:t xml:space="preserve"> </w:t>
            </w:r>
          </w:p>
        </w:tc>
        <w:tc>
          <w:tcPr>
            <w:tcW w:w="1691" w:type="dxa"/>
            <w:shd w:val="clear" w:color="auto" w:fill="00FF00"/>
            <w:vAlign w:val="center"/>
            <w:tcPrChange w:id="707" w:author="Mokaddem Emna" w:date="2013-04-28T17:34:00Z">
              <w:tcPr>
                <w:tcW w:w="1559" w:type="dxa"/>
                <w:shd w:val="clear" w:color="auto" w:fill="00FF00"/>
                <w:vAlign w:val="center"/>
              </w:tcPr>
            </w:tcPrChange>
          </w:tcPr>
          <w:p w:rsidR="00C56800" w:rsidRPr="0056181B" w:rsidRDefault="00C56800" w:rsidP="0076254B">
            <w:pPr>
              <w:spacing w:after="0"/>
              <w:jc w:val="center"/>
              <w:rPr>
                <w:i/>
                <w:sz w:val="14"/>
                <w:szCs w:val="14"/>
              </w:rPr>
            </w:pPr>
          </w:p>
        </w:tc>
      </w:tr>
      <w:tr w:rsidR="00C56800" w:rsidRPr="0056181B" w:rsidTr="00C66BD4">
        <w:tc>
          <w:tcPr>
            <w:tcW w:w="865" w:type="dxa"/>
            <w:shd w:val="clear" w:color="auto" w:fill="auto"/>
            <w:vAlign w:val="center"/>
            <w:tcPrChange w:id="708" w:author="Mokaddem Emna" w:date="2013-04-28T17:34:00Z">
              <w:tcPr>
                <w:tcW w:w="865" w:type="dxa"/>
                <w:shd w:val="clear" w:color="auto" w:fill="auto"/>
                <w:vAlign w:val="center"/>
              </w:tcPr>
            </w:tcPrChange>
          </w:tcPr>
          <w:p w:rsidR="00C56800" w:rsidRPr="005D1206" w:rsidRDefault="00C56800" w:rsidP="0076254B">
            <w:pPr>
              <w:spacing w:after="0"/>
              <w:jc w:val="center"/>
              <w:rPr>
                <w:i/>
                <w:sz w:val="14"/>
                <w:szCs w:val="14"/>
              </w:rPr>
            </w:pPr>
            <w:r>
              <w:rPr>
                <w:i/>
                <w:sz w:val="14"/>
                <w:szCs w:val="14"/>
              </w:rPr>
              <w:t>Step-2</w:t>
            </w:r>
            <w:r w:rsidRPr="005D1206">
              <w:rPr>
                <w:i/>
                <w:sz w:val="14"/>
                <w:szCs w:val="14"/>
              </w:rPr>
              <w:t>0</w:t>
            </w:r>
          </w:p>
        </w:tc>
        <w:tc>
          <w:tcPr>
            <w:tcW w:w="3499" w:type="dxa"/>
            <w:gridSpan w:val="4"/>
            <w:shd w:val="clear" w:color="auto" w:fill="auto"/>
            <w:tcPrChange w:id="709" w:author="Mokaddem Emna" w:date="2013-04-28T17:34:00Z">
              <w:tcPr>
                <w:tcW w:w="3499" w:type="dxa"/>
                <w:gridSpan w:val="4"/>
                <w:shd w:val="clear" w:color="auto" w:fill="auto"/>
              </w:tcPr>
            </w:tcPrChange>
          </w:tcPr>
          <w:p w:rsidR="00C56800" w:rsidRPr="00057FF1" w:rsidRDefault="00C56800" w:rsidP="0076254B">
            <w:pPr>
              <w:pStyle w:val="NormalStep"/>
              <w:rPr>
                <w:rFonts w:asciiTheme="minorHAnsi" w:hAnsiTheme="minorHAnsi" w:cstheme="minorHAnsi"/>
                <w:sz w:val="22"/>
                <w:szCs w:val="22"/>
              </w:rPr>
            </w:pPr>
            <w:r>
              <w:rPr>
                <w:rFonts w:asciiTheme="minorHAnsi" w:hAnsiTheme="minorHAnsi" w:cstheme="minorHAnsi"/>
                <w:sz w:val="22"/>
                <w:szCs w:val="22"/>
              </w:rPr>
              <w:t>Move to a location enclosing South of England and north of France on the map, using zoom and/or mouse move</w:t>
            </w:r>
          </w:p>
        </w:tc>
        <w:tc>
          <w:tcPr>
            <w:tcW w:w="2690" w:type="dxa"/>
            <w:gridSpan w:val="2"/>
            <w:shd w:val="clear" w:color="auto" w:fill="auto"/>
            <w:tcPrChange w:id="710" w:author="Mokaddem Emna" w:date="2013-04-28T17:34:00Z">
              <w:tcPr>
                <w:tcW w:w="2690" w:type="dxa"/>
                <w:gridSpan w:val="2"/>
                <w:shd w:val="clear" w:color="auto" w:fill="auto"/>
              </w:tcPr>
            </w:tcPrChange>
          </w:tcPr>
          <w:p w:rsidR="00C56800" w:rsidRPr="00D61852" w:rsidRDefault="00C56800" w:rsidP="0076254B">
            <w:pPr>
              <w:spacing w:after="0"/>
              <w:rPr>
                <w:rFonts w:cstheme="minorHAnsi"/>
                <w:lang w:val="en-GB"/>
              </w:rPr>
            </w:pPr>
            <w:r>
              <w:rPr>
                <w:rFonts w:cstheme="minorHAnsi"/>
                <w:lang w:val="en-GB"/>
              </w:rPr>
              <w:t>The chosen location is displayed.</w:t>
            </w:r>
          </w:p>
        </w:tc>
        <w:tc>
          <w:tcPr>
            <w:tcW w:w="1691" w:type="dxa"/>
            <w:shd w:val="clear" w:color="auto" w:fill="00FF00"/>
            <w:vAlign w:val="center"/>
            <w:tcPrChange w:id="711" w:author="Mokaddem Emna" w:date="2013-04-28T17:34:00Z">
              <w:tcPr>
                <w:tcW w:w="1559" w:type="dxa"/>
                <w:shd w:val="clear" w:color="auto" w:fill="00FF00"/>
                <w:vAlign w:val="center"/>
              </w:tcPr>
            </w:tcPrChange>
          </w:tcPr>
          <w:p w:rsidR="00C56800" w:rsidRPr="0056181B" w:rsidRDefault="00C56800" w:rsidP="0076254B">
            <w:pPr>
              <w:spacing w:after="0"/>
              <w:jc w:val="center"/>
              <w:rPr>
                <w:i/>
                <w:sz w:val="14"/>
                <w:szCs w:val="14"/>
              </w:rPr>
            </w:pPr>
          </w:p>
        </w:tc>
      </w:tr>
      <w:tr w:rsidR="00C56800" w:rsidRPr="0056181B" w:rsidTr="00C66BD4">
        <w:tc>
          <w:tcPr>
            <w:tcW w:w="865" w:type="dxa"/>
            <w:shd w:val="clear" w:color="auto" w:fill="auto"/>
            <w:vAlign w:val="center"/>
            <w:tcPrChange w:id="712" w:author="Mokaddem Emna" w:date="2013-04-28T17:34:00Z">
              <w:tcPr>
                <w:tcW w:w="865" w:type="dxa"/>
                <w:shd w:val="clear" w:color="auto" w:fill="auto"/>
                <w:vAlign w:val="center"/>
              </w:tcPr>
            </w:tcPrChange>
          </w:tcPr>
          <w:p w:rsidR="00C56800" w:rsidRPr="005D1206" w:rsidRDefault="00C56800" w:rsidP="0076254B">
            <w:pPr>
              <w:spacing w:after="0"/>
              <w:jc w:val="center"/>
              <w:rPr>
                <w:i/>
                <w:sz w:val="14"/>
                <w:szCs w:val="14"/>
              </w:rPr>
            </w:pPr>
            <w:r>
              <w:rPr>
                <w:i/>
                <w:sz w:val="14"/>
                <w:szCs w:val="14"/>
              </w:rPr>
              <w:t>Step-30</w:t>
            </w:r>
          </w:p>
        </w:tc>
        <w:tc>
          <w:tcPr>
            <w:tcW w:w="3499" w:type="dxa"/>
            <w:gridSpan w:val="4"/>
            <w:shd w:val="clear" w:color="auto" w:fill="auto"/>
            <w:tcPrChange w:id="713" w:author="Mokaddem Emna" w:date="2013-04-28T17:34:00Z">
              <w:tcPr>
                <w:tcW w:w="3499" w:type="dxa"/>
                <w:gridSpan w:val="4"/>
                <w:shd w:val="clear" w:color="auto" w:fill="auto"/>
              </w:tcPr>
            </w:tcPrChange>
          </w:tcPr>
          <w:p w:rsidR="00C56800" w:rsidRPr="00E24DDB" w:rsidRDefault="00C56800" w:rsidP="0076254B">
            <w:pPr>
              <w:pStyle w:val="NormalStep"/>
              <w:rPr>
                <w:rFonts w:asciiTheme="minorHAnsi" w:hAnsiTheme="minorHAnsi" w:cstheme="minorHAnsi"/>
                <w:b/>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w:t>
            </w:r>
            <w:r w:rsidRPr="00057FF1">
              <w:rPr>
                <w:rFonts w:asciiTheme="minorHAnsi" w:hAnsiTheme="minorHAnsi" w:cstheme="minorHAnsi"/>
                <w:sz w:val="22"/>
                <w:szCs w:val="22"/>
              </w:rPr>
              <w:t>Search</w:t>
            </w:r>
            <w:r>
              <w:rPr>
                <w:rFonts w:asciiTheme="minorHAnsi" w:hAnsiTheme="minorHAnsi" w:cstheme="minorHAnsi"/>
                <w:sz w:val="22"/>
                <w:szCs w:val="22"/>
              </w:rPr>
              <w:t>”</w:t>
            </w:r>
            <w:r w:rsidRPr="00057FF1">
              <w:rPr>
                <w:rFonts w:asciiTheme="minorHAnsi" w:hAnsiTheme="minorHAnsi" w:cstheme="minorHAnsi"/>
                <w:sz w:val="22"/>
                <w:szCs w:val="22"/>
              </w:rPr>
              <w:t xml:space="preserve"> button icon</w:t>
            </w:r>
          </w:p>
        </w:tc>
        <w:tc>
          <w:tcPr>
            <w:tcW w:w="2690" w:type="dxa"/>
            <w:gridSpan w:val="2"/>
            <w:shd w:val="clear" w:color="auto" w:fill="auto"/>
            <w:tcPrChange w:id="714" w:author="Mokaddem Emna" w:date="2013-04-28T17:34:00Z">
              <w:tcPr>
                <w:tcW w:w="2690" w:type="dxa"/>
                <w:gridSpan w:val="2"/>
                <w:shd w:val="clear" w:color="auto" w:fill="auto"/>
              </w:tcPr>
            </w:tcPrChange>
          </w:tcPr>
          <w:p w:rsidR="00C56800" w:rsidRPr="003C0A28" w:rsidRDefault="00C56800" w:rsidP="0076254B">
            <w:pPr>
              <w:spacing w:after="0"/>
              <w:rPr>
                <w:rFonts w:cstheme="minorHAnsi"/>
                <w:lang w:val="en-US"/>
              </w:rPr>
            </w:pPr>
            <w:r w:rsidRPr="003C0A28">
              <w:rPr>
                <w:rFonts w:cstheme="minorHAnsi"/>
                <w:lang w:val="en-US"/>
              </w:rPr>
              <w:t>The search widget is opened</w:t>
            </w:r>
            <w:r>
              <w:rPr>
                <w:rFonts w:cstheme="minorHAnsi"/>
                <w:lang w:val="en-US"/>
              </w:rPr>
              <w:t>.</w:t>
            </w:r>
          </w:p>
        </w:tc>
        <w:tc>
          <w:tcPr>
            <w:tcW w:w="1691" w:type="dxa"/>
            <w:shd w:val="clear" w:color="auto" w:fill="00FF00"/>
            <w:vAlign w:val="center"/>
            <w:tcPrChange w:id="715" w:author="Mokaddem Emna" w:date="2013-04-28T17:34:00Z">
              <w:tcPr>
                <w:tcW w:w="1559" w:type="dxa"/>
                <w:shd w:val="clear" w:color="auto" w:fill="00FF00"/>
                <w:vAlign w:val="center"/>
              </w:tcPr>
            </w:tcPrChange>
          </w:tcPr>
          <w:p w:rsidR="00C56800" w:rsidRPr="0056181B" w:rsidRDefault="00C56800" w:rsidP="0076254B">
            <w:pPr>
              <w:spacing w:after="0"/>
              <w:jc w:val="center"/>
              <w:rPr>
                <w:i/>
                <w:sz w:val="14"/>
                <w:szCs w:val="14"/>
              </w:rPr>
            </w:pPr>
          </w:p>
        </w:tc>
      </w:tr>
      <w:tr w:rsidR="00C56800" w:rsidRPr="0056181B" w:rsidTr="00C66BD4">
        <w:tc>
          <w:tcPr>
            <w:tcW w:w="865" w:type="dxa"/>
            <w:shd w:val="clear" w:color="auto" w:fill="auto"/>
            <w:vAlign w:val="center"/>
            <w:tcPrChange w:id="716" w:author="Mokaddem Emna" w:date="2013-04-28T17:34:00Z">
              <w:tcPr>
                <w:tcW w:w="865" w:type="dxa"/>
                <w:shd w:val="clear" w:color="auto" w:fill="auto"/>
                <w:vAlign w:val="center"/>
              </w:tcPr>
            </w:tcPrChange>
          </w:tcPr>
          <w:p w:rsidR="00C56800" w:rsidRDefault="00C56800" w:rsidP="0076254B">
            <w:pPr>
              <w:spacing w:after="0"/>
              <w:jc w:val="center"/>
              <w:rPr>
                <w:i/>
                <w:sz w:val="14"/>
                <w:szCs w:val="14"/>
              </w:rPr>
            </w:pPr>
            <w:r>
              <w:rPr>
                <w:i/>
                <w:sz w:val="14"/>
                <w:szCs w:val="14"/>
              </w:rPr>
              <w:t>Step-4</w:t>
            </w:r>
            <w:r w:rsidRPr="005D1206">
              <w:rPr>
                <w:i/>
                <w:sz w:val="14"/>
                <w:szCs w:val="14"/>
              </w:rPr>
              <w:t>0</w:t>
            </w:r>
          </w:p>
        </w:tc>
        <w:tc>
          <w:tcPr>
            <w:tcW w:w="3499" w:type="dxa"/>
            <w:gridSpan w:val="4"/>
            <w:shd w:val="clear" w:color="auto" w:fill="auto"/>
            <w:tcPrChange w:id="717" w:author="Mokaddem Emna" w:date="2013-04-28T17:34:00Z">
              <w:tcPr>
                <w:tcW w:w="3499" w:type="dxa"/>
                <w:gridSpan w:val="4"/>
                <w:shd w:val="clear" w:color="auto" w:fill="auto"/>
              </w:tcPr>
            </w:tcPrChange>
          </w:tcPr>
          <w:p w:rsidR="00C56800" w:rsidRPr="00057FF1" w:rsidRDefault="00C56800" w:rsidP="0076254B">
            <w:pPr>
              <w:pStyle w:val="NormalStep"/>
              <w:rPr>
                <w:rFonts w:asciiTheme="minorHAnsi" w:hAnsiTheme="minorHAnsi" w:cstheme="minorHAnsi"/>
                <w:sz w:val="22"/>
                <w:szCs w:val="22"/>
              </w:rPr>
            </w:pPr>
            <w:r>
              <w:rPr>
                <w:rFonts w:asciiTheme="minorHAnsi" w:hAnsiTheme="minorHAnsi" w:cstheme="minorHAnsi"/>
                <w:sz w:val="22"/>
                <w:szCs w:val="22"/>
              </w:rPr>
              <w:t>Set the</w:t>
            </w:r>
            <w:r w:rsidRPr="00D61852">
              <w:rPr>
                <w:rFonts w:asciiTheme="minorHAnsi" w:hAnsiTheme="minorHAnsi" w:cstheme="minorHAnsi"/>
                <w:sz w:val="22"/>
                <w:szCs w:val="22"/>
              </w:rPr>
              <w:t xml:space="preserve"> start </w:t>
            </w:r>
            <w:r>
              <w:rPr>
                <w:rFonts w:asciiTheme="minorHAnsi" w:hAnsiTheme="minorHAnsi" w:cstheme="minorHAnsi"/>
                <w:sz w:val="22"/>
                <w:szCs w:val="22"/>
              </w:rPr>
              <w:t>date to 2010-05-01 and end date to 2011-09-05</w:t>
            </w:r>
            <w:del w:id="718" w:author="Mokaddem Emna" w:date="2013-04-28T16:51:00Z">
              <w:r w:rsidDel="00E94E20">
                <w:rPr>
                  <w:rFonts w:asciiTheme="minorHAnsi" w:hAnsiTheme="minorHAnsi" w:cstheme="minorHAnsi"/>
                  <w:sz w:val="22"/>
                  <w:szCs w:val="22"/>
                </w:rPr>
                <w:delText xml:space="preserve"> </w:delText>
              </w:r>
            </w:del>
            <w:r>
              <w:rPr>
                <w:rFonts w:asciiTheme="minorHAnsi" w:hAnsiTheme="minorHAnsi" w:cstheme="minorHAnsi"/>
                <w:sz w:val="22"/>
                <w:szCs w:val="22"/>
              </w:rPr>
              <w:t>using the calenda</w:t>
            </w:r>
            <w:r w:rsidRPr="00D61852">
              <w:rPr>
                <w:rFonts w:asciiTheme="minorHAnsi" w:hAnsiTheme="minorHAnsi" w:cstheme="minorHAnsi"/>
                <w:sz w:val="22"/>
                <w:szCs w:val="22"/>
              </w:rPr>
              <w:t>r</w:t>
            </w:r>
            <w:r>
              <w:rPr>
                <w:rFonts w:asciiTheme="minorHAnsi" w:hAnsiTheme="minorHAnsi" w:cstheme="minorHAnsi"/>
                <w:sz w:val="22"/>
                <w:szCs w:val="22"/>
              </w:rPr>
              <w:t xml:space="preserve"> widget</w:t>
            </w:r>
          </w:p>
        </w:tc>
        <w:tc>
          <w:tcPr>
            <w:tcW w:w="2690" w:type="dxa"/>
            <w:gridSpan w:val="2"/>
            <w:shd w:val="clear" w:color="auto" w:fill="auto"/>
            <w:tcPrChange w:id="719" w:author="Mokaddem Emna" w:date="2013-04-28T17:34:00Z">
              <w:tcPr>
                <w:tcW w:w="2690" w:type="dxa"/>
                <w:gridSpan w:val="2"/>
                <w:shd w:val="clear" w:color="auto" w:fill="auto"/>
              </w:tcPr>
            </w:tcPrChange>
          </w:tcPr>
          <w:p w:rsidR="00C56800" w:rsidRPr="003C0A28" w:rsidRDefault="00C56800" w:rsidP="0076254B">
            <w:pPr>
              <w:spacing w:after="0"/>
              <w:rPr>
                <w:rFonts w:cstheme="minorHAnsi"/>
                <w:lang w:val="en-GB"/>
              </w:rPr>
            </w:pPr>
            <w:r>
              <w:rPr>
                <w:rFonts w:cstheme="minorHAnsi"/>
                <w:lang w:val="en-GB"/>
              </w:rPr>
              <w:t>The chosen dates are displayed.</w:t>
            </w:r>
          </w:p>
        </w:tc>
        <w:tc>
          <w:tcPr>
            <w:tcW w:w="1691" w:type="dxa"/>
            <w:shd w:val="clear" w:color="auto" w:fill="00FF00"/>
            <w:vAlign w:val="center"/>
            <w:tcPrChange w:id="720" w:author="Mokaddem Emna" w:date="2013-04-28T17:34:00Z">
              <w:tcPr>
                <w:tcW w:w="1559" w:type="dxa"/>
                <w:shd w:val="clear" w:color="auto" w:fill="00FF00"/>
                <w:vAlign w:val="center"/>
              </w:tcPr>
            </w:tcPrChange>
          </w:tcPr>
          <w:p w:rsidR="00C56800" w:rsidRPr="0056181B" w:rsidRDefault="00C56800" w:rsidP="0076254B">
            <w:pPr>
              <w:spacing w:after="0"/>
              <w:jc w:val="center"/>
              <w:rPr>
                <w:i/>
                <w:sz w:val="14"/>
                <w:szCs w:val="14"/>
              </w:rPr>
            </w:pPr>
            <w:r w:rsidRPr="0056181B">
              <w:rPr>
                <w:i/>
                <w:sz w:val="14"/>
                <w:szCs w:val="14"/>
              </w:rPr>
              <w:t>NGEO-</w:t>
            </w:r>
            <w:r>
              <w:rPr>
                <w:i/>
                <w:sz w:val="14"/>
                <w:szCs w:val="14"/>
              </w:rPr>
              <w:t>WEBC-PFC-0030</w:t>
            </w:r>
          </w:p>
        </w:tc>
      </w:tr>
      <w:tr w:rsidR="00C56800" w:rsidRPr="0056181B" w:rsidTr="00C66BD4">
        <w:tc>
          <w:tcPr>
            <w:tcW w:w="865" w:type="dxa"/>
            <w:shd w:val="clear" w:color="auto" w:fill="auto"/>
            <w:vAlign w:val="center"/>
            <w:tcPrChange w:id="721" w:author="Mokaddem Emna" w:date="2013-04-28T17:34:00Z">
              <w:tcPr>
                <w:tcW w:w="865" w:type="dxa"/>
                <w:shd w:val="clear" w:color="auto" w:fill="auto"/>
                <w:vAlign w:val="center"/>
              </w:tcPr>
            </w:tcPrChange>
          </w:tcPr>
          <w:p w:rsidR="00C56800" w:rsidRDefault="00C56800" w:rsidP="0076254B">
            <w:pPr>
              <w:spacing w:after="0"/>
              <w:jc w:val="center"/>
              <w:rPr>
                <w:i/>
                <w:sz w:val="14"/>
                <w:szCs w:val="14"/>
              </w:rPr>
            </w:pPr>
            <w:r>
              <w:rPr>
                <w:i/>
                <w:sz w:val="14"/>
                <w:szCs w:val="14"/>
              </w:rPr>
              <w:t>Step-5</w:t>
            </w:r>
            <w:r w:rsidRPr="005D1206">
              <w:rPr>
                <w:i/>
                <w:sz w:val="14"/>
                <w:szCs w:val="14"/>
              </w:rPr>
              <w:t>0</w:t>
            </w:r>
          </w:p>
        </w:tc>
        <w:tc>
          <w:tcPr>
            <w:tcW w:w="3499" w:type="dxa"/>
            <w:gridSpan w:val="4"/>
            <w:shd w:val="clear" w:color="auto" w:fill="auto"/>
            <w:tcPrChange w:id="722" w:author="Mokaddem Emna" w:date="2013-04-28T17:34:00Z">
              <w:tcPr>
                <w:tcW w:w="3499" w:type="dxa"/>
                <w:gridSpan w:val="4"/>
                <w:shd w:val="clear" w:color="auto" w:fill="auto"/>
              </w:tcPr>
            </w:tcPrChange>
          </w:tcPr>
          <w:p w:rsidR="00C56800" w:rsidRPr="00057FF1" w:rsidRDefault="00C56800" w:rsidP="0076254B">
            <w:pPr>
              <w:pStyle w:val="NormalStep"/>
              <w:rPr>
                <w:rFonts w:asciiTheme="minorHAnsi" w:hAnsiTheme="minorHAnsi" w:cstheme="minorHAnsi"/>
                <w:sz w:val="22"/>
                <w:szCs w:val="22"/>
              </w:rPr>
            </w:pPr>
            <w:r>
              <w:rPr>
                <w:rFonts w:asciiTheme="minorHAnsi" w:hAnsiTheme="minorHAnsi" w:cstheme="minorHAnsi"/>
                <w:sz w:val="22"/>
                <w:szCs w:val="22"/>
              </w:rPr>
              <w:t>Click on the Area tab</w:t>
            </w:r>
          </w:p>
        </w:tc>
        <w:tc>
          <w:tcPr>
            <w:tcW w:w="2690" w:type="dxa"/>
            <w:gridSpan w:val="2"/>
            <w:shd w:val="clear" w:color="auto" w:fill="auto"/>
            <w:tcPrChange w:id="723" w:author="Mokaddem Emna" w:date="2013-04-28T17:34:00Z">
              <w:tcPr>
                <w:tcW w:w="2690" w:type="dxa"/>
                <w:gridSpan w:val="2"/>
                <w:shd w:val="clear" w:color="auto" w:fill="auto"/>
              </w:tcPr>
            </w:tcPrChange>
          </w:tcPr>
          <w:p w:rsidR="00C56800" w:rsidRPr="003C0A28" w:rsidRDefault="00C56800" w:rsidP="0076254B">
            <w:pPr>
              <w:spacing w:after="0"/>
              <w:rPr>
                <w:rFonts w:cstheme="minorHAnsi"/>
                <w:lang w:val="en-GB"/>
              </w:rPr>
            </w:pPr>
            <w:r>
              <w:rPr>
                <w:rFonts w:cstheme="minorHAnsi"/>
                <w:lang w:val="en-GB"/>
              </w:rPr>
              <w:t xml:space="preserve">The </w:t>
            </w:r>
            <w:r>
              <w:rPr>
                <w:rFonts w:cstheme="minorHAnsi"/>
              </w:rPr>
              <w:t xml:space="preserve">area </w:t>
            </w:r>
            <w:r>
              <w:rPr>
                <w:rFonts w:cstheme="minorHAnsi"/>
                <w:lang w:val="en-GB"/>
              </w:rPr>
              <w:t>bounding box is actually the current map extent.</w:t>
            </w:r>
          </w:p>
        </w:tc>
        <w:tc>
          <w:tcPr>
            <w:tcW w:w="1691" w:type="dxa"/>
            <w:shd w:val="clear" w:color="auto" w:fill="00FF00"/>
            <w:vAlign w:val="center"/>
            <w:tcPrChange w:id="724" w:author="Mokaddem Emna" w:date="2013-04-28T17:34:00Z">
              <w:tcPr>
                <w:tcW w:w="1559" w:type="dxa"/>
                <w:shd w:val="clear" w:color="auto" w:fill="00FF00"/>
                <w:vAlign w:val="center"/>
              </w:tcPr>
            </w:tcPrChange>
          </w:tcPr>
          <w:p w:rsidR="00C56800" w:rsidRPr="0056181B" w:rsidRDefault="00C56800" w:rsidP="0076254B">
            <w:pPr>
              <w:spacing w:after="0"/>
              <w:jc w:val="center"/>
              <w:rPr>
                <w:i/>
                <w:sz w:val="14"/>
                <w:szCs w:val="14"/>
              </w:rPr>
            </w:pPr>
            <w:r w:rsidRPr="0056181B">
              <w:rPr>
                <w:i/>
                <w:sz w:val="14"/>
                <w:szCs w:val="14"/>
              </w:rPr>
              <w:t>NGEO-</w:t>
            </w:r>
            <w:r w:rsidRPr="00E94E20">
              <w:rPr>
                <w:i/>
                <w:sz w:val="14"/>
                <w:szCs w:val="14"/>
                <w:lang w:val="en-GB"/>
                <w:rPrChange w:id="725" w:author="Mokaddem Emna" w:date="2013-04-28T16:55:00Z">
                  <w:rPr>
                    <w:i/>
                    <w:sz w:val="14"/>
                    <w:szCs w:val="14"/>
                  </w:rPr>
                </w:rPrChange>
              </w:rPr>
              <w:t>WEBC</w:t>
            </w:r>
            <w:r>
              <w:rPr>
                <w:i/>
                <w:sz w:val="14"/>
                <w:szCs w:val="14"/>
              </w:rPr>
              <w:t>-PFC-0035</w:t>
            </w:r>
          </w:p>
        </w:tc>
      </w:tr>
      <w:tr w:rsidR="00C56800" w:rsidRPr="00E94E20" w:rsidTr="00C66BD4">
        <w:tc>
          <w:tcPr>
            <w:tcW w:w="865" w:type="dxa"/>
            <w:shd w:val="clear" w:color="auto" w:fill="auto"/>
            <w:vAlign w:val="center"/>
            <w:tcPrChange w:id="726" w:author="Mokaddem Emna" w:date="2013-04-28T17:34:00Z">
              <w:tcPr>
                <w:tcW w:w="865" w:type="dxa"/>
                <w:shd w:val="clear" w:color="auto" w:fill="auto"/>
                <w:vAlign w:val="center"/>
              </w:tcPr>
            </w:tcPrChange>
          </w:tcPr>
          <w:p w:rsidR="00C56800" w:rsidRDefault="00C56800" w:rsidP="0076254B">
            <w:pPr>
              <w:spacing w:after="0"/>
              <w:jc w:val="center"/>
              <w:rPr>
                <w:i/>
                <w:sz w:val="14"/>
                <w:szCs w:val="14"/>
              </w:rPr>
            </w:pPr>
            <w:r>
              <w:rPr>
                <w:i/>
                <w:sz w:val="14"/>
                <w:szCs w:val="14"/>
              </w:rPr>
              <w:t>Step-60</w:t>
            </w:r>
          </w:p>
        </w:tc>
        <w:tc>
          <w:tcPr>
            <w:tcW w:w="3499" w:type="dxa"/>
            <w:gridSpan w:val="4"/>
            <w:shd w:val="clear" w:color="auto" w:fill="auto"/>
            <w:tcPrChange w:id="727" w:author="Mokaddem Emna" w:date="2013-04-28T17:34:00Z">
              <w:tcPr>
                <w:tcW w:w="3499" w:type="dxa"/>
                <w:gridSpan w:val="4"/>
                <w:shd w:val="clear" w:color="auto" w:fill="auto"/>
              </w:tcPr>
            </w:tcPrChange>
          </w:tcPr>
          <w:p w:rsidR="00C56800" w:rsidRDefault="00C56800" w:rsidP="0076254B">
            <w:pPr>
              <w:pStyle w:val="NormalStep"/>
              <w:rPr>
                <w:rFonts w:asciiTheme="minorHAnsi" w:hAnsiTheme="minorHAnsi" w:cstheme="minorHAnsi"/>
                <w:sz w:val="22"/>
                <w:szCs w:val="22"/>
              </w:rPr>
            </w:pPr>
            <w:r>
              <w:rPr>
                <w:rFonts w:asciiTheme="minorHAnsi" w:hAnsiTheme="minorHAnsi" w:cstheme="minorHAnsi"/>
                <w:sz w:val="22"/>
                <w:szCs w:val="22"/>
              </w:rPr>
              <w:t>Unselect the Use map extent checkbox</w:t>
            </w:r>
          </w:p>
        </w:tc>
        <w:tc>
          <w:tcPr>
            <w:tcW w:w="2690" w:type="dxa"/>
            <w:gridSpan w:val="2"/>
            <w:shd w:val="clear" w:color="auto" w:fill="auto"/>
            <w:tcPrChange w:id="728" w:author="Mokaddem Emna" w:date="2013-04-28T17:34:00Z">
              <w:tcPr>
                <w:tcW w:w="2690" w:type="dxa"/>
                <w:gridSpan w:val="2"/>
                <w:shd w:val="clear" w:color="auto" w:fill="auto"/>
              </w:tcPr>
            </w:tcPrChange>
          </w:tcPr>
          <w:p w:rsidR="00C56800" w:rsidRDefault="00C56800" w:rsidP="0076254B">
            <w:pPr>
              <w:spacing w:after="0"/>
              <w:rPr>
                <w:rFonts w:cstheme="minorHAnsi"/>
                <w:lang w:val="en-GB"/>
              </w:rPr>
            </w:pPr>
            <w:r>
              <w:rPr>
                <w:rFonts w:cstheme="minorHAnsi"/>
                <w:lang w:val="en-GB"/>
              </w:rPr>
              <w:t>The input to enter the bounding box is enabled</w:t>
            </w:r>
          </w:p>
        </w:tc>
        <w:tc>
          <w:tcPr>
            <w:tcW w:w="1691" w:type="dxa"/>
            <w:shd w:val="clear" w:color="auto" w:fill="00FF00"/>
            <w:vAlign w:val="center"/>
            <w:tcPrChange w:id="729" w:author="Mokaddem Emna" w:date="2013-04-28T17:34:00Z">
              <w:tcPr>
                <w:tcW w:w="1559" w:type="dxa"/>
                <w:shd w:val="clear" w:color="auto" w:fill="00FF00"/>
                <w:vAlign w:val="center"/>
              </w:tcPr>
            </w:tcPrChange>
          </w:tcPr>
          <w:p w:rsidR="00C56800" w:rsidRDefault="00C56800" w:rsidP="0076254B">
            <w:pPr>
              <w:spacing w:after="0"/>
              <w:jc w:val="center"/>
              <w:rPr>
                <w:ins w:id="730" w:author="Mokaddem Emna" w:date="2013-04-28T16:52:00Z"/>
                <w:i/>
                <w:sz w:val="14"/>
                <w:szCs w:val="14"/>
                <w:lang w:val="en-GB"/>
              </w:rPr>
            </w:pPr>
          </w:p>
          <w:p w:rsidR="00E94E20" w:rsidRPr="009F4592" w:rsidRDefault="00E94E20" w:rsidP="0076254B">
            <w:pPr>
              <w:spacing w:after="0"/>
              <w:jc w:val="center"/>
              <w:rPr>
                <w:i/>
                <w:sz w:val="14"/>
                <w:szCs w:val="14"/>
                <w:lang w:val="en-GB"/>
              </w:rPr>
            </w:pPr>
          </w:p>
        </w:tc>
      </w:tr>
      <w:tr w:rsidR="00E94E20" w:rsidRPr="0056181B" w:rsidTr="00C66BD4">
        <w:trPr>
          <w:ins w:id="731" w:author="Mokaddem Emna" w:date="2013-04-28T16:55:00Z"/>
        </w:trPr>
        <w:tc>
          <w:tcPr>
            <w:tcW w:w="865" w:type="dxa"/>
            <w:tcBorders>
              <w:top w:val="single" w:sz="6" w:space="0" w:color="auto"/>
              <w:left w:val="single" w:sz="2" w:space="0" w:color="auto"/>
              <w:bottom w:val="single" w:sz="6" w:space="0" w:color="auto"/>
              <w:right w:val="single" w:sz="6" w:space="0" w:color="auto"/>
            </w:tcBorders>
            <w:shd w:val="clear" w:color="auto" w:fill="auto"/>
            <w:vAlign w:val="center"/>
            <w:tcPrChange w:id="732" w:author="Mokaddem Emna" w:date="2013-04-28T17:34:00Z">
              <w:tcPr>
                <w:tcW w:w="865" w:type="dxa"/>
                <w:tcBorders>
                  <w:top w:val="single" w:sz="6" w:space="0" w:color="auto"/>
                  <w:left w:val="single" w:sz="2" w:space="0" w:color="auto"/>
                  <w:bottom w:val="single" w:sz="6" w:space="0" w:color="auto"/>
                  <w:right w:val="single" w:sz="6" w:space="0" w:color="auto"/>
                </w:tcBorders>
                <w:shd w:val="clear" w:color="auto" w:fill="auto"/>
                <w:vAlign w:val="center"/>
              </w:tcPr>
            </w:tcPrChange>
          </w:tcPr>
          <w:p w:rsidR="00E94E20" w:rsidRDefault="00E94E20" w:rsidP="00CC6C6C">
            <w:pPr>
              <w:spacing w:after="0"/>
              <w:jc w:val="center"/>
              <w:rPr>
                <w:ins w:id="733" w:author="Mokaddem Emna" w:date="2013-04-28T16:55:00Z"/>
                <w:i/>
                <w:sz w:val="14"/>
                <w:szCs w:val="14"/>
              </w:rPr>
            </w:pPr>
            <w:ins w:id="734" w:author="Mokaddem Emna" w:date="2013-04-28T16:55:00Z">
              <w:r>
                <w:rPr>
                  <w:i/>
                  <w:sz w:val="14"/>
                  <w:szCs w:val="14"/>
                </w:rPr>
                <w:t>Step-80</w:t>
              </w:r>
            </w:ins>
          </w:p>
        </w:tc>
        <w:tc>
          <w:tcPr>
            <w:tcW w:w="3499" w:type="dxa"/>
            <w:gridSpan w:val="4"/>
            <w:tcBorders>
              <w:top w:val="single" w:sz="6" w:space="0" w:color="auto"/>
              <w:left w:val="single" w:sz="6" w:space="0" w:color="auto"/>
              <w:bottom w:val="single" w:sz="6" w:space="0" w:color="auto"/>
              <w:right w:val="single" w:sz="6" w:space="0" w:color="auto"/>
            </w:tcBorders>
            <w:shd w:val="clear" w:color="auto" w:fill="auto"/>
            <w:tcPrChange w:id="735" w:author="Mokaddem Emna" w:date="2013-04-28T17:34:00Z">
              <w:tcPr>
                <w:tcW w:w="3499" w:type="dxa"/>
                <w:gridSpan w:val="4"/>
                <w:tcBorders>
                  <w:top w:val="single" w:sz="6" w:space="0" w:color="auto"/>
                  <w:left w:val="single" w:sz="6" w:space="0" w:color="auto"/>
                  <w:bottom w:val="single" w:sz="6" w:space="0" w:color="auto"/>
                  <w:right w:val="single" w:sz="6" w:space="0" w:color="auto"/>
                </w:tcBorders>
                <w:shd w:val="clear" w:color="auto" w:fill="auto"/>
              </w:tcPr>
            </w:tcPrChange>
          </w:tcPr>
          <w:p w:rsidR="00E94E20" w:rsidRDefault="00E94E20" w:rsidP="00CC6C6C">
            <w:pPr>
              <w:pStyle w:val="NormalStep"/>
              <w:rPr>
                <w:ins w:id="736" w:author="Mokaddem Emna" w:date="2013-04-28T16:55:00Z"/>
                <w:rFonts w:asciiTheme="minorHAnsi" w:hAnsiTheme="minorHAnsi" w:cstheme="minorHAnsi"/>
                <w:sz w:val="22"/>
                <w:szCs w:val="22"/>
              </w:rPr>
            </w:pPr>
            <w:ins w:id="737" w:author="Mokaddem Emna" w:date="2013-04-28T16:55:00Z">
              <w:r>
                <w:rPr>
                  <w:rFonts w:asciiTheme="minorHAnsi" w:hAnsiTheme="minorHAnsi" w:cstheme="minorHAnsi"/>
                  <w:sz w:val="22"/>
                  <w:szCs w:val="22"/>
                </w:rPr>
                <w:t>Enter the following coordinates in the West input: abcf and press the “Tab” keyboard.</w:t>
              </w:r>
            </w:ins>
          </w:p>
          <w:p w:rsidR="00E94E20" w:rsidRDefault="00E94E20" w:rsidP="00CC6C6C">
            <w:pPr>
              <w:pStyle w:val="NormalStep"/>
              <w:rPr>
                <w:ins w:id="738" w:author="Mokaddem Emna" w:date="2013-04-28T16:55:00Z"/>
                <w:rFonts w:asciiTheme="minorHAnsi" w:hAnsiTheme="minorHAnsi" w:cstheme="minorHAnsi"/>
                <w:sz w:val="22"/>
                <w:szCs w:val="22"/>
              </w:rPr>
            </w:pPr>
          </w:p>
        </w:tc>
        <w:tc>
          <w:tcPr>
            <w:tcW w:w="2690" w:type="dxa"/>
            <w:gridSpan w:val="2"/>
            <w:tcBorders>
              <w:top w:val="single" w:sz="6" w:space="0" w:color="auto"/>
              <w:left w:val="single" w:sz="6" w:space="0" w:color="auto"/>
              <w:bottom w:val="single" w:sz="6" w:space="0" w:color="auto"/>
              <w:right w:val="single" w:sz="6" w:space="0" w:color="auto"/>
            </w:tcBorders>
            <w:shd w:val="clear" w:color="auto" w:fill="auto"/>
            <w:tcPrChange w:id="739" w:author="Mokaddem Emna" w:date="2013-04-28T17:34:00Z">
              <w:tcPr>
                <w:tcW w:w="2690" w:type="dxa"/>
                <w:gridSpan w:val="2"/>
                <w:tcBorders>
                  <w:top w:val="single" w:sz="6" w:space="0" w:color="auto"/>
                  <w:left w:val="single" w:sz="6" w:space="0" w:color="auto"/>
                  <w:bottom w:val="single" w:sz="6" w:space="0" w:color="auto"/>
                  <w:right w:val="single" w:sz="6" w:space="0" w:color="auto"/>
                </w:tcBorders>
                <w:shd w:val="clear" w:color="auto" w:fill="auto"/>
              </w:tcPr>
            </w:tcPrChange>
          </w:tcPr>
          <w:p w:rsidR="00E94E20" w:rsidRDefault="00E94E20" w:rsidP="00CC6C6C">
            <w:pPr>
              <w:spacing w:after="0"/>
              <w:rPr>
                <w:ins w:id="740" w:author="Mokaddem Emna" w:date="2013-04-28T16:55:00Z"/>
                <w:rFonts w:cstheme="minorHAnsi"/>
                <w:lang w:val="en-GB"/>
              </w:rPr>
            </w:pPr>
            <w:ins w:id="741" w:author="Mokaddem Emna" w:date="2013-04-28T16:55:00Z">
              <w:r>
                <w:rPr>
                  <w:rFonts w:cstheme="minorHAnsi"/>
                  <w:lang w:val="en-GB"/>
                </w:rPr>
                <w:t xml:space="preserve">The west input is </w:t>
              </w:r>
            </w:ins>
            <w:ins w:id="742" w:author="Mokaddem Emna" w:date="2013-04-28T16:56:00Z">
              <w:r>
                <w:rPr>
                  <w:rFonts w:cstheme="minorHAnsi"/>
                  <w:lang w:val="en-GB"/>
                </w:rPr>
                <w:t xml:space="preserve">reset to its </w:t>
              </w:r>
            </w:ins>
            <w:ins w:id="743" w:author="Mokaddem Emna" w:date="2013-04-28T16:55:00Z">
              <w:r>
                <w:rPr>
                  <w:rFonts w:cstheme="minorHAnsi"/>
                  <w:lang w:val="en-GB"/>
                </w:rPr>
                <w:t xml:space="preserve">previous value since </w:t>
              </w:r>
              <w:r w:rsidRPr="00E94E20">
                <w:rPr>
                  <w:rFonts w:cstheme="minorHAnsi"/>
                  <w:lang w:val="en-GB"/>
                </w:rPr>
                <w:t xml:space="preserve">abcf </w:t>
              </w:r>
              <w:r>
                <w:rPr>
                  <w:rFonts w:cstheme="minorHAnsi"/>
                  <w:lang w:val="en-GB"/>
                </w:rPr>
                <w:t>is not a valid longitude</w:t>
              </w:r>
            </w:ins>
          </w:p>
        </w:tc>
        <w:tc>
          <w:tcPr>
            <w:tcW w:w="1691" w:type="dxa"/>
            <w:tcBorders>
              <w:top w:val="single" w:sz="6" w:space="0" w:color="auto"/>
              <w:left w:val="single" w:sz="6" w:space="0" w:color="auto"/>
              <w:bottom w:val="single" w:sz="6" w:space="0" w:color="auto"/>
              <w:right w:val="single" w:sz="2" w:space="0" w:color="auto"/>
            </w:tcBorders>
            <w:shd w:val="clear" w:color="auto" w:fill="00FF00"/>
            <w:vAlign w:val="center"/>
            <w:tcPrChange w:id="744" w:author="Mokaddem Emna" w:date="2013-04-28T17:34:00Z">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tcPrChange>
          </w:tcPr>
          <w:p w:rsidR="00E94E20" w:rsidRPr="00E94E20" w:rsidRDefault="00E94E20" w:rsidP="00CC6C6C">
            <w:pPr>
              <w:spacing w:after="0"/>
              <w:jc w:val="center"/>
              <w:rPr>
                <w:ins w:id="745" w:author="Mokaddem Emna" w:date="2013-04-28T16:55:00Z"/>
                <w:i/>
                <w:sz w:val="14"/>
                <w:szCs w:val="14"/>
                <w:lang w:val="en-GB"/>
              </w:rPr>
            </w:pPr>
            <w:ins w:id="746" w:author="Mokaddem Emna" w:date="2013-04-28T16:55:00Z">
              <w:r w:rsidRPr="00E94E20">
                <w:rPr>
                  <w:i/>
                  <w:sz w:val="14"/>
                  <w:szCs w:val="14"/>
                  <w:lang w:val="en-GB"/>
                </w:rPr>
                <w:t>NGEO-WEBC-PFC-0031</w:t>
              </w:r>
            </w:ins>
          </w:p>
        </w:tc>
      </w:tr>
      <w:tr w:rsidR="00E94E20" w:rsidRPr="0056181B" w:rsidTr="00C66BD4">
        <w:trPr>
          <w:ins w:id="747" w:author="Mokaddem Emna" w:date="2013-04-28T16:55:00Z"/>
        </w:trPr>
        <w:tc>
          <w:tcPr>
            <w:tcW w:w="865" w:type="dxa"/>
            <w:tcBorders>
              <w:top w:val="single" w:sz="6" w:space="0" w:color="auto"/>
              <w:left w:val="single" w:sz="2" w:space="0" w:color="auto"/>
              <w:bottom w:val="single" w:sz="6" w:space="0" w:color="auto"/>
              <w:right w:val="single" w:sz="6" w:space="0" w:color="auto"/>
            </w:tcBorders>
            <w:shd w:val="clear" w:color="auto" w:fill="auto"/>
            <w:vAlign w:val="center"/>
            <w:tcPrChange w:id="748" w:author="Mokaddem Emna" w:date="2013-04-28T17:34:00Z">
              <w:tcPr>
                <w:tcW w:w="865" w:type="dxa"/>
                <w:tcBorders>
                  <w:top w:val="single" w:sz="6" w:space="0" w:color="auto"/>
                  <w:left w:val="single" w:sz="2" w:space="0" w:color="auto"/>
                  <w:bottom w:val="single" w:sz="6" w:space="0" w:color="auto"/>
                  <w:right w:val="single" w:sz="6" w:space="0" w:color="auto"/>
                </w:tcBorders>
                <w:shd w:val="clear" w:color="auto" w:fill="auto"/>
                <w:vAlign w:val="center"/>
              </w:tcPr>
            </w:tcPrChange>
          </w:tcPr>
          <w:p w:rsidR="00E94E20" w:rsidRDefault="00A36B62" w:rsidP="00CC6C6C">
            <w:pPr>
              <w:spacing w:after="0"/>
              <w:jc w:val="center"/>
              <w:rPr>
                <w:ins w:id="749" w:author="Mokaddem Emna" w:date="2013-04-28T16:55:00Z"/>
                <w:i/>
                <w:sz w:val="14"/>
                <w:szCs w:val="14"/>
              </w:rPr>
            </w:pPr>
            <w:ins w:id="750" w:author="Mokaddem Emna" w:date="2013-04-28T16:55:00Z">
              <w:r>
                <w:rPr>
                  <w:i/>
                  <w:sz w:val="14"/>
                  <w:szCs w:val="14"/>
                </w:rPr>
                <w:t>Step-</w:t>
              </w:r>
            </w:ins>
            <w:ins w:id="751" w:author="Mokaddem Emna" w:date="2013-04-28T17:36:00Z">
              <w:r>
                <w:rPr>
                  <w:i/>
                  <w:sz w:val="14"/>
                  <w:szCs w:val="14"/>
                </w:rPr>
                <w:t>9</w:t>
              </w:r>
            </w:ins>
            <w:ins w:id="752" w:author="Mokaddem Emna" w:date="2013-04-28T16:55:00Z">
              <w:r w:rsidR="00E94E20">
                <w:rPr>
                  <w:i/>
                  <w:sz w:val="14"/>
                  <w:szCs w:val="14"/>
                </w:rPr>
                <w:t>0</w:t>
              </w:r>
            </w:ins>
          </w:p>
        </w:tc>
        <w:tc>
          <w:tcPr>
            <w:tcW w:w="3499" w:type="dxa"/>
            <w:gridSpan w:val="4"/>
            <w:tcBorders>
              <w:top w:val="single" w:sz="6" w:space="0" w:color="auto"/>
              <w:left w:val="single" w:sz="6" w:space="0" w:color="auto"/>
              <w:bottom w:val="single" w:sz="6" w:space="0" w:color="auto"/>
              <w:right w:val="single" w:sz="6" w:space="0" w:color="auto"/>
            </w:tcBorders>
            <w:shd w:val="clear" w:color="auto" w:fill="auto"/>
            <w:tcPrChange w:id="753" w:author="Mokaddem Emna" w:date="2013-04-28T17:34:00Z">
              <w:tcPr>
                <w:tcW w:w="3499" w:type="dxa"/>
                <w:gridSpan w:val="4"/>
                <w:tcBorders>
                  <w:top w:val="single" w:sz="6" w:space="0" w:color="auto"/>
                  <w:left w:val="single" w:sz="6" w:space="0" w:color="auto"/>
                  <w:bottom w:val="single" w:sz="6" w:space="0" w:color="auto"/>
                  <w:right w:val="single" w:sz="6" w:space="0" w:color="auto"/>
                </w:tcBorders>
                <w:shd w:val="clear" w:color="auto" w:fill="auto"/>
              </w:tcPr>
            </w:tcPrChange>
          </w:tcPr>
          <w:p w:rsidR="00E94E20" w:rsidRDefault="00E94E20" w:rsidP="00CC6C6C">
            <w:pPr>
              <w:pStyle w:val="NormalStep"/>
              <w:rPr>
                <w:ins w:id="754" w:author="Mokaddem Emna" w:date="2013-04-28T16:55:00Z"/>
                <w:rFonts w:asciiTheme="minorHAnsi" w:hAnsiTheme="minorHAnsi" w:cstheme="minorHAnsi"/>
                <w:sz w:val="22"/>
                <w:szCs w:val="22"/>
              </w:rPr>
            </w:pPr>
            <w:ins w:id="755" w:author="Mokaddem Emna" w:date="2013-04-28T16:55:00Z">
              <w:r>
                <w:rPr>
                  <w:rFonts w:asciiTheme="minorHAnsi" w:hAnsiTheme="minorHAnsi" w:cstheme="minorHAnsi"/>
                  <w:sz w:val="22"/>
                  <w:szCs w:val="22"/>
                </w:rPr>
                <w:t>Repeat steps Step-70 to</w:t>
              </w:r>
              <w:r w:rsidR="00A36B62">
                <w:rPr>
                  <w:rFonts w:asciiTheme="minorHAnsi" w:hAnsiTheme="minorHAnsi" w:cstheme="minorHAnsi"/>
                  <w:sz w:val="22"/>
                  <w:szCs w:val="22"/>
                </w:rPr>
                <w:t xml:space="preserve"> Step-</w:t>
              </w:r>
            </w:ins>
            <w:ins w:id="756" w:author="Mokaddem Emna" w:date="2013-04-28T17:36:00Z">
              <w:r w:rsidR="00A36B62">
                <w:rPr>
                  <w:rFonts w:asciiTheme="minorHAnsi" w:hAnsiTheme="minorHAnsi" w:cstheme="minorHAnsi"/>
                  <w:sz w:val="22"/>
                  <w:szCs w:val="22"/>
                </w:rPr>
                <w:t>8</w:t>
              </w:r>
            </w:ins>
            <w:ins w:id="757" w:author="Mokaddem Emna" w:date="2013-04-28T16:55:00Z">
              <w:r>
                <w:rPr>
                  <w:rFonts w:asciiTheme="minorHAnsi" w:hAnsiTheme="minorHAnsi" w:cstheme="minorHAnsi"/>
                  <w:sz w:val="22"/>
                  <w:szCs w:val="22"/>
                </w:rPr>
                <w:t xml:space="preserve">0 with East input </w:t>
              </w:r>
            </w:ins>
          </w:p>
        </w:tc>
        <w:tc>
          <w:tcPr>
            <w:tcW w:w="2690" w:type="dxa"/>
            <w:gridSpan w:val="2"/>
            <w:tcBorders>
              <w:top w:val="single" w:sz="6" w:space="0" w:color="auto"/>
              <w:left w:val="single" w:sz="6" w:space="0" w:color="auto"/>
              <w:bottom w:val="single" w:sz="6" w:space="0" w:color="auto"/>
              <w:right w:val="single" w:sz="6" w:space="0" w:color="auto"/>
            </w:tcBorders>
            <w:shd w:val="clear" w:color="auto" w:fill="auto"/>
            <w:tcPrChange w:id="758" w:author="Mokaddem Emna" w:date="2013-04-28T17:34:00Z">
              <w:tcPr>
                <w:tcW w:w="2690" w:type="dxa"/>
                <w:gridSpan w:val="2"/>
                <w:tcBorders>
                  <w:top w:val="single" w:sz="6" w:space="0" w:color="auto"/>
                  <w:left w:val="single" w:sz="6" w:space="0" w:color="auto"/>
                  <w:bottom w:val="single" w:sz="6" w:space="0" w:color="auto"/>
                  <w:right w:val="single" w:sz="6" w:space="0" w:color="auto"/>
                </w:tcBorders>
                <w:shd w:val="clear" w:color="auto" w:fill="auto"/>
              </w:tcPr>
            </w:tcPrChange>
          </w:tcPr>
          <w:p w:rsidR="00E94E20" w:rsidRDefault="00E94E20" w:rsidP="00CC6C6C">
            <w:pPr>
              <w:spacing w:after="0"/>
              <w:rPr>
                <w:ins w:id="759" w:author="Mokaddem Emna" w:date="2013-04-28T16:55:00Z"/>
                <w:rFonts w:cstheme="minorHAnsi"/>
                <w:lang w:val="en-GB"/>
              </w:rPr>
            </w:pPr>
            <w:ins w:id="760" w:author="Mokaddem Emna" w:date="2013-04-28T16:55:00Z">
              <w:r>
                <w:rPr>
                  <w:rFonts w:cstheme="minorHAnsi"/>
                  <w:lang w:val="en-GB"/>
                </w:rPr>
                <w:t>The same results as for the above steps are found</w:t>
              </w:r>
            </w:ins>
          </w:p>
        </w:tc>
        <w:tc>
          <w:tcPr>
            <w:tcW w:w="1691" w:type="dxa"/>
            <w:tcBorders>
              <w:top w:val="single" w:sz="6" w:space="0" w:color="auto"/>
              <w:left w:val="single" w:sz="6" w:space="0" w:color="auto"/>
              <w:bottom w:val="single" w:sz="6" w:space="0" w:color="auto"/>
              <w:right w:val="single" w:sz="2" w:space="0" w:color="auto"/>
            </w:tcBorders>
            <w:shd w:val="clear" w:color="auto" w:fill="00FF00"/>
            <w:vAlign w:val="center"/>
            <w:tcPrChange w:id="761" w:author="Mokaddem Emna" w:date="2013-04-28T17:34:00Z">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tcPrChange>
          </w:tcPr>
          <w:p w:rsidR="00E94E20" w:rsidRPr="00E94E20" w:rsidRDefault="00E94E20" w:rsidP="00CC6C6C">
            <w:pPr>
              <w:spacing w:after="0"/>
              <w:jc w:val="center"/>
              <w:rPr>
                <w:ins w:id="762" w:author="Mokaddem Emna" w:date="2013-04-28T16:55:00Z"/>
                <w:i/>
                <w:sz w:val="14"/>
                <w:szCs w:val="14"/>
                <w:lang w:val="en-GB"/>
              </w:rPr>
            </w:pPr>
            <w:ins w:id="763" w:author="Mokaddem Emna" w:date="2013-04-28T16:55:00Z">
              <w:r w:rsidRPr="00E94E20">
                <w:rPr>
                  <w:i/>
                  <w:sz w:val="14"/>
                  <w:szCs w:val="14"/>
                  <w:lang w:val="en-GB"/>
                </w:rPr>
                <w:t>NGEO-WEBC-PFC-0031</w:t>
              </w:r>
            </w:ins>
          </w:p>
        </w:tc>
      </w:tr>
      <w:tr w:rsidR="00E94E20" w:rsidRPr="0056181B" w:rsidTr="00C66BD4">
        <w:trPr>
          <w:ins w:id="764" w:author="Mokaddem Emna" w:date="2013-04-28T16:55:00Z"/>
        </w:trPr>
        <w:tc>
          <w:tcPr>
            <w:tcW w:w="865" w:type="dxa"/>
            <w:tcBorders>
              <w:top w:val="single" w:sz="6" w:space="0" w:color="auto"/>
              <w:left w:val="single" w:sz="2" w:space="0" w:color="auto"/>
              <w:bottom w:val="single" w:sz="6" w:space="0" w:color="auto"/>
              <w:right w:val="single" w:sz="6" w:space="0" w:color="auto"/>
            </w:tcBorders>
            <w:shd w:val="clear" w:color="auto" w:fill="auto"/>
            <w:vAlign w:val="center"/>
            <w:tcPrChange w:id="765" w:author="Mokaddem Emna" w:date="2013-04-28T17:34:00Z">
              <w:tcPr>
                <w:tcW w:w="865" w:type="dxa"/>
                <w:tcBorders>
                  <w:top w:val="single" w:sz="6" w:space="0" w:color="auto"/>
                  <w:left w:val="single" w:sz="2" w:space="0" w:color="auto"/>
                  <w:bottom w:val="single" w:sz="6" w:space="0" w:color="auto"/>
                  <w:right w:val="single" w:sz="6" w:space="0" w:color="auto"/>
                </w:tcBorders>
                <w:shd w:val="clear" w:color="auto" w:fill="auto"/>
                <w:vAlign w:val="center"/>
              </w:tcPr>
            </w:tcPrChange>
          </w:tcPr>
          <w:p w:rsidR="00E94E20" w:rsidRDefault="00A36B62" w:rsidP="00CC6C6C">
            <w:pPr>
              <w:spacing w:after="0"/>
              <w:jc w:val="center"/>
              <w:rPr>
                <w:ins w:id="766" w:author="Mokaddem Emna" w:date="2013-04-28T16:55:00Z"/>
                <w:i/>
                <w:sz w:val="14"/>
                <w:szCs w:val="14"/>
              </w:rPr>
            </w:pPr>
            <w:ins w:id="767" w:author="Mokaddem Emna" w:date="2013-04-28T16:55:00Z">
              <w:r>
                <w:rPr>
                  <w:i/>
                  <w:sz w:val="14"/>
                  <w:szCs w:val="14"/>
                </w:rPr>
                <w:t>Step-10</w:t>
              </w:r>
            </w:ins>
            <w:ins w:id="768" w:author="Mokaddem Emna" w:date="2013-04-28T17:36:00Z">
              <w:r>
                <w:rPr>
                  <w:i/>
                  <w:sz w:val="14"/>
                  <w:szCs w:val="14"/>
                </w:rPr>
                <w:t>0</w:t>
              </w:r>
            </w:ins>
          </w:p>
        </w:tc>
        <w:tc>
          <w:tcPr>
            <w:tcW w:w="3499" w:type="dxa"/>
            <w:gridSpan w:val="4"/>
            <w:tcBorders>
              <w:top w:val="single" w:sz="6" w:space="0" w:color="auto"/>
              <w:left w:val="single" w:sz="6" w:space="0" w:color="auto"/>
              <w:bottom w:val="single" w:sz="6" w:space="0" w:color="auto"/>
              <w:right w:val="single" w:sz="6" w:space="0" w:color="auto"/>
            </w:tcBorders>
            <w:shd w:val="clear" w:color="auto" w:fill="auto"/>
            <w:tcPrChange w:id="769" w:author="Mokaddem Emna" w:date="2013-04-28T17:34:00Z">
              <w:tcPr>
                <w:tcW w:w="3499" w:type="dxa"/>
                <w:gridSpan w:val="4"/>
                <w:tcBorders>
                  <w:top w:val="single" w:sz="6" w:space="0" w:color="auto"/>
                  <w:left w:val="single" w:sz="6" w:space="0" w:color="auto"/>
                  <w:bottom w:val="single" w:sz="6" w:space="0" w:color="auto"/>
                  <w:right w:val="single" w:sz="6" w:space="0" w:color="auto"/>
                </w:tcBorders>
                <w:shd w:val="clear" w:color="auto" w:fill="auto"/>
              </w:tcPr>
            </w:tcPrChange>
          </w:tcPr>
          <w:p w:rsidR="00E94E20" w:rsidRDefault="00E94E20" w:rsidP="00CC6C6C">
            <w:pPr>
              <w:pStyle w:val="NormalStep"/>
              <w:rPr>
                <w:ins w:id="770" w:author="Mokaddem Emna" w:date="2013-04-28T16:55:00Z"/>
                <w:rFonts w:asciiTheme="minorHAnsi" w:hAnsiTheme="minorHAnsi" w:cstheme="minorHAnsi"/>
                <w:sz w:val="22"/>
                <w:szCs w:val="22"/>
              </w:rPr>
            </w:pPr>
            <w:ins w:id="771" w:author="Mokaddem Emna" w:date="2013-04-28T16:55:00Z">
              <w:r>
                <w:rPr>
                  <w:rFonts w:asciiTheme="minorHAnsi" w:hAnsiTheme="minorHAnsi" w:cstheme="minorHAnsi"/>
                  <w:sz w:val="22"/>
                  <w:szCs w:val="22"/>
                </w:rPr>
                <w:t>Enter the following coordinates in the South input: abcf and press the “Tab” keyboard.</w:t>
              </w:r>
            </w:ins>
          </w:p>
          <w:p w:rsidR="00E94E20" w:rsidRDefault="00E94E20" w:rsidP="00CC6C6C">
            <w:pPr>
              <w:pStyle w:val="NormalStep"/>
              <w:rPr>
                <w:ins w:id="772" w:author="Mokaddem Emna" w:date="2013-04-28T16:55:00Z"/>
                <w:rFonts w:asciiTheme="minorHAnsi" w:hAnsiTheme="minorHAnsi" w:cstheme="minorHAnsi"/>
                <w:sz w:val="22"/>
                <w:szCs w:val="22"/>
              </w:rPr>
            </w:pPr>
          </w:p>
        </w:tc>
        <w:tc>
          <w:tcPr>
            <w:tcW w:w="2690" w:type="dxa"/>
            <w:gridSpan w:val="2"/>
            <w:tcBorders>
              <w:top w:val="single" w:sz="6" w:space="0" w:color="auto"/>
              <w:left w:val="single" w:sz="6" w:space="0" w:color="auto"/>
              <w:bottom w:val="single" w:sz="6" w:space="0" w:color="auto"/>
              <w:right w:val="single" w:sz="6" w:space="0" w:color="auto"/>
            </w:tcBorders>
            <w:shd w:val="clear" w:color="auto" w:fill="auto"/>
            <w:tcPrChange w:id="773" w:author="Mokaddem Emna" w:date="2013-04-28T17:34:00Z">
              <w:tcPr>
                <w:tcW w:w="2690" w:type="dxa"/>
                <w:gridSpan w:val="2"/>
                <w:tcBorders>
                  <w:top w:val="single" w:sz="6" w:space="0" w:color="auto"/>
                  <w:left w:val="single" w:sz="6" w:space="0" w:color="auto"/>
                  <w:bottom w:val="single" w:sz="6" w:space="0" w:color="auto"/>
                  <w:right w:val="single" w:sz="6" w:space="0" w:color="auto"/>
                </w:tcBorders>
                <w:shd w:val="clear" w:color="auto" w:fill="auto"/>
              </w:tcPr>
            </w:tcPrChange>
          </w:tcPr>
          <w:p w:rsidR="00E94E20" w:rsidRDefault="00E94E20" w:rsidP="00CC6C6C">
            <w:pPr>
              <w:spacing w:after="0"/>
              <w:rPr>
                <w:ins w:id="774" w:author="Mokaddem Emna" w:date="2013-04-28T16:55:00Z"/>
                <w:rFonts w:cstheme="minorHAnsi"/>
                <w:lang w:val="en-GB"/>
              </w:rPr>
            </w:pPr>
            <w:ins w:id="775" w:author="Mokaddem Emna" w:date="2013-04-28T16:55:00Z">
              <w:r>
                <w:rPr>
                  <w:rFonts w:cstheme="minorHAnsi"/>
                  <w:lang w:val="en-GB"/>
                </w:rPr>
                <w:t xml:space="preserve">The South input is </w:t>
              </w:r>
            </w:ins>
            <w:ins w:id="776" w:author="Mokaddem Emna" w:date="2013-04-28T16:56:00Z">
              <w:r>
                <w:rPr>
                  <w:rFonts w:cstheme="minorHAnsi"/>
                  <w:lang w:val="en-GB"/>
                </w:rPr>
                <w:t xml:space="preserve">reset to its </w:t>
              </w:r>
            </w:ins>
            <w:ins w:id="777" w:author="Mokaddem Emna" w:date="2013-04-28T16:55:00Z">
              <w:r>
                <w:rPr>
                  <w:rFonts w:cstheme="minorHAnsi"/>
                  <w:lang w:val="en-GB"/>
                </w:rPr>
                <w:t xml:space="preserve">previous value since </w:t>
              </w:r>
              <w:r w:rsidRPr="00E94E20">
                <w:rPr>
                  <w:rFonts w:cstheme="minorHAnsi"/>
                  <w:lang w:val="en-GB"/>
                </w:rPr>
                <w:t xml:space="preserve">abcf </w:t>
              </w:r>
              <w:r>
                <w:rPr>
                  <w:rFonts w:cstheme="minorHAnsi"/>
                  <w:lang w:val="en-GB"/>
                </w:rPr>
                <w:t>is not a valid latitude</w:t>
              </w:r>
            </w:ins>
          </w:p>
        </w:tc>
        <w:tc>
          <w:tcPr>
            <w:tcW w:w="1691" w:type="dxa"/>
            <w:tcBorders>
              <w:top w:val="single" w:sz="6" w:space="0" w:color="auto"/>
              <w:left w:val="single" w:sz="6" w:space="0" w:color="auto"/>
              <w:bottom w:val="single" w:sz="6" w:space="0" w:color="auto"/>
              <w:right w:val="single" w:sz="2" w:space="0" w:color="auto"/>
            </w:tcBorders>
            <w:shd w:val="clear" w:color="auto" w:fill="00FF00"/>
            <w:vAlign w:val="center"/>
            <w:tcPrChange w:id="778" w:author="Mokaddem Emna" w:date="2013-04-28T17:34:00Z">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tcPrChange>
          </w:tcPr>
          <w:p w:rsidR="00E94E20" w:rsidRPr="00E94E20" w:rsidRDefault="00E94E20" w:rsidP="00CC6C6C">
            <w:pPr>
              <w:spacing w:after="0"/>
              <w:jc w:val="center"/>
              <w:rPr>
                <w:ins w:id="779" w:author="Mokaddem Emna" w:date="2013-04-28T16:55:00Z"/>
                <w:i/>
                <w:sz w:val="14"/>
                <w:szCs w:val="14"/>
                <w:lang w:val="en-GB"/>
              </w:rPr>
            </w:pPr>
            <w:ins w:id="780" w:author="Mokaddem Emna" w:date="2013-04-28T16:55:00Z">
              <w:r w:rsidRPr="00E94E20">
                <w:rPr>
                  <w:i/>
                  <w:sz w:val="14"/>
                  <w:szCs w:val="14"/>
                  <w:lang w:val="en-GB"/>
                </w:rPr>
                <w:t>NGEO-WEBC-PFC-0032</w:t>
              </w:r>
            </w:ins>
          </w:p>
        </w:tc>
      </w:tr>
      <w:tr w:rsidR="00E94E20" w:rsidRPr="0056181B" w:rsidTr="00C66BD4">
        <w:trPr>
          <w:ins w:id="781" w:author="Mokaddem Emna" w:date="2013-04-28T16:55:00Z"/>
        </w:trPr>
        <w:tc>
          <w:tcPr>
            <w:tcW w:w="865" w:type="dxa"/>
            <w:tcBorders>
              <w:top w:val="single" w:sz="6" w:space="0" w:color="auto"/>
              <w:left w:val="single" w:sz="2" w:space="0" w:color="auto"/>
              <w:bottom w:val="single" w:sz="6" w:space="0" w:color="auto"/>
              <w:right w:val="single" w:sz="6" w:space="0" w:color="auto"/>
            </w:tcBorders>
            <w:shd w:val="clear" w:color="auto" w:fill="auto"/>
            <w:vAlign w:val="center"/>
            <w:tcPrChange w:id="782" w:author="Mokaddem Emna" w:date="2013-04-28T17:34:00Z">
              <w:tcPr>
                <w:tcW w:w="865" w:type="dxa"/>
                <w:tcBorders>
                  <w:top w:val="single" w:sz="6" w:space="0" w:color="auto"/>
                  <w:left w:val="single" w:sz="2" w:space="0" w:color="auto"/>
                  <w:bottom w:val="single" w:sz="6" w:space="0" w:color="auto"/>
                  <w:right w:val="single" w:sz="6" w:space="0" w:color="auto"/>
                </w:tcBorders>
                <w:shd w:val="clear" w:color="auto" w:fill="auto"/>
                <w:vAlign w:val="center"/>
              </w:tcPr>
            </w:tcPrChange>
          </w:tcPr>
          <w:p w:rsidR="00E94E20" w:rsidRDefault="00E94E20" w:rsidP="00CC6C6C">
            <w:pPr>
              <w:spacing w:after="0"/>
              <w:jc w:val="center"/>
              <w:rPr>
                <w:ins w:id="783" w:author="Mokaddem Emna" w:date="2013-04-28T16:55:00Z"/>
                <w:i/>
                <w:sz w:val="14"/>
                <w:szCs w:val="14"/>
              </w:rPr>
            </w:pPr>
            <w:ins w:id="784" w:author="Mokaddem Emna" w:date="2013-04-28T16:55:00Z">
              <w:r>
                <w:rPr>
                  <w:i/>
                  <w:sz w:val="14"/>
                  <w:szCs w:val="14"/>
                </w:rPr>
                <w:lastRenderedPageBreak/>
                <w:t>Step-10</w:t>
              </w:r>
            </w:ins>
            <w:ins w:id="785" w:author="Mokaddem Emna" w:date="2013-04-28T17:36:00Z">
              <w:r w:rsidR="00A36B62">
                <w:rPr>
                  <w:i/>
                  <w:sz w:val="14"/>
                  <w:szCs w:val="14"/>
                </w:rPr>
                <w:t>1</w:t>
              </w:r>
            </w:ins>
          </w:p>
        </w:tc>
        <w:tc>
          <w:tcPr>
            <w:tcW w:w="3499" w:type="dxa"/>
            <w:gridSpan w:val="4"/>
            <w:tcBorders>
              <w:top w:val="single" w:sz="6" w:space="0" w:color="auto"/>
              <w:left w:val="single" w:sz="6" w:space="0" w:color="auto"/>
              <w:bottom w:val="single" w:sz="6" w:space="0" w:color="auto"/>
              <w:right w:val="single" w:sz="6" w:space="0" w:color="auto"/>
            </w:tcBorders>
            <w:shd w:val="clear" w:color="auto" w:fill="auto"/>
            <w:tcPrChange w:id="786" w:author="Mokaddem Emna" w:date="2013-04-28T17:34:00Z">
              <w:tcPr>
                <w:tcW w:w="3499" w:type="dxa"/>
                <w:gridSpan w:val="4"/>
                <w:tcBorders>
                  <w:top w:val="single" w:sz="6" w:space="0" w:color="auto"/>
                  <w:left w:val="single" w:sz="6" w:space="0" w:color="auto"/>
                  <w:bottom w:val="single" w:sz="6" w:space="0" w:color="auto"/>
                  <w:right w:val="single" w:sz="6" w:space="0" w:color="auto"/>
                </w:tcBorders>
                <w:shd w:val="clear" w:color="auto" w:fill="auto"/>
              </w:tcPr>
            </w:tcPrChange>
          </w:tcPr>
          <w:p w:rsidR="00E94E20" w:rsidRDefault="00E94E20" w:rsidP="00CC6C6C">
            <w:pPr>
              <w:pStyle w:val="NormalStep"/>
              <w:rPr>
                <w:ins w:id="787" w:author="Mokaddem Emna" w:date="2013-04-28T16:55:00Z"/>
                <w:rFonts w:asciiTheme="minorHAnsi" w:hAnsiTheme="minorHAnsi" w:cstheme="minorHAnsi"/>
                <w:sz w:val="22"/>
                <w:szCs w:val="22"/>
              </w:rPr>
            </w:pPr>
            <w:ins w:id="788" w:author="Mokaddem Emna" w:date="2013-04-28T16:55:00Z">
              <w:r>
                <w:rPr>
                  <w:rFonts w:asciiTheme="minorHAnsi" w:hAnsiTheme="minorHAnsi" w:cstheme="minorHAnsi"/>
                  <w:sz w:val="22"/>
                  <w:szCs w:val="22"/>
                </w:rPr>
                <w:t>Enter the following coordinates in the South input: 93 and press the “Tab” keyboard.</w:t>
              </w:r>
            </w:ins>
          </w:p>
          <w:p w:rsidR="00E94E20" w:rsidRDefault="00E94E20" w:rsidP="00CC6C6C">
            <w:pPr>
              <w:pStyle w:val="NormalStep"/>
              <w:rPr>
                <w:ins w:id="789" w:author="Mokaddem Emna" w:date="2013-04-28T16:55:00Z"/>
                <w:rFonts w:asciiTheme="minorHAnsi" w:hAnsiTheme="minorHAnsi" w:cstheme="minorHAnsi"/>
                <w:sz w:val="22"/>
                <w:szCs w:val="22"/>
              </w:rPr>
            </w:pPr>
          </w:p>
        </w:tc>
        <w:tc>
          <w:tcPr>
            <w:tcW w:w="2690" w:type="dxa"/>
            <w:gridSpan w:val="2"/>
            <w:tcBorders>
              <w:top w:val="single" w:sz="6" w:space="0" w:color="auto"/>
              <w:left w:val="single" w:sz="6" w:space="0" w:color="auto"/>
              <w:bottom w:val="single" w:sz="6" w:space="0" w:color="auto"/>
              <w:right w:val="single" w:sz="6" w:space="0" w:color="auto"/>
            </w:tcBorders>
            <w:shd w:val="clear" w:color="auto" w:fill="auto"/>
            <w:tcPrChange w:id="790" w:author="Mokaddem Emna" w:date="2013-04-28T17:34:00Z">
              <w:tcPr>
                <w:tcW w:w="2690" w:type="dxa"/>
                <w:gridSpan w:val="2"/>
                <w:tcBorders>
                  <w:top w:val="single" w:sz="6" w:space="0" w:color="auto"/>
                  <w:left w:val="single" w:sz="6" w:space="0" w:color="auto"/>
                  <w:bottom w:val="single" w:sz="6" w:space="0" w:color="auto"/>
                  <w:right w:val="single" w:sz="6" w:space="0" w:color="auto"/>
                </w:tcBorders>
                <w:shd w:val="clear" w:color="auto" w:fill="auto"/>
              </w:tcPr>
            </w:tcPrChange>
          </w:tcPr>
          <w:p w:rsidR="00E94E20" w:rsidRDefault="00E94E20" w:rsidP="00CC6C6C">
            <w:pPr>
              <w:spacing w:after="0"/>
              <w:rPr>
                <w:ins w:id="791" w:author="Mokaddem Emna" w:date="2013-04-28T16:55:00Z"/>
                <w:rFonts w:cstheme="minorHAnsi"/>
                <w:lang w:val="en-GB"/>
              </w:rPr>
            </w:pPr>
            <w:ins w:id="792" w:author="Mokaddem Emna" w:date="2013-04-28T16:55:00Z">
              <w:r>
                <w:rPr>
                  <w:rFonts w:cstheme="minorHAnsi"/>
                  <w:lang w:val="en-GB"/>
                </w:rPr>
                <w:t xml:space="preserve">The South input is </w:t>
              </w:r>
            </w:ins>
            <w:ins w:id="793" w:author="Mokaddem Emna" w:date="2013-04-28T16:56:00Z">
              <w:r>
                <w:rPr>
                  <w:rFonts w:cstheme="minorHAnsi"/>
                  <w:lang w:val="en-GB"/>
                </w:rPr>
                <w:t xml:space="preserve">reset to its </w:t>
              </w:r>
            </w:ins>
            <w:ins w:id="794" w:author="Mokaddem Emna" w:date="2013-04-28T16:55:00Z">
              <w:r>
                <w:rPr>
                  <w:rFonts w:cstheme="minorHAnsi"/>
                  <w:lang w:val="en-GB"/>
                </w:rPr>
                <w:t xml:space="preserve">previous value since </w:t>
              </w:r>
              <w:r w:rsidRPr="00E94E20">
                <w:rPr>
                  <w:rFonts w:cstheme="minorHAnsi"/>
                  <w:lang w:val="en-GB"/>
                </w:rPr>
                <w:t xml:space="preserve">93 </w:t>
              </w:r>
              <w:r>
                <w:rPr>
                  <w:rFonts w:cstheme="minorHAnsi"/>
                  <w:lang w:val="en-GB"/>
                </w:rPr>
                <w:t>is not a valid latitude</w:t>
              </w:r>
            </w:ins>
          </w:p>
        </w:tc>
        <w:tc>
          <w:tcPr>
            <w:tcW w:w="1691" w:type="dxa"/>
            <w:tcBorders>
              <w:top w:val="single" w:sz="6" w:space="0" w:color="auto"/>
              <w:left w:val="single" w:sz="6" w:space="0" w:color="auto"/>
              <w:bottom w:val="single" w:sz="6" w:space="0" w:color="auto"/>
              <w:right w:val="single" w:sz="2" w:space="0" w:color="auto"/>
            </w:tcBorders>
            <w:shd w:val="clear" w:color="auto" w:fill="00FF00"/>
            <w:vAlign w:val="center"/>
            <w:tcPrChange w:id="795" w:author="Mokaddem Emna" w:date="2013-04-28T17:34:00Z">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tcPrChange>
          </w:tcPr>
          <w:p w:rsidR="00E94E20" w:rsidRPr="00E94E20" w:rsidRDefault="00E94E20" w:rsidP="00CC6C6C">
            <w:pPr>
              <w:spacing w:after="0"/>
              <w:jc w:val="center"/>
              <w:rPr>
                <w:ins w:id="796" w:author="Mokaddem Emna" w:date="2013-04-28T16:55:00Z"/>
                <w:i/>
                <w:sz w:val="14"/>
                <w:szCs w:val="14"/>
                <w:lang w:val="en-GB"/>
              </w:rPr>
            </w:pPr>
            <w:ins w:id="797" w:author="Mokaddem Emna" w:date="2013-04-28T16:55:00Z">
              <w:r w:rsidRPr="00E94E20">
                <w:rPr>
                  <w:i/>
                  <w:sz w:val="14"/>
                  <w:szCs w:val="14"/>
                  <w:lang w:val="en-GB"/>
                </w:rPr>
                <w:t>NGEO-WEBC-PFC-0032</w:t>
              </w:r>
            </w:ins>
          </w:p>
        </w:tc>
      </w:tr>
      <w:tr w:rsidR="00E94E20" w:rsidRPr="0056181B" w:rsidTr="00C66BD4">
        <w:trPr>
          <w:ins w:id="798" w:author="Mokaddem Emna" w:date="2013-04-28T16:55:00Z"/>
        </w:trPr>
        <w:tc>
          <w:tcPr>
            <w:tcW w:w="865" w:type="dxa"/>
            <w:tcBorders>
              <w:top w:val="single" w:sz="6" w:space="0" w:color="auto"/>
              <w:left w:val="single" w:sz="2" w:space="0" w:color="auto"/>
              <w:bottom w:val="single" w:sz="6" w:space="0" w:color="auto"/>
              <w:right w:val="single" w:sz="6" w:space="0" w:color="auto"/>
            </w:tcBorders>
            <w:shd w:val="clear" w:color="auto" w:fill="auto"/>
            <w:vAlign w:val="center"/>
            <w:tcPrChange w:id="799" w:author="Mokaddem Emna" w:date="2013-04-28T17:34:00Z">
              <w:tcPr>
                <w:tcW w:w="865" w:type="dxa"/>
                <w:tcBorders>
                  <w:top w:val="single" w:sz="6" w:space="0" w:color="auto"/>
                  <w:left w:val="single" w:sz="2" w:space="0" w:color="auto"/>
                  <w:bottom w:val="single" w:sz="6" w:space="0" w:color="auto"/>
                  <w:right w:val="single" w:sz="6" w:space="0" w:color="auto"/>
                </w:tcBorders>
                <w:shd w:val="clear" w:color="auto" w:fill="auto"/>
                <w:vAlign w:val="center"/>
              </w:tcPr>
            </w:tcPrChange>
          </w:tcPr>
          <w:p w:rsidR="00E94E20" w:rsidRDefault="00E94E20" w:rsidP="00CC6C6C">
            <w:pPr>
              <w:spacing w:after="0"/>
              <w:jc w:val="center"/>
              <w:rPr>
                <w:ins w:id="800" w:author="Mokaddem Emna" w:date="2013-04-28T16:55:00Z"/>
                <w:i/>
                <w:sz w:val="14"/>
                <w:szCs w:val="14"/>
              </w:rPr>
            </w:pPr>
            <w:ins w:id="801" w:author="Mokaddem Emna" w:date="2013-04-28T16:55:00Z">
              <w:r>
                <w:rPr>
                  <w:i/>
                  <w:sz w:val="14"/>
                  <w:szCs w:val="14"/>
                </w:rPr>
                <w:t>Step-10</w:t>
              </w:r>
            </w:ins>
            <w:ins w:id="802" w:author="Mokaddem Emna" w:date="2013-04-28T17:36:00Z">
              <w:r w:rsidR="00A36B62">
                <w:rPr>
                  <w:i/>
                  <w:sz w:val="14"/>
                  <w:szCs w:val="14"/>
                </w:rPr>
                <w:t>2</w:t>
              </w:r>
            </w:ins>
          </w:p>
        </w:tc>
        <w:tc>
          <w:tcPr>
            <w:tcW w:w="3499" w:type="dxa"/>
            <w:gridSpan w:val="4"/>
            <w:tcBorders>
              <w:top w:val="single" w:sz="6" w:space="0" w:color="auto"/>
              <w:left w:val="single" w:sz="6" w:space="0" w:color="auto"/>
              <w:bottom w:val="single" w:sz="6" w:space="0" w:color="auto"/>
              <w:right w:val="single" w:sz="6" w:space="0" w:color="auto"/>
            </w:tcBorders>
            <w:shd w:val="clear" w:color="auto" w:fill="auto"/>
            <w:tcPrChange w:id="803" w:author="Mokaddem Emna" w:date="2013-04-28T17:34:00Z">
              <w:tcPr>
                <w:tcW w:w="3499" w:type="dxa"/>
                <w:gridSpan w:val="4"/>
                <w:tcBorders>
                  <w:top w:val="single" w:sz="6" w:space="0" w:color="auto"/>
                  <w:left w:val="single" w:sz="6" w:space="0" w:color="auto"/>
                  <w:bottom w:val="single" w:sz="6" w:space="0" w:color="auto"/>
                  <w:right w:val="single" w:sz="6" w:space="0" w:color="auto"/>
                </w:tcBorders>
                <w:shd w:val="clear" w:color="auto" w:fill="auto"/>
              </w:tcPr>
            </w:tcPrChange>
          </w:tcPr>
          <w:p w:rsidR="00E94E20" w:rsidRDefault="00E94E20" w:rsidP="00CC6C6C">
            <w:pPr>
              <w:pStyle w:val="NormalStep"/>
              <w:rPr>
                <w:ins w:id="804" w:author="Mokaddem Emna" w:date="2013-04-28T16:55:00Z"/>
                <w:rFonts w:asciiTheme="minorHAnsi" w:hAnsiTheme="minorHAnsi" w:cstheme="minorHAnsi"/>
                <w:sz w:val="22"/>
                <w:szCs w:val="22"/>
              </w:rPr>
            </w:pPr>
            <w:ins w:id="805" w:author="Mokaddem Emna" w:date="2013-04-28T16:55:00Z">
              <w:r>
                <w:rPr>
                  <w:rFonts w:asciiTheme="minorHAnsi" w:hAnsiTheme="minorHAnsi" w:cstheme="minorHAnsi"/>
                  <w:sz w:val="22"/>
                  <w:szCs w:val="22"/>
                </w:rPr>
                <w:t>Repeat steps Step-</w:t>
              </w:r>
              <w:r w:rsidR="004B2AEA">
                <w:rPr>
                  <w:rFonts w:asciiTheme="minorHAnsi" w:hAnsiTheme="minorHAnsi" w:cstheme="minorHAnsi"/>
                  <w:sz w:val="22"/>
                  <w:szCs w:val="22"/>
                </w:rPr>
                <w:t>10</w:t>
              </w:r>
            </w:ins>
            <w:ins w:id="806" w:author="Mokaddem Emna" w:date="2013-04-28T17:37:00Z">
              <w:r w:rsidR="004B2AEA">
                <w:rPr>
                  <w:rFonts w:asciiTheme="minorHAnsi" w:hAnsiTheme="minorHAnsi" w:cstheme="minorHAnsi"/>
                  <w:sz w:val="22"/>
                  <w:szCs w:val="22"/>
                </w:rPr>
                <w:t xml:space="preserve">0 </w:t>
              </w:r>
            </w:ins>
            <w:ins w:id="807" w:author="Mokaddem Emna" w:date="2013-04-28T16:55:00Z">
              <w:r>
                <w:rPr>
                  <w:rFonts w:asciiTheme="minorHAnsi" w:hAnsiTheme="minorHAnsi" w:cstheme="minorHAnsi"/>
                  <w:sz w:val="22"/>
                  <w:szCs w:val="22"/>
                </w:rPr>
                <w:t>to Step-</w:t>
              </w:r>
              <w:r w:rsidR="004B2AEA">
                <w:rPr>
                  <w:rFonts w:asciiTheme="minorHAnsi" w:hAnsiTheme="minorHAnsi" w:cstheme="minorHAnsi"/>
                  <w:sz w:val="22"/>
                  <w:szCs w:val="22"/>
                </w:rPr>
                <w:t>10</w:t>
              </w:r>
            </w:ins>
            <w:ins w:id="808" w:author="Mokaddem Emna" w:date="2013-04-28T17:37:00Z">
              <w:r w:rsidR="004B2AEA">
                <w:rPr>
                  <w:rFonts w:asciiTheme="minorHAnsi" w:hAnsiTheme="minorHAnsi" w:cstheme="minorHAnsi"/>
                  <w:sz w:val="22"/>
                  <w:szCs w:val="22"/>
                </w:rPr>
                <w:t>1</w:t>
              </w:r>
            </w:ins>
            <w:ins w:id="809" w:author="Mokaddem Emna" w:date="2013-04-28T16:55:00Z">
              <w:r>
                <w:rPr>
                  <w:rFonts w:asciiTheme="minorHAnsi" w:hAnsiTheme="minorHAnsi" w:cstheme="minorHAnsi"/>
                  <w:sz w:val="22"/>
                  <w:szCs w:val="22"/>
                </w:rPr>
                <w:t xml:space="preserve"> with North input </w:t>
              </w:r>
            </w:ins>
          </w:p>
        </w:tc>
        <w:tc>
          <w:tcPr>
            <w:tcW w:w="2690" w:type="dxa"/>
            <w:gridSpan w:val="2"/>
            <w:tcBorders>
              <w:top w:val="single" w:sz="6" w:space="0" w:color="auto"/>
              <w:left w:val="single" w:sz="6" w:space="0" w:color="auto"/>
              <w:bottom w:val="single" w:sz="6" w:space="0" w:color="auto"/>
              <w:right w:val="single" w:sz="6" w:space="0" w:color="auto"/>
            </w:tcBorders>
            <w:shd w:val="clear" w:color="auto" w:fill="auto"/>
            <w:tcPrChange w:id="810" w:author="Mokaddem Emna" w:date="2013-04-28T17:34:00Z">
              <w:tcPr>
                <w:tcW w:w="2690" w:type="dxa"/>
                <w:gridSpan w:val="2"/>
                <w:tcBorders>
                  <w:top w:val="single" w:sz="6" w:space="0" w:color="auto"/>
                  <w:left w:val="single" w:sz="6" w:space="0" w:color="auto"/>
                  <w:bottom w:val="single" w:sz="6" w:space="0" w:color="auto"/>
                  <w:right w:val="single" w:sz="6" w:space="0" w:color="auto"/>
                </w:tcBorders>
                <w:shd w:val="clear" w:color="auto" w:fill="auto"/>
              </w:tcPr>
            </w:tcPrChange>
          </w:tcPr>
          <w:p w:rsidR="00E94E20" w:rsidRDefault="00E94E20" w:rsidP="00CC6C6C">
            <w:pPr>
              <w:spacing w:after="0"/>
              <w:rPr>
                <w:ins w:id="811" w:author="Mokaddem Emna" w:date="2013-04-28T16:55:00Z"/>
                <w:rFonts w:cstheme="minorHAnsi"/>
                <w:lang w:val="en-GB"/>
              </w:rPr>
            </w:pPr>
            <w:ins w:id="812" w:author="Mokaddem Emna" w:date="2013-04-28T16:55:00Z">
              <w:r>
                <w:rPr>
                  <w:rFonts w:cstheme="minorHAnsi"/>
                  <w:lang w:val="en-GB"/>
                </w:rPr>
                <w:t>The same results as for the above steps are found</w:t>
              </w:r>
            </w:ins>
          </w:p>
        </w:tc>
        <w:tc>
          <w:tcPr>
            <w:tcW w:w="1691" w:type="dxa"/>
            <w:tcBorders>
              <w:top w:val="single" w:sz="6" w:space="0" w:color="auto"/>
              <w:left w:val="single" w:sz="6" w:space="0" w:color="auto"/>
              <w:bottom w:val="single" w:sz="6" w:space="0" w:color="auto"/>
              <w:right w:val="single" w:sz="2" w:space="0" w:color="auto"/>
            </w:tcBorders>
            <w:shd w:val="clear" w:color="auto" w:fill="00FF00"/>
            <w:vAlign w:val="center"/>
            <w:tcPrChange w:id="813" w:author="Mokaddem Emna" w:date="2013-04-28T17:34:00Z">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tcPrChange>
          </w:tcPr>
          <w:p w:rsidR="00E94E20" w:rsidRPr="00E94E20" w:rsidRDefault="00E94E20" w:rsidP="00CC6C6C">
            <w:pPr>
              <w:spacing w:after="0"/>
              <w:jc w:val="center"/>
              <w:rPr>
                <w:ins w:id="814" w:author="Mokaddem Emna" w:date="2013-04-28T16:55:00Z"/>
                <w:i/>
                <w:sz w:val="14"/>
                <w:szCs w:val="14"/>
                <w:lang w:val="en-GB"/>
              </w:rPr>
            </w:pPr>
            <w:ins w:id="815" w:author="Mokaddem Emna" w:date="2013-04-28T16:55:00Z">
              <w:r w:rsidRPr="00E94E20">
                <w:rPr>
                  <w:i/>
                  <w:sz w:val="14"/>
                  <w:szCs w:val="14"/>
                  <w:lang w:val="en-GB"/>
                </w:rPr>
                <w:t>NGEO-WEBC-PFC-0032</w:t>
              </w:r>
            </w:ins>
          </w:p>
        </w:tc>
      </w:tr>
      <w:tr w:rsidR="00E94E20" w:rsidRPr="0077288A" w:rsidTr="00C66BD4">
        <w:trPr>
          <w:ins w:id="816" w:author="Mokaddem Emna" w:date="2013-04-28T16:55:00Z"/>
        </w:trPr>
        <w:tc>
          <w:tcPr>
            <w:tcW w:w="865" w:type="dxa"/>
            <w:tcBorders>
              <w:top w:val="single" w:sz="6" w:space="0" w:color="auto"/>
              <w:left w:val="single" w:sz="2" w:space="0" w:color="auto"/>
              <w:bottom w:val="single" w:sz="2" w:space="0" w:color="auto"/>
              <w:right w:val="single" w:sz="6" w:space="0" w:color="auto"/>
            </w:tcBorders>
            <w:shd w:val="clear" w:color="auto" w:fill="auto"/>
            <w:vAlign w:val="center"/>
            <w:tcPrChange w:id="817" w:author="Mokaddem Emna" w:date="2013-04-28T17:34:00Z">
              <w:tcPr>
                <w:tcW w:w="865" w:type="dxa"/>
                <w:tcBorders>
                  <w:top w:val="single" w:sz="6" w:space="0" w:color="auto"/>
                  <w:left w:val="single" w:sz="2" w:space="0" w:color="auto"/>
                  <w:bottom w:val="single" w:sz="2" w:space="0" w:color="auto"/>
                  <w:right w:val="single" w:sz="6" w:space="0" w:color="auto"/>
                </w:tcBorders>
                <w:shd w:val="clear" w:color="auto" w:fill="auto"/>
                <w:vAlign w:val="center"/>
              </w:tcPr>
            </w:tcPrChange>
          </w:tcPr>
          <w:p w:rsidR="00E94E20" w:rsidRDefault="00E94E20" w:rsidP="00CC6C6C">
            <w:pPr>
              <w:spacing w:after="0"/>
              <w:jc w:val="center"/>
              <w:rPr>
                <w:ins w:id="818" w:author="Mokaddem Emna" w:date="2013-04-28T16:55:00Z"/>
                <w:i/>
                <w:sz w:val="14"/>
                <w:szCs w:val="14"/>
              </w:rPr>
            </w:pPr>
            <w:ins w:id="819" w:author="Mokaddem Emna" w:date="2013-04-28T16:55:00Z">
              <w:r>
                <w:rPr>
                  <w:i/>
                  <w:sz w:val="14"/>
                  <w:szCs w:val="14"/>
                </w:rPr>
                <w:t>Step-</w:t>
              </w:r>
              <w:r w:rsidR="00A36B62">
                <w:rPr>
                  <w:i/>
                  <w:sz w:val="14"/>
                  <w:szCs w:val="14"/>
                </w:rPr>
                <w:t>10</w:t>
              </w:r>
            </w:ins>
            <w:ins w:id="820" w:author="Mokaddem Emna" w:date="2013-04-28T17:36:00Z">
              <w:r w:rsidR="00A36B62">
                <w:rPr>
                  <w:i/>
                  <w:sz w:val="14"/>
                  <w:szCs w:val="14"/>
                </w:rPr>
                <w:t>3</w:t>
              </w:r>
            </w:ins>
          </w:p>
        </w:tc>
        <w:tc>
          <w:tcPr>
            <w:tcW w:w="3499" w:type="dxa"/>
            <w:gridSpan w:val="4"/>
            <w:tcBorders>
              <w:top w:val="single" w:sz="6" w:space="0" w:color="auto"/>
              <w:left w:val="single" w:sz="6" w:space="0" w:color="auto"/>
              <w:bottom w:val="single" w:sz="2" w:space="0" w:color="auto"/>
              <w:right w:val="single" w:sz="6" w:space="0" w:color="auto"/>
            </w:tcBorders>
            <w:shd w:val="clear" w:color="auto" w:fill="auto"/>
            <w:tcPrChange w:id="821" w:author="Mokaddem Emna" w:date="2013-04-28T17:34:00Z">
              <w:tcPr>
                <w:tcW w:w="3499" w:type="dxa"/>
                <w:gridSpan w:val="4"/>
                <w:tcBorders>
                  <w:top w:val="single" w:sz="6" w:space="0" w:color="auto"/>
                  <w:left w:val="single" w:sz="6" w:space="0" w:color="auto"/>
                  <w:bottom w:val="single" w:sz="2" w:space="0" w:color="auto"/>
                  <w:right w:val="single" w:sz="6" w:space="0" w:color="auto"/>
                </w:tcBorders>
                <w:shd w:val="clear" w:color="auto" w:fill="auto"/>
              </w:tcPr>
            </w:tcPrChange>
          </w:tcPr>
          <w:p w:rsidR="00E94E20" w:rsidRDefault="00E94E20" w:rsidP="00CC6C6C">
            <w:pPr>
              <w:pStyle w:val="NormalStep"/>
              <w:rPr>
                <w:ins w:id="822" w:author="Mokaddem Emna" w:date="2013-04-28T16:55:00Z"/>
                <w:rFonts w:asciiTheme="minorHAnsi" w:hAnsiTheme="minorHAnsi" w:cstheme="minorHAnsi"/>
                <w:sz w:val="22"/>
                <w:szCs w:val="22"/>
              </w:rPr>
            </w:pPr>
            <w:ins w:id="823" w:author="Mokaddem Emna" w:date="2013-04-28T16:55:00Z">
              <w:r>
                <w:rPr>
                  <w:rFonts w:asciiTheme="minorHAnsi" w:hAnsiTheme="minorHAnsi" w:cstheme="minorHAnsi"/>
                  <w:sz w:val="22"/>
                  <w:szCs w:val="22"/>
                </w:rPr>
                <w:t xml:space="preserve">Enter the following coordinates in the input : </w:t>
              </w:r>
            </w:ins>
          </w:p>
          <w:p w:rsidR="00E94E20" w:rsidRDefault="00E94E20" w:rsidP="00CC6C6C">
            <w:pPr>
              <w:pStyle w:val="NormalStep"/>
              <w:rPr>
                <w:ins w:id="824" w:author="Mokaddem Emna" w:date="2013-04-28T16:55:00Z"/>
                <w:rFonts w:asciiTheme="minorHAnsi" w:hAnsiTheme="minorHAnsi" w:cstheme="minorHAnsi"/>
                <w:sz w:val="22"/>
                <w:szCs w:val="22"/>
              </w:rPr>
            </w:pPr>
            <w:ins w:id="825" w:author="Mokaddem Emna" w:date="2013-04-28T16:55:00Z">
              <w:r>
                <w:rPr>
                  <w:rFonts w:asciiTheme="minorHAnsi" w:hAnsiTheme="minorHAnsi" w:cstheme="minorHAnsi"/>
                  <w:sz w:val="22"/>
                  <w:szCs w:val="22"/>
                </w:rPr>
                <w:t>West : -180</w:t>
              </w:r>
            </w:ins>
          </w:p>
          <w:p w:rsidR="00E94E20" w:rsidRDefault="00E94E20" w:rsidP="00CC6C6C">
            <w:pPr>
              <w:pStyle w:val="NormalStep"/>
              <w:rPr>
                <w:ins w:id="826" w:author="Mokaddem Emna" w:date="2013-04-28T16:55:00Z"/>
                <w:rFonts w:asciiTheme="minorHAnsi" w:hAnsiTheme="minorHAnsi" w:cstheme="minorHAnsi"/>
                <w:sz w:val="22"/>
                <w:szCs w:val="22"/>
              </w:rPr>
            </w:pPr>
            <w:ins w:id="827" w:author="Mokaddem Emna" w:date="2013-04-28T16:55:00Z">
              <w:r>
                <w:rPr>
                  <w:rFonts w:asciiTheme="minorHAnsi" w:hAnsiTheme="minorHAnsi" w:cstheme="minorHAnsi"/>
                  <w:sz w:val="22"/>
                  <w:szCs w:val="22"/>
                </w:rPr>
                <w:t>South:-90</w:t>
              </w:r>
            </w:ins>
          </w:p>
          <w:p w:rsidR="00E94E20" w:rsidRDefault="00E94E20" w:rsidP="00CC6C6C">
            <w:pPr>
              <w:pStyle w:val="NormalStep"/>
              <w:rPr>
                <w:ins w:id="828" w:author="Mokaddem Emna" w:date="2013-04-28T16:55:00Z"/>
                <w:rFonts w:asciiTheme="minorHAnsi" w:hAnsiTheme="minorHAnsi" w:cstheme="minorHAnsi"/>
                <w:sz w:val="22"/>
                <w:szCs w:val="22"/>
              </w:rPr>
            </w:pPr>
            <w:ins w:id="829" w:author="Mokaddem Emna" w:date="2013-04-28T16:55:00Z">
              <w:r>
                <w:rPr>
                  <w:rFonts w:asciiTheme="minorHAnsi" w:hAnsiTheme="minorHAnsi" w:cstheme="minorHAnsi"/>
                  <w:sz w:val="22"/>
                  <w:szCs w:val="22"/>
                </w:rPr>
                <w:t>East:180</w:t>
              </w:r>
            </w:ins>
          </w:p>
          <w:p w:rsidR="00E94E20" w:rsidRDefault="00E94E20" w:rsidP="00CC6C6C">
            <w:pPr>
              <w:pStyle w:val="NormalStep"/>
              <w:rPr>
                <w:ins w:id="830" w:author="Mokaddem Emna" w:date="2013-04-28T16:55:00Z"/>
                <w:rFonts w:asciiTheme="minorHAnsi" w:hAnsiTheme="minorHAnsi" w:cstheme="minorHAnsi"/>
                <w:sz w:val="22"/>
                <w:szCs w:val="22"/>
              </w:rPr>
            </w:pPr>
            <w:ins w:id="831" w:author="Mokaddem Emna" w:date="2013-04-28T16:55:00Z">
              <w:r>
                <w:rPr>
                  <w:rFonts w:asciiTheme="minorHAnsi" w:hAnsiTheme="minorHAnsi" w:cstheme="minorHAnsi"/>
                  <w:sz w:val="22"/>
                  <w:szCs w:val="22"/>
                </w:rPr>
                <w:t>North:90</w:t>
              </w:r>
            </w:ins>
          </w:p>
          <w:p w:rsidR="00E94E20" w:rsidRDefault="00E94E20" w:rsidP="00CC6C6C">
            <w:pPr>
              <w:pStyle w:val="NormalStep"/>
              <w:rPr>
                <w:ins w:id="832" w:author="Mokaddem Emna" w:date="2013-04-28T16:55:00Z"/>
                <w:rFonts w:asciiTheme="minorHAnsi" w:hAnsiTheme="minorHAnsi" w:cstheme="minorHAnsi"/>
                <w:sz w:val="22"/>
                <w:szCs w:val="22"/>
              </w:rPr>
            </w:pPr>
          </w:p>
        </w:tc>
        <w:tc>
          <w:tcPr>
            <w:tcW w:w="2690" w:type="dxa"/>
            <w:gridSpan w:val="2"/>
            <w:tcBorders>
              <w:top w:val="single" w:sz="6" w:space="0" w:color="auto"/>
              <w:left w:val="single" w:sz="6" w:space="0" w:color="auto"/>
              <w:bottom w:val="single" w:sz="2" w:space="0" w:color="auto"/>
              <w:right w:val="single" w:sz="6" w:space="0" w:color="auto"/>
            </w:tcBorders>
            <w:shd w:val="clear" w:color="auto" w:fill="auto"/>
            <w:tcPrChange w:id="833" w:author="Mokaddem Emna" w:date="2013-04-28T17:34:00Z">
              <w:tcPr>
                <w:tcW w:w="2690" w:type="dxa"/>
                <w:gridSpan w:val="2"/>
                <w:tcBorders>
                  <w:top w:val="single" w:sz="6" w:space="0" w:color="auto"/>
                  <w:left w:val="single" w:sz="6" w:space="0" w:color="auto"/>
                  <w:bottom w:val="single" w:sz="2" w:space="0" w:color="auto"/>
                  <w:right w:val="single" w:sz="6" w:space="0" w:color="auto"/>
                </w:tcBorders>
                <w:shd w:val="clear" w:color="auto" w:fill="auto"/>
              </w:tcPr>
            </w:tcPrChange>
          </w:tcPr>
          <w:p w:rsidR="00E94E20" w:rsidRDefault="00E94E20" w:rsidP="00CC6C6C">
            <w:pPr>
              <w:spacing w:after="0"/>
              <w:rPr>
                <w:ins w:id="834" w:author="Mokaddem Emna" w:date="2013-04-28T16:55:00Z"/>
                <w:rFonts w:cstheme="minorHAnsi"/>
                <w:lang w:val="en-GB"/>
              </w:rPr>
            </w:pPr>
            <w:ins w:id="835" w:author="Mokaddem Emna" w:date="2013-04-28T16:55:00Z">
              <w:r>
                <w:rPr>
                  <w:rFonts w:cstheme="minorHAnsi"/>
                  <w:lang w:val="en-GB"/>
                </w:rPr>
                <w:t xml:space="preserve">The bounding box is updated to have these coordinates (lat, lon) in a clockwise order: </w:t>
              </w:r>
            </w:ins>
          </w:p>
          <w:p w:rsidR="00E94E20" w:rsidRDefault="00E94E20" w:rsidP="00CC6C6C">
            <w:pPr>
              <w:spacing w:after="0"/>
              <w:rPr>
                <w:ins w:id="836" w:author="Mokaddem Emna" w:date="2013-04-28T16:55:00Z"/>
                <w:rFonts w:cstheme="minorHAnsi"/>
                <w:lang w:val="en-GB"/>
              </w:rPr>
            </w:pPr>
            <w:ins w:id="837" w:author="Mokaddem Emna" w:date="2013-04-28T16:55:00Z">
              <w:r>
                <w:rPr>
                  <w:rFonts w:cstheme="minorHAnsi"/>
                  <w:lang w:val="en-GB"/>
                </w:rPr>
                <w:t>-180,90</w:t>
              </w:r>
            </w:ins>
          </w:p>
          <w:p w:rsidR="00E94E20" w:rsidRDefault="00E94E20" w:rsidP="00CC6C6C">
            <w:pPr>
              <w:spacing w:after="0"/>
              <w:rPr>
                <w:ins w:id="838" w:author="Mokaddem Emna" w:date="2013-04-28T16:55:00Z"/>
                <w:rFonts w:cstheme="minorHAnsi"/>
                <w:lang w:val="en-GB"/>
              </w:rPr>
            </w:pPr>
            <w:ins w:id="839" w:author="Mokaddem Emna" w:date="2013-04-28T16:55:00Z">
              <w:r>
                <w:rPr>
                  <w:rFonts w:cstheme="minorHAnsi"/>
                  <w:lang w:val="en-GB"/>
                </w:rPr>
                <w:t>180, 90</w:t>
              </w:r>
            </w:ins>
          </w:p>
          <w:p w:rsidR="00E94E20" w:rsidRDefault="00E94E20" w:rsidP="00CC6C6C">
            <w:pPr>
              <w:spacing w:after="0"/>
              <w:rPr>
                <w:ins w:id="840" w:author="Mokaddem Emna" w:date="2013-04-28T16:55:00Z"/>
                <w:rFonts w:cstheme="minorHAnsi"/>
                <w:lang w:val="en-GB"/>
              </w:rPr>
            </w:pPr>
            <w:ins w:id="841" w:author="Mokaddem Emna" w:date="2013-04-28T16:55:00Z">
              <w:r>
                <w:rPr>
                  <w:rFonts w:cstheme="minorHAnsi"/>
                  <w:lang w:val="en-GB"/>
                </w:rPr>
                <w:t>180, -90</w:t>
              </w:r>
            </w:ins>
          </w:p>
          <w:p w:rsidR="00E94E20" w:rsidRDefault="00E94E20" w:rsidP="00CC6C6C">
            <w:pPr>
              <w:spacing w:after="0"/>
              <w:rPr>
                <w:ins w:id="842" w:author="Mokaddem Emna" w:date="2013-04-28T16:55:00Z"/>
                <w:rFonts w:cstheme="minorHAnsi"/>
                <w:lang w:val="en-GB"/>
              </w:rPr>
            </w:pPr>
            <w:ins w:id="843" w:author="Mokaddem Emna" w:date="2013-04-28T16:55:00Z">
              <w:r>
                <w:rPr>
                  <w:rFonts w:cstheme="minorHAnsi"/>
                  <w:lang w:val="en-GB"/>
                </w:rPr>
                <w:t>-180, -90</w:t>
              </w:r>
            </w:ins>
          </w:p>
          <w:p w:rsidR="00E94E20" w:rsidRDefault="00E94E20" w:rsidP="00CC6C6C">
            <w:pPr>
              <w:spacing w:after="0"/>
              <w:rPr>
                <w:ins w:id="844" w:author="Mokaddem Emna" w:date="2013-04-28T16:55:00Z"/>
                <w:rFonts w:cstheme="minorHAnsi"/>
                <w:lang w:val="en-GB"/>
              </w:rPr>
            </w:pPr>
            <w:ins w:id="845" w:author="Mokaddem Emna" w:date="2013-04-28T16:55:00Z">
              <w:r>
                <w:rPr>
                  <w:rFonts w:cstheme="minorHAnsi"/>
                  <w:lang w:val="en-GB"/>
                </w:rPr>
                <w:t xml:space="preserve">  </w:t>
              </w:r>
            </w:ins>
          </w:p>
        </w:tc>
        <w:tc>
          <w:tcPr>
            <w:tcW w:w="1691" w:type="dxa"/>
            <w:tcBorders>
              <w:top w:val="single" w:sz="6" w:space="0" w:color="auto"/>
              <w:left w:val="single" w:sz="6" w:space="0" w:color="auto"/>
              <w:bottom w:val="single" w:sz="2" w:space="0" w:color="auto"/>
              <w:right w:val="single" w:sz="2" w:space="0" w:color="auto"/>
            </w:tcBorders>
            <w:shd w:val="clear" w:color="auto" w:fill="00FF00"/>
            <w:vAlign w:val="center"/>
            <w:tcPrChange w:id="846" w:author="Mokaddem Emna" w:date="2013-04-28T17:34:00Z">
              <w:tcPr>
                <w:tcW w:w="1559" w:type="dxa"/>
                <w:tcBorders>
                  <w:top w:val="single" w:sz="6" w:space="0" w:color="auto"/>
                  <w:left w:val="single" w:sz="6" w:space="0" w:color="auto"/>
                  <w:bottom w:val="single" w:sz="2" w:space="0" w:color="auto"/>
                  <w:right w:val="single" w:sz="2" w:space="0" w:color="auto"/>
                </w:tcBorders>
                <w:shd w:val="clear" w:color="auto" w:fill="00FF00"/>
                <w:vAlign w:val="center"/>
              </w:tcPr>
            </w:tcPrChange>
          </w:tcPr>
          <w:p w:rsidR="00E94E20" w:rsidRPr="0077288A" w:rsidRDefault="00E94E20" w:rsidP="00CC6C6C">
            <w:pPr>
              <w:spacing w:after="0"/>
              <w:jc w:val="center"/>
              <w:rPr>
                <w:ins w:id="847" w:author="Mokaddem Emna" w:date="2013-04-28T16:55:00Z"/>
                <w:i/>
                <w:sz w:val="14"/>
                <w:szCs w:val="14"/>
                <w:lang w:val="en-GB"/>
              </w:rPr>
            </w:pPr>
          </w:p>
        </w:tc>
      </w:tr>
    </w:tbl>
    <w:p w:rsidR="00E16E38" w:rsidRPr="00316E31" w:rsidRDefault="00E16E38" w:rsidP="00E16E38">
      <w:pPr>
        <w:pStyle w:val="Titre3"/>
      </w:pPr>
      <w:bookmarkStart w:id="848" w:name="_Toc355023281"/>
      <w:r>
        <w:t>NGEO-WEBC-VTP-004</w:t>
      </w:r>
      <w:r w:rsidRPr="00316E31">
        <w:t>0</w:t>
      </w:r>
      <w:bookmarkEnd w:id="848"/>
    </w:p>
    <w:tbl>
      <w:tblPr>
        <w:tblW w:w="4551"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Change w:id="849" w:author="Mokaddem Emna" w:date="2013-04-28T18:08:00Z">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PrChange>
      </w:tblPr>
      <w:tblGrid>
        <w:gridCol w:w="866"/>
        <w:gridCol w:w="742"/>
        <w:gridCol w:w="1903"/>
        <w:gridCol w:w="796"/>
        <w:gridCol w:w="58"/>
        <w:gridCol w:w="280"/>
        <w:gridCol w:w="2410"/>
        <w:gridCol w:w="1656"/>
        <w:tblGridChange w:id="850">
          <w:tblGrid>
            <w:gridCol w:w="865"/>
            <w:gridCol w:w="742"/>
            <w:gridCol w:w="1903"/>
            <w:gridCol w:w="796"/>
            <w:gridCol w:w="58"/>
            <w:gridCol w:w="280"/>
            <w:gridCol w:w="2410"/>
            <w:gridCol w:w="1559"/>
          </w:tblGrid>
        </w:tblGridChange>
      </w:tblGrid>
      <w:tr w:rsidR="00E16E38" w:rsidRPr="008C4ACA" w:rsidTr="002B2881">
        <w:tc>
          <w:tcPr>
            <w:tcW w:w="8711" w:type="dxa"/>
            <w:gridSpan w:val="8"/>
            <w:tcBorders>
              <w:top w:val="single" w:sz="2" w:space="0" w:color="auto"/>
              <w:bottom w:val="single" w:sz="6" w:space="0" w:color="auto"/>
            </w:tcBorders>
            <w:shd w:val="clear" w:color="auto" w:fill="548DD4" w:themeFill="text2" w:themeFillTint="99"/>
            <w:tcPrChange w:id="851" w:author="Mokaddem Emna" w:date="2013-04-28T18:08:00Z">
              <w:tcPr>
                <w:tcW w:w="8613" w:type="dxa"/>
                <w:gridSpan w:val="8"/>
                <w:tcBorders>
                  <w:top w:val="single" w:sz="2" w:space="0" w:color="auto"/>
                  <w:bottom w:val="single" w:sz="6" w:space="0" w:color="auto"/>
                </w:tcBorders>
                <w:shd w:val="clear" w:color="auto" w:fill="548DD4" w:themeFill="text2" w:themeFillTint="99"/>
              </w:tcPr>
            </w:tcPrChange>
          </w:tcPr>
          <w:p w:rsidR="00E16E38" w:rsidRPr="0056181B" w:rsidRDefault="00E16E38" w:rsidP="00E61BC8">
            <w:pPr>
              <w:spacing w:after="0"/>
              <w:jc w:val="center"/>
              <w:rPr>
                <w:b/>
                <w:i/>
                <w:color w:val="FFFFFF"/>
                <w:szCs w:val="18"/>
                <w:lang w:val="en-US"/>
              </w:rPr>
            </w:pPr>
            <w:r>
              <w:rPr>
                <w:b/>
                <w:i/>
                <w:color w:val="FFFFFF"/>
                <w:szCs w:val="18"/>
                <w:lang w:val="en-US"/>
              </w:rPr>
              <w:t>NGEO VALIDATION TEST  RESULT</w:t>
            </w:r>
          </w:p>
        </w:tc>
      </w:tr>
      <w:tr w:rsidR="00E16E38" w:rsidRPr="008C4ACA" w:rsidTr="002B2881">
        <w:tc>
          <w:tcPr>
            <w:tcW w:w="1608" w:type="dxa"/>
            <w:gridSpan w:val="2"/>
            <w:tcBorders>
              <w:top w:val="single" w:sz="6" w:space="0" w:color="auto"/>
            </w:tcBorders>
            <w:shd w:val="clear" w:color="auto" w:fill="548DD4" w:themeFill="text2" w:themeFillTint="99"/>
            <w:tcPrChange w:id="852" w:author="Mokaddem Emna" w:date="2013-04-28T18:08:00Z">
              <w:tcPr>
                <w:tcW w:w="1607" w:type="dxa"/>
                <w:gridSpan w:val="2"/>
                <w:tcBorders>
                  <w:top w:val="single" w:sz="6" w:space="0" w:color="auto"/>
                </w:tcBorders>
                <w:shd w:val="clear" w:color="auto" w:fill="548DD4" w:themeFill="text2" w:themeFillTint="99"/>
              </w:tcPr>
            </w:tcPrChange>
          </w:tcPr>
          <w:p w:rsidR="00E16E38" w:rsidRPr="00544FC8" w:rsidRDefault="00E16E38" w:rsidP="00E61BC8">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Change w:id="853" w:author="Mokaddem Emna" w:date="2013-04-28T18:08:00Z">
              <w:tcPr>
                <w:tcW w:w="1903" w:type="dxa"/>
                <w:tcBorders>
                  <w:top w:val="single" w:sz="6" w:space="0" w:color="auto"/>
                </w:tcBorders>
                <w:shd w:val="clear" w:color="auto" w:fill="auto"/>
              </w:tcPr>
            </w:tcPrChange>
          </w:tcPr>
          <w:p w:rsidR="00E16E38" w:rsidRPr="00544FC8" w:rsidRDefault="00E16E38" w:rsidP="00E61BC8">
            <w:pPr>
              <w:spacing w:after="0"/>
              <w:rPr>
                <w:i/>
                <w:color w:val="548DD4"/>
                <w:sz w:val="16"/>
                <w:szCs w:val="16"/>
              </w:rPr>
            </w:pPr>
            <w:r>
              <w:rPr>
                <w:i/>
                <w:color w:val="548DD4"/>
                <w:sz w:val="16"/>
                <w:szCs w:val="16"/>
              </w:rPr>
              <w:t>NGEO-CTRL-VTP-0040</w:t>
            </w:r>
          </w:p>
        </w:tc>
        <w:tc>
          <w:tcPr>
            <w:tcW w:w="1134" w:type="dxa"/>
            <w:gridSpan w:val="3"/>
            <w:tcBorders>
              <w:top w:val="single" w:sz="6" w:space="0" w:color="auto"/>
            </w:tcBorders>
            <w:shd w:val="clear" w:color="auto" w:fill="548DD4" w:themeFill="text2" w:themeFillTint="99"/>
            <w:tcPrChange w:id="854" w:author="Mokaddem Emna" w:date="2013-04-28T18:08:00Z">
              <w:tcPr>
                <w:tcW w:w="1134" w:type="dxa"/>
                <w:gridSpan w:val="3"/>
                <w:tcBorders>
                  <w:top w:val="single" w:sz="6" w:space="0" w:color="auto"/>
                </w:tcBorders>
                <w:shd w:val="clear" w:color="auto" w:fill="548DD4" w:themeFill="text2" w:themeFillTint="99"/>
              </w:tcPr>
            </w:tcPrChange>
          </w:tcPr>
          <w:p w:rsidR="00E16E38" w:rsidRPr="00544FC8" w:rsidRDefault="00E16E38" w:rsidP="00E61BC8">
            <w:pPr>
              <w:spacing w:after="0"/>
              <w:jc w:val="center"/>
              <w:rPr>
                <w:b/>
                <w:color w:val="FFFFFF"/>
                <w:sz w:val="14"/>
                <w:szCs w:val="14"/>
              </w:rPr>
            </w:pPr>
            <w:r w:rsidRPr="00544FC8">
              <w:rPr>
                <w:b/>
                <w:color w:val="FFFFFF"/>
                <w:sz w:val="14"/>
                <w:szCs w:val="14"/>
              </w:rPr>
              <w:t>Test Title</w:t>
            </w:r>
          </w:p>
        </w:tc>
        <w:tc>
          <w:tcPr>
            <w:tcW w:w="4066" w:type="dxa"/>
            <w:gridSpan w:val="2"/>
            <w:tcBorders>
              <w:top w:val="single" w:sz="6" w:space="0" w:color="auto"/>
            </w:tcBorders>
            <w:shd w:val="clear" w:color="auto" w:fill="auto"/>
            <w:tcPrChange w:id="855" w:author="Mokaddem Emna" w:date="2013-04-28T18:08:00Z">
              <w:tcPr>
                <w:tcW w:w="3969" w:type="dxa"/>
                <w:gridSpan w:val="2"/>
                <w:tcBorders>
                  <w:top w:val="single" w:sz="6" w:space="0" w:color="auto"/>
                </w:tcBorders>
                <w:shd w:val="clear" w:color="auto" w:fill="auto"/>
              </w:tcPr>
            </w:tcPrChange>
          </w:tcPr>
          <w:p w:rsidR="00E16E38" w:rsidRPr="0056181B" w:rsidRDefault="00E16E38" w:rsidP="00E61BC8">
            <w:pPr>
              <w:spacing w:after="0"/>
              <w:rPr>
                <w:i/>
                <w:color w:val="548DD4"/>
                <w:sz w:val="16"/>
                <w:szCs w:val="16"/>
                <w:lang w:val="en-US"/>
              </w:rPr>
            </w:pPr>
            <w:r>
              <w:rPr>
                <w:i/>
                <w:color w:val="548DD4"/>
                <w:sz w:val="16"/>
                <w:szCs w:val="16"/>
                <w:lang w:val="en-US"/>
              </w:rPr>
              <w:t>Search Results in a Table</w:t>
            </w:r>
          </w:p>
        </w:tc>
      </w:tr>
      <w:tr w:rsidR="00E16E38" w:rsidRPr="00B17EAC" w:rsidTr="002B2881">
        <w:tc>
          <w:tcPr>
            <w:tcW w:w="8711" w:type="dxa"/>
            <w:gridSpan w:val="8"/>
            <w:shd w:val="clear" w:color="auto" w:fill="A6A6A6"/>
            <w:tcPrChange w:id="856" w:author="Mokaddem Emna" w:date="2013-04-28T18:08:00Z">
              <w:tcPr>
                <w:tcW w:w="8613" w:type="dxa"/>
                <w:gridSpan w:val="8"/>
                <w:shd w:val="clear" w:color="auto" w:fill="A6A6A6"/>
              </w:tcPr>
            </w:tcPrChange>
          </w:tcPr>
          <w:p w:rsidR="00E16E38" w:rsidRPr="00544FC8" w:rsidRDefault="00E16E38" w:rsidP="00E61BC8">
            <w:pPr>
              <w:spacing w:after="0"/>
              <w:rPr>
                <w:sz w:val="14"/>
                <w:szCs w:val="14"/>
              </w:rPr>
            </w:pPr>
            <w:r>
              <w:rPr>
                <w:b/>
                <w:sz w:val="14"/>
                <w:szCs w:val="14"/>
              </w:rPr>
              <w:t>Result</w:t>
            </w:r>
          </w:p>
        </w:tc>
      </w:tr>
      <w:tr w:rsidR="00E16E38" w:rsidRPr="00EA22CA" w:rsidTr="002B2881">
        <w:tc>
          <w:tcPr>
            <w:tcW w:w="8711" w:type="dxa"/>
            <w:gridSpan w:val="8"/>
            <w:shd w:val="clear" w:color="auto" w:fill="47F62A"/>
            <w:tcPrChange w:id="857" w:author="Mokaddem Emna" w:date="2013-04-28T18:08:00Z">
              <w:tcPr>
                <w:tcW w:w="8613" w:type="dxa"/>
                <w:gridSpan w:val="8"/>
                <w:shd w:val="clear" w:color="auto" w:fill="47F62A"/>
              </w:tcPr>
            </w:tcPrChange>
          </w:tcPr>
          <w:p w:rsidR="00E16E38" w:rsidRPr="00EA22CA" w:rsidRDefault="00E16E38" w:rsidP="00E61BC8">
            <w:pPr>
              <w:spacing w:after="0"/>
              <w:jc w:val="center"/>
              <w:rPr>
                <w:b/>
                <w:color w:val="548DD4"/>
                <w:sz w:val="28"/>
                <w:szCs w:val="28"/>
                <w:lang w:val="en-US"/>
              </w:rPr>
            </w:pPr>
            <w:r w:rsidRPr="00EA22CA">
              <w:rPr>
                <w:b/>
                <w:sz w:val="28"/>
                <w:szCs w:val="28"/>
                <w:lang w:val="en-US"/>
              </w:rPr>
              <w:t>PASS</w:t>
            </w:r>
          </w:p>
        </w:tc>
      </w:tr>
      <w:tr w:rsidR="00E16E38" w:rsidRPr="00B17EAC" w:rsidTr="002B2881">
        <w:tc>
          <w:tcPr>
            <w:tcW w:w="4307" w:type="dxa"/>
            <w:gridSpan w:val="4"/>
            <w:shd w:val="clear" w:color="auto" w:fill="A6A6A6"/>
            <w:tcPrChange w:id="858" w:author="Mokaddem Emna" w:date="2013-04-28T18:08:00Z">
              <w:tcPr>
                <w:tcW w:w="4306" w:type="dxa"/>
                <w:gridSpan w:val="4"/>
                <w:shd w:val="clear" w:color="auto" w:fill="A6A6A6"/>
              </w:tcPr>
            </w:tcPrChange>
          </w:tcPr>
          <w:p w:rsidR="00E16E38" w:rsidRPr="00544FC8" w:rsidRDefault="00E16E38" w:rsidP="00E61BC8">
            <w:pPr>
              <w:spacing w:after="0"/>
              <w:rPr>
                <w:sz w:val="14"/>
                <w:szCs w:val="14"/>
              </w:rPr>
            </w:pPr>
            <w:r w:rsidRPr="00C669E1">
              <w:rPr>
                <w:b/>
                <w:sz w:val="14"/>
                <w:szCs w:val="14"/>
                <w:lang w:val="en-US"/>
              </w:rPr>
              <w:t xml:space="preserve">Versions </w:t>
            </w:r>
          </w:p>
        </w:tc>
        <w:tc>
          <w:tcPr>
            <w:tcW w:w="4404" w:type="dxa"/>
            <w:gridSpan w:val="4"/>
            <w:shd w:val="clear" w:color="auto" w:fill="A6A6A6"/>
            <w:tcPrChange w:id="859" w:author="Mokaddem Emna" w:date="2013-04-28T18:08:00Z">
              <w:tcPr>
                <w:tcW w:w="4307" w:type="dxa"/>
                <w:gridSpan w:val="4"/>
                <w:shd w:val="clear" w:color="auto" w:fill="A6A6A6"/>
              </w:tcPr>
            </w:tcPrChange>
          </w:tcPr>
          <w:p w:rsidR="00E16E38" w:rsidRPr="00544FC8" w:rsidRDefault="00E16E38" w:rsidP="00E61BC8">
            <w:pPr>
              <w:spacing w:after="0"/>
              <w:rPr>
                <w:sz w:val="14"/>
                <w:szCs w:val="14"/>
              </w:rPr>
            </w:pPr>
            <w:r>
              <w:rPr>
                <w:sz w:val="14"/>
                <w:szCs w:val="14"/>
              </w:rPr>
              <w:t>Execution info</w:t>
            </w:r>
          </w:p>
        </w:tc>
      </w:tr>
      <w:tr w:rsidR="00E16E38" w:rsidRPr="00B17EAC" w:rsidTr="002B2881">
        <w:trPr>
          <w:trHeight w:val="457"/>
          <w:trPrChange w:id="860" w:author="Mokaddem Emna" w:date="2013-04-28T18:08:00Z">
            <w:trPr>
              <w:trHeight w:val="457"/>
            </w:trPr>
          </w:trPrChange>
        </w:trPr>
        <w:tc>
          <w:tcPr>
            <w:tcW w:w="4307" w:type="dxa"/>
            <w:gridSpan w:val="4"/>
            <w:shd w:val="clear" w:color="auto" w:fill="FFFFFF" w:themeFill="background1"/>
            <w:tcPrChange w:id="861" w:author="Mokaddem Emna" w:date="2013-04-28T18:08:00Z">
              <w:tcPr>
                <w:tcW w:w="4306" w:type="dxa"/>
                <w:gridSpan w:val="4"/>
                <w:shd w:val="clear" w:color="auto" w:fill="FFFFFF" w:themeFill="background1"/>
              </w:tcPr>
            </w:tcPrChange>
          </w:tcPr>
          <w:p w:rsidR="00E16E38" w:rsidRPr="004E0C5B" w:rsidRDefault="00E16E38" w:rsidP="00E61BC8">
            <w:pPr>
              <w:spacing w:after="0"/>
              <w:rPr>
                <w:i/>
                <w:color w:val="548DD4"/>
                <w:sz w:val="16"/>
                <w:szCs w:val="16"/>
                <w:lang w:val="fr-FR"/>
              </w:rPr>
            </w:pPr>
            <w:r w:rsidRPr="004E0C5B">
              <w:rPr>
                <w:i/>
                <w:color w:val="548DD4"/>
                <w:sz w:val="16"/>
                <w:szCs w:val="16"/>
                <w:lang w:val="fr-FR"/>
              </w:rPr>
              <w:t xml:space="preserve">Component version: </w:t>
            </w:r>
            <w:r w:rsidR="00EE041E">
              <w:rPr>
                <w:i/>
                <w:color w:val="548DD4"/>
                <w:sz w:val="16"/>
                <w:szCs w:val="16"/>
                <w:lang w:val="fr-FR"/>
              </w:rPr>
              <w:t>0.7-20130327</w:t>
            </w:r>
            <w:r w:rsidRPr="004E0C5B">
              <w:rPr>
                <w:i/>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Default="00E16E38" w:rsidP="00E61BC8">
            <w:pPr>
              <w:spacing w:after="0"/>
              <w:rPr>
                <w:i/>
                <w:color w:val="548DD4"/>
                <w:sz w:val="16"/>
                <w:szCs w:val="16"/>
                <w:lang w:val="en-US"/>
              </w:rPr>
            </w:pPr>
            <w:r>
              <w:rPr>
                <w:i/>
                <w:color w:val="548DD4"/>
                <w:sz w:val="16"/>
                <w:szCs w:val="16"/>
                <w:lang w:val="en-US"/>
              </w:rPr>
              <w:t>Tool1 version:</w:t>
            </w:r>
          </w:p>
          <w:p w:rsidR="00E16E38" w:rsidRDefault="00E16E38" w:rsidP="00E61BC8">
            <w:pPr>
              <w:spacing w:after="0"/>
              <w:rPr>
                <w:b/>
                <w:sz w:val="14"/>
                <w:szCs w:val="14"/>
              </w:rPr>
            </w:pPr>
            <w:r>
              <w:rPr>
                <w:i/>
                <w:color w:val="548DD4"/>
                <w:sz w:val="16"/>
                <w:szCs w:val="16"/>
                <w:lang w:val="en-US"/>
              </w:rPr>
              <w:t>Tool2 version:</w:t>
            </w:r>
          </w:p>
        </w:tc>
        <w:tc>
          <w:tcPr>
            <w:tcW w:w="4404" w:type="dxa"/>
            <w:gridSpan w:val="4"/>
            <w:shd w:val="clear" w:color="auto" w:fill="FFFFFF" w:themeFill="background1"/>
            <w:tcPrChange w:id="862" w:author="Mokaddem Emna" w:date="2013-04-28T18:08:00Z">
              <w:tcPr>
                <w:tcW w:w="4307" w:type="dxa"/>
                <w:gridSpan w:val="4"/>
                <w:shd w:val="clear" w:color="auto" w:fill="FFFFFF" w:themeFill="background1"/>
              </w:tcPr>
            </w:tcPrChange>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C669E1" w:rsidRDefault="00E16E38" w:rsidP="00E61BC8">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E61BC8">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E61BC8">
            <w:pPr>
              <w:spacing w:after="0"/>
              <w:rPr>
                <w:b/>
                <w:sz w:val="14"/>
                <w:szCs w:val="14"/>
              </w:rPr>
            </w:pPr>
            <w:r>
              <w:rPr>
                <w:i/>
                <w:color w:val="548DD4"/>
                <w:sz w:val="16"/>
                <w:szCs w:val="16"/>
                <w:lang w:val="en-US"/>
              </w:rPr>
              <w:t>Chrome/FireFox/IE9</w:t>
            </w:r>
          </w:p>
        </w:tc>
      </w:tr>
      <w:tr w:rsidR="00E16E38" w:rsidRPr="00B17EAC" w:rsidTr="002B2881">
        <w:tc>
          <w:tcPr>
            <w:tcW w:w="8711" w:type="dxa"/>
            <w:gridSpan w:val="8"/>
            <w:shd w:val="clear" w:color="auto" w:fill="A6A6A6"/>
            <w:tcPrChange w:id="863" w:author="Mokaddem Emna" w:date="2013-04-28T18:08:00Z">
              <w:tcPr>
                <w:tcW w:w="8613" w:type="dxa"/>
                <w:gridSpan w:val="8"/>
                <w:shd w:val="clear" w:color="auto" w:fill="A6A6A6"/>
              </w:tcPr>
            </w:tcPrChange>
          </w:tcPr>
          <w:p w:rsidR="00E16E38" w:rsidRPr="00544FC8" w:rsidRDefault="00E16E38" w:rsidP="00E61BC8">
            <w:pPr>
              <w:spacing w:after="0"/>
              <w:rPr>
                <w:sz w:val="14"/>
                <w:szCs w:val="14"/>
              </w:rPr>
            </w:pPr>
            <w:r>
              <w:rPr>
                <w:b/>
                <w:sz w:val="14"/>
                <w:szCs w:val="14"/>
              </w:rPr>
              <w:t>Paths</w:t>
            </w:r>
          </w:p>
        </w:tc>
      </w:tr>
      <w:tr w:rsidR="00E16E38" w:rsidRPr="008C4ACA" w:rsidTr="002B2881">
        <w:tc>
          <w:tcPr>
            <w:tcW w:w="8711" w:type="dxa"/>
            <w:gridSpan w:val="8"/>
            <w:shd w:val="clear" w:color="auto" w:fill="auto"/>
            <w:tcPrChange w:id="864" w:author="Mokaddem Emna" w:date="2013-04-28T18:08:00Z">
              <w:tcPr>
                <w:tcW w:w="8613" w:type="dxa"/>
                <w:gridSpan w:val="8"/>
                <w:shd w:val="clear" w:color="auto" w:fill="auto"/>
              </w:tcPr>
            </w:tcPrChange>
          </w:tcPr>
          <w:p w:rsidR="00E16E38" w:rsidRDefault="00E16E38" w:rsidP="00E61BC8">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E61BC8">
            <w:pPr>
              <w:spacing w:after="0"/>
              <w:rPr>
                <w:i/>
                <w:color w:val="548DD4"/>
                <w:sz w:val="16"/>
                <w:szCs w:val="16"/>
                <w:lang w:val="en-US"/>
              </w:rPr>
            </w:pPr>
            <w:r>
              <w:rPr>
                <w:i/>
                <w:color w:val="548DD4"/>
                <w:sz w:val="16"/>
                <w:szCs w:val="16"/>
                <w:lang w:val="en-US"/>
              </w:rPr>
              <w:t>Output path:</w:t>
            </w:r>
          </w:p>
        </w:tc>
      </w:tr>
      <w:tr w:rsidR="00E16E38" w:rsidRPr="00B17EAC" w:rsidTr="002B2881">
        <w:tc>
          <w:tcPr>
            <w:tcW w:w="8711" w:type="dxa"/>
            <w:gridSpan w:val="8"/>
            <w:shd w:val="clear" w:color="auto" w:fill="A6A6A6"/>
            <w:tcPrChange w:id="865" w:author="Mokaddem Emna" w:date="2013-04-28T18:08:00Z">
              <w:tcPr>
                <w:tcW w:w="8613" w:type="dxa"/>
                <w:gridSpan w:val="8"/>
                <w:shd w:val="clear" w:color="auto" w:fill="A6A6A6"/>
              </w:tcPr>
            </w:tcPrChange>
          </w:tcPr>
          <w:p w:rsidR="00E16E38" w:rsidRPr="00544FC8" w:rsidRDefault="00E16E38" w:rsidP="00E61BC8">
            <w:pPr>
              <w:spacing w:after="0"/>
              <w:rPr>
                <w:sz w:val="14"/>
                <w:szCs w:val="14"/>
              </w:rPr>
            </w:pPr>
            <w:r>
              <w:rPr>
                <w:b/>
                <w:sz w:val="14"/>
                <w:szCs w:val="14"/>
              </w:rPr>
              <w:t>Evidences</w:t>
            </w:r>
          </w:p>
        </w:tc>
      </w:tr>
      <w:tr w:rsidR="00E16E38" w:rsidRPr="005215A5" w:rsidTr="002B2881">
        <w:tc>
          <w:tcPr>
            <w:tcW w:w="8711" w:type="dxa"/>
            <w:gridSpan w:val="8"/>
            <w:shd w:val="clear" w:color="auto" w:fill="auto"/>
            <w:tcPrChange w:id="866" w:author="Mokaddem Emna" w:date="2013-04-28T18:08:00Z">
              <w:tcPr>
                <w:tcW w:w="8613" w:type="dxa"/>
                <w:gridSpan w:val="8"/>
                <w:shd w:val="clear" w:color="auto" w:fill="auto"/>
              </w:tcPr>
            </w:tcPrChange>
          </w:tcPr>
          <w:p w:rsidR="00E16E38" w:rsidRDefault="00FE6B6C" w:rsidP="00E61BC8">
            <w:pPr>
              <w:spacing w:after="0"/>
              <w:rPr>
                <w:i/>
                <w:color w:val="548DD4"/>
                <w:sz w:val="16"/>
                <w:szCs w:val="16"/>
                <w:lang w:val="en-US"/>
              </w:rPr>
            </w:pPr>
            <w:r>
              <w:rPr>
                <w:i/>
                <w:noProof/>
                <w:color w:val="548DD4"/>
                <w:sz w:val="16"/>
                <w:szCs w:val="16"/>
                <w:lang w:val="fr-FR" w:eastAsia="fr-FR"/>
              </w:rPr>
              <w:drawing>
                <wp:inline distT="0" distB="0" distL="0" distR="0" wp14:anchorId="045D1755" wp14:editId="0254B973">
                  <wp:extent cx="5332095" cy="1173480"/>
                  <wp:effectExtent l="0" t="0" r="1905"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040.PNG"/>
                          <pic:cNvPicPr/>
                        </pic:nvPicPr>
                        <pic:blipFill>
                          <a:blip r:embed="rId28" cstate="email">
                            <a:extLst>
                              <a:ext uri="{28A0092B-C50C-407E-A947-70E740481C1C}">
                                <a14:useLocalDpi xmlns:a14="http://schemas.microsoft.com/office/drawing/2010/main" val="0"/>
                              </a:ext>
                            </a:extLst>
                          </a:blip>
                          <a:stretch>
                            <a:fillRect/>
                          </a:stretch>
                        </pic:blipFill>
                        <pic:spPr>
                          <a:xfrm>
                            <a:off x="0" y="0"/>
                            <a:ext cx="5332095" cy="1173480"/>
                          </a:xfrm>
                          <a:prstGeom prst="rect">
                            <a:avLst/>
                          </a:prstGeom>
                        </pic:spPr>
                      </pic:pic>
                    </a:graphicData>
                  </a:graphic>
                </wp:inline>
              </w:drawing>
            </w:r>
          </w:p>
          <w:p w:rsidR="00FE6B6C" w:rsidRDefault="00FE6B6C" w:rsidP="00E61BC8">
            <w:pPr>
              <w:spacing w:after="0"/>
              <w:rPr>
                <w:i/>
                <w:noProof/>
                <w:color w:val="548DD4"/>
                <w:sz w:val="16"/>
                <w:szCs w:val="16"/>
                <w:lang w:val="fr-FR" w:eastAsia="fr-FR"/>
              </w:rPr>
            </w:pPr>
          </w:p>
          <w:p w:rsidR="00FE6B6C" w:rsidRDefault="00FE6B6C" w:rsidP="00FE6B6C">
            <w:pPr>
              <w:spacing w:after="0"/>
              <w:jc w:val="center"/>
              <w:rPr>
                <w:ins w:id="867" w:author="Mokaddem Emna" w:date="2013-04-28T18:08:00Z"/>
                <w:i/>
                <w:color w:val="548DD4"/>
                <w:sz w:val="16"/>
                <w:szCs w:val="16"/>
                <w:lang w:val="en-US"/>
              </w:rPr>
            </w:pPr>
            <w:r>
              <w:rPr>
                <w:i/>
                <w:noProof/>
                <w:color w:val="548DD4"/>
                <w:sz w:val="16"/>
                <w:szCs w:val="16"/>
                <w:lang w:val="fr-FR" w:eastAsia="fr-FR"/>
              </w:rPr>
              <w:drawing>
                <wp:inline distT="0" distB="0" distL="0" distR="0" wp14:anchorId="075B32A5" wp14:editId="50B28A75">
                  <wp:extent cx="3881887" cy="1424477"/>
                  <wp:effectExtent l="0" t="0" r="4445" b="444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041.PNG"/>
                          <pic:cNvPicPr/>
                        </pic:nvPicPr>
                        <pic:blipFill rotWithShape="1">
                          <a:blip r:embed="rId29" cstate="email">
                            <a:extLst>
                              <a:ext uri="{28A0092B-C50C-407E-A947-70E740481C1C}">
                                <a14:useLocalDpi xmlns:a14="http://schemas.microsoft.com/office/drawing/2010/main" val="0"/>
                              </a:ext>
                            </a:extLst>
                          </a:blip>
                          <a:srcRect/>
                          <a:stretch/>
                        </pic:blipFill>
                        <pic:spPr bwMode="auto">
                          <a:xfrm>
                            <a:off x="0" y="0"/>
                            <a:ext cx="3889907" cy="1427420"/>
                          </a:xfrm>
                          <a:prstGeom prst="rect">
                            <a:avLst/>
                          </a:prstGeom>
                          <a:ln>
                            <a:noFill/>
                          </a:ln>
                          <a:extLst>
                            <a:ext uri="{53640926-AAD7-44D8-BBD7-CCE9431645EC}">
                              <a14:shadowObscured xmlns:a14="http://schemas.microsoft.com/office/drawing/2010/main"/>
                            </a:ext>
                          </a:extLst>
                        </pic:spPr>
                      </pic:pic>
                    </a:graphicData>
                  </a:graphic>
                </wp:inline>
              </w:drawing>
            </w:r>
          </w:p>
          <w:p w:rsidR="00972FA9" w:rsidRDefault="00972FA9" w:rsidP="00FE6B6C">
            <w:pPr>
              <w:spacing w:after="0"/>
              <w:jc w:val="center"/>
              <w:rPr>
                <w:ins w:id="868" w:author="Mokaddem Emna" w:date="2013-04-28T18:08:00Z"/>
                <w:i/>
                <w:color w:val="548DD4"/>
                <w:sz w:val="16"/>
                <w:szCs w:val="16"/>
                <w:lang w:val="en-US"/>
              </w:rPr>
            </w:pPr>
            <w:ins w:id="869" w:author="Mokaddem Emna" w:date="2013-04-28T18:08:00Z">
              <w:r>
                <w:rPr>
                  <w:i/>
                  <w:noProof/>
                  <w:color w:val="548DD4"/>
                  <w:sz w:val="16"/>
                  <w:szCs w:val="16"/>
                  <w:lang w:val="fr-FR" w:eastAsia="fr-FR"/>
                  <w:rPrChange w:id="870">
                    <w:rPr>
                      <w:noProof/>
                      <w:lang w:val="fr-FR" w:eastAsia="fr-FR"/>
                    </w:rPr>
                  </w:rPrChange>
                </w:rPr>
                <w:lastRenderedPageBreak/>
                <w:drawing>
                  <wp:inline distT="0" distB="0" distL="0" distR="0" wp14:anchorId="6C7682E8" wp14:editId="1988FC17">
                    <wp:extent cx="5332095" cy="1282065"/>
                    <wp:effectExtent l="0" t="0" r="1905"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042.png"/>
                            <pic:cNvPicPr/>
                          </pic:nvPicPr>
                          <pic:blipFill>
                            <a:blip r:embed="rId30" cstate="email">
                              <a:extLst>
                                <a:ext uri="{28A0092B-C50C-407E-A947-70E740481C1C}">
                                  <a14:useLocalDpi xmlns:a14="http://schemas.microsoft.com/office/drawing/2010/main" val="0"/>
                                </a:ext>
                              </a:extLst>
                            </a:blip>
                            <a:stretch>
                              <a:fillRect/>
                            </a:stretch>
                          </pic:blipFill>
                          <pic:spPr>
                            <a:xfrm>
                              <a:off x="0" y="0"/>
                              <a:ext cx="5332095" cy="1282065"/>
                            </a:xfrm>
                            <a:prstGeom prst="rect">
                              <a:avLst/>
                            </a:prstGeom>
                          </pic:spPr>
                        </pic:pic>
                      </a:graphicData>
                    </a:graphic>
                  </wp:inline>
                </w:drawing>
              </w:r>
            </w:ins>
          </w:p>
          <w:p w:rsidR="00972FA9" w:rsidRPr="00C669E1" w:rsidRDefault="00972FA9" w:rsidP="00FE6B6C">
            <w:pPr>
              <w:spacing w:after="0"/>
              <w:jc w:val="center"/>
              <w:rPr>
                <w:i/>
                <w:color w:val="548DD4"/>
                <w:sz w:val="16"/>
                <w:szCs w:val="16"/>
                <w:lang w:val="en-US"/>
              </w:rPr>
            </w:pPr>
            <w:ins w:id="871" w:author="Mokaddem Emna" w:date="2013-04-28T18:08:00Z">
              <w:r>
                <w:rPr>
                  <w:i/>
                  <w:noProof/>
                  <w:color w:val="548DD4"/>
                  <w:sz w:val="16"/>
                  <w:szCs w:val="16"/>
                  <w:lang w:val="fr-FR" w:eastAsia="fr-FR"/>
                  <w:rPrChange w:id="872">
                    <w:rPr>
                      <w:noProof/>
                      <w:lang w:val="fr-FR" w:eastAsia="fr-FR"/>
                    </w:rPr>
                  </w:rPrChange>
                </w:rPr>
                <w:drawing>
                  <wp:inline distT="0" distB="0" distL="0" distR="0" wp14:anchorId="373BB0EF" wp14:editId="07FF8B9B">
                    <wp:extent cx="5394325" cy="127952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043.png"/>
                            <pic:cNvPicPr/>
                          </pic:nvPicPr>
                          <pic:blipFill>
                            <a:blip r:embed="rId31" cstate="email">
                              <a:extLst>
                                <a:ext uri="{28A0092B-C50C-407E-A947-70E740481C1C}">
                                  <a14:useLocalDpi xmlns:a14="http://schemas.microsoft.com/office/drawing/2010/main" val="0"/>
                                </a:ext>
                              </a:extLst>
                            </a:blip>
                            <a:stretch>
                              <a:fillRect/>
                            </a:stretch>
                          </pic:blipFill>
                          <pic:spPr>
                            <a:xfrm>
                              <a:off x="0" y="0"/>
                              <a:ext cx="5394325" cy="1279525"/>
                            </a:xfrm>
                            <a:prstGeom prst="rect">
                              <a:avLst/>
                            </a:prstGeom>
                          </pic:spPr>
                        </pic:pic>
                      </a:graphicData>
                    </a:graphic>
                  </wp:inline>
                </w:drawing>
              </w:r>
            </w:ins>
          </w:p>
        </w:tc>
      </w:tr>
      <w:tr w:rsidR="00E16E38" w:rsidRPr="00544FC8" w:rsidTr="002B2881">
        <w:tc>
          <w:tcPr>
            <w:tcW w:w="866" w:type="dxa"/>
            <w:tcBorders>
              <w:bottom w:val="single" w:sz="6" w:space="0" w:color="auto"/>
            </w:tcBorders>
            <w:shd w:val="clear" w:color="auto" w:fill="A6A6A6"/>
            <w:tcPrChange w:id="873" w:author="Mokaddem Emna" w:date="2013-04-28T18:08:00Z">
              <w:tcPr>
                <w:tcW w:w="865" w:type="dxa"/>
                <w:tcBorders>
                  <w:bottom w:val="single" w:sz="6" w:space="0" w:color="auto"/>
                </w:tcBorders>
                <w:shd w:val="clear" w:color="auto" w:fill="A6A6A6"/>
              </w:tcPr>
            </w:tcPrChange>
          </w:tcPr>
          <w:p w:rsidR="00E16E38" w:rsidRPr="00544FC8" w:rsidRDefault="00E16E38" w:rsidP="00E61BC8">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Change w:id="874" w:author="Mokaddem Emna" w:date="2013-04-28T18:08:00Z">
              <w:tcPr>
                <w:tcW w:w="3499" w:type="dxa"/>
                <w:gridSpan w:val="4"/>
                <w:tcBorders>
                  <w:bottom w:val="single" w:sz="6" w:space="0" w:color="auto"/>
                </w:tcBorders>
                <w:shd w:val="clear" w:color="auto" w:fill="A6A6A6"/>
              </w:tcPr>
            </w:tcPrChange>
          </w:tcPr>
          <w:p w:rsidR="00E16E38" w:rsidRPr="00544FC8" w:rsidRDefault="00E16E38" w:rsidP="00E61BC8">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Change w:id="875" w:author="Mokaddem Emna" w:date="2013-04-28T18:08:00Z">
              <w:tcPr>
                <w:tcW w:w="2690" w:type="dxa"/>
                <w:gridSpan w:val="2"/>
                <w:tcBorders>
                  <w:bottom w:val="single" w:sz="6" w:space="0" w:color="auto"/>
                </w:tcBorders>
                <w:shd w:val="clear" w:color="auto" w:fill="A6A6A6"/>
              </w:tcPr>
            </w:tcPrChange>
          </w:tcPr>
          <w:p w:rsidR="00E16E38" w:rsidRPr="00544FC8" w:rsidRDefault="00E16E38" w:rsidP="00E61BC8">
            <w:pPr>
              <w:spacing w:after="0"/>
              <w:jc w:val="center"/>
              <w:rPr>
                <w:b/>
                <w:sz w:val="14"/>
                <w:szCs w:val="14"/>
              </w:rPr>
            </w:pPr>
            <w:r>
              <w:rPr>
                <w:b/>
                <w:sz w:val="14"/>
                <w:szCs w:val="14"/>
              </w:rPr>
              <w:t>Expected output</w:t>
            </w:r>
          </w:p>
        </w:tc>
        <w:tc>
          <w:tcPr>
            <w:tcW w:w="1656" w:type="dxa"/>
            <w:tcBorders>
              <w:bottom w:val="single" w:sz="6" w:space="0" w:color="auto"/>
            </w:tcBorders>
            <w:shd w:val="clear" w:color="auto" w:fill="A6A6A6"/>
            <w:tcPrChange w:id="876" w:author="Mokaddem Emna" w:date="2013-04-28T18:08:00Z">
              <w:tcPr>
                <w:tcW w:w="1559" w:type="dxa"/>
                <w:tcBorders>
                  <w:bottom w:val="single" w:sz="6" w:space="0" w:color="auto"/>
                </w:tcBorders>
                <w:shd w:val="clear" w:color="auto" w:fill="A6A6A6"/>
              </w:tcPr>
            </w:tcPrChange>
          </w:tcPr>
          <w:p w:rsidR="00E16E38" w:rsidRPr="00544FC8" w:rsidRDefault="00E16E38" w:rsidP="00E61BC8">
            <w:pPr>
              <w:spacing w:after="0"/>
              <w:jc w:val="center"/>
              <w:rPr>
                <w:b/>
                <w:sz w:val="14"/>
                <w:szCs w:val="14"/>
              </w:rPr>
            </w:pPr>
            <w:r w:rsidRPr="00544FC8">
              <w:rPr>
                <w:b/>
                <w:sz w:val="14"/>
                <w:szCs w:val="14"/>
              </w:rPr>
              <w:t>Pass/Fail Criteria Id</w:t>
            </w:r>
          </w:p>
        </w:tc>
      </w:tr>
      <w:tr w:rsidR="003E3790" w:rsidRPr="0056181B" w:rsidTr="002B2881">
        <w:tc>
          <w:tcPr>
            <w:tcW w:w="866" w:type="dxa"/>
            <w:shd w:val="clear" w:color="auto" w:fill="auto"/>
            <w:vAlign w:val="center"/>
            <w:tcPrChange w:id="877" w:author="Mokaddem Emna" w:date="2013-04-28T18:08:00Z">
              <w:tcPr>
                <w:tcW w:w="865" w:type="dxa"/>
                <w:shd w:val="clear" w:color="auto" w:fill="auto"/>
                <w:vAlign w:val="center"/>
              </w:tcPr>
            </w:tcPrChange>
          </w:tcPr>
          <w:p w:rsidR="003E3790" w:rsidRPr="00544FC8" w:rsidRDefault="003E3790" w:rsidP="0076254B">
            <w:pPr>
              <w:spacing w:after="0"/>
              <w:jc w:val="center"/>
              <w:rPr>
                <w:i/>
                <w:sz w:val="14"/>
                <w:szCs w:val="14"/>
              </w:rPr>
            </w:pPr>
            <w:r w:rsidRPr="005D1206">
              <w:rPr>
                <w:i/>
                <w:sz w:val="14"/>
                <w:szCs w:val="14"/>
              </w:rPr>
              <w:t>Step-10</w:t>
            </w:r>
          </w:p>
        </w:tc>
        <w:tc>
          <w:tcPr>
            <w:tcW w:w="3499" w:type="dxa"/>
            <w:gridSpan w:val="4"/>
            <w:shd w:val="clear" w:color="auto" w:fill="auto"/>
            <w:tcPrChange w:id="878" w:author="Mokaddem Emna" w:date="2013-04-28T18:08:00Z">
              <w:tcPr>
                <w:tcW w:w="3499" w:type="dxa"/>
                <w:gridSpan w:val="4"/>
                <w:shd w:val="clear" w:color="auto" w:fill="auto"/>
              </w:tcPr>
            </w:tcPrChange>
          </w:tcPr>
          <w:p w:rsidR="003E3790" w:rsidRPr="00057FF1" w:rsidRDefault="003E3790" w:rsidP="0076254B">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NGEO-WEBC-VTP-0030</w:t>
            </w:r>
            <w:r w:rsidRPr="00057FF1">
              <w:rPr>
                <w:rFonts w:asciiTheme="minorHAnsi" w:hAnsiTheme="minorHAnsi" w:cstheme="minorHAnsi"/>
                <w:sz w:val="22"/>
                <w:szCs w:val="22"/>
              </w:rPr>
              <w:t xml:space="preserve"> </w:t>
            </w:r>
          </w:p>
        </w:tc>
        <w:tc>
          <w:tcPr>
            <w:tcW w:w="2690" w:type="dxa"/>
            <w:gridSpan w:val="2"/>
            <w:shd w:val="clear" w:color="auto" w:fill="auto"/>
            <w:tcPrChange w:id="879" w:author="Mokaddem Emna" w:date="2013-04-28T18:08:00Z">
              <w:tcPr>
                <w:tcW w:w="2690" w:type="dxa"/>
                <w:gridSpan w:val="2"/>
                <w:shd w:val="clear" w:color="auto" w:fill="auto"/>
              </w:tcPr>
            </w:tcPrChange>
          </w:tcPr>
          <w:p w:rsidR="003E3790" w:rsidRPr="00057FF1" w:rsidRDefault="003E3790" w:rsidP="0076254B">
            <w:pPr>
              <w:spacing w:after="0"/>
              <w:rPr>
                <w:rFonts w:cstheme="minorHAnsi"/>
                <w:lang w:val="en-US"/>
              </w:rPr>
            </w:pPr>
            <w:r w:rsidRPr="003C0A28">
              <w:rPr>
                <w:rFonts w:cstheme="minorHAnsi"/>
                <w:lang w:val="en-US"/>
              </w:rPr>
              <w:t xml:space="preserve"> </w:t>
            </w:r>
            <w:r>
              <w:rPr>
                <w:rFonts w:cstheme="minorHAnsi"/>
                <w:lang w:val="en-US"/>
              </w:rPr>
              <w:t>The search widget is opened.</w:t>
            </w:r>
          </w:p>
        </w:tc>
        <w:tc>
          <w:tcPr>
            <w:tcW w:w="1656" w:type="dxa"/>
            <w:shd w:val="clear" w:color="auto" w:fill="00FF00"/>
            <w:vAlign w:val="center"/>
            <w:tcPrChange w:id="880" w:author="Mokaddem Emna" w:date="2013-04-28T18:08:00Z">
              <w:tcPr>
                <w:tcW w:w="1559" w:type="dxa"/>
                <w:shd w:val="clear" w:color="auto" w:fill="00FF00"/>
                <w:vAlign w:val="center"/>
              </w:tcPr>
            </w:tcPrChange>
          </w:tcPr>
          <w:p w:rsidR="003E3790" w:rsidRPr="0056181B" w:rsidRDefault="003E3790" w:rsidP="0076254B">
            <w:pPr>
              <w:spacing w:after="0"/>
              <w:jc w:val="center"/>
              <w:rPr>
                <w:i/>
                <w:sz w:val="14"/>
                <w:szCs w:val="14"/>
              </w:rPr>
            </w:pPr>
          </w:p>
        </w:tc>
      </w:tr>
      <w:tr w:rsidR="003E3790" w:rsidRPr="009F4592" w:rsidTr="002B2881">
        <w:tc>
          <w:tcPr>
            <w:tcW w:w="866" w:type="dxa"/>
            <w:shd w:val="clear" w:color="auto" w:fill="auto"/>
            <w:vAlign w:val="center"/>
            <w:tcPrChange w:id="881" w:author="Mokaddem Emna" w:date="2013-04-28T18:08:00Z">
              <w:tcPr>
                <w:tcW w:w="865" w:type="dxa"/>
                <w:shd w:val="clear" w:color="auto" w:fill="auto"/>
                <w:vAlign w:val="center"/>
              </w:tcPr>
            </w:tcPrChange>
          </w:tcPr>
          <w:p w:rsidR="003E3790" w:rsidRPr="005D1206" w:rsidRDefault="003E3790" w:rsidP="0076254B">
            <w:pPr>
              <w:spacing w:after="0"/>
              <w:jc w:val="center"/>
              <w:rPr>
                <w:i/>
                <w:sz w:val="14"/>
                <w:szCs w:val="14"/>
              </w:rPr>
            </w:pPr>
            <w:r>
              <w:rPr>
                <w:i/>
                <w:sz w:val="14"/>
                <w:szCs w:val="14"/>
              </w:rPr>
              <w:t>Step-2</w:t>
            </w:r>
            <w:r w:rsidRPr="005D1206">
              <w:rPr>
                <w:i/>
                <w:sz w:val="14"/>
                <w:szCs w:val="14"/>
              </w:rPr>
              <w:t>0</w:t>
            </w:r>
          </w:p>
        </w:tc>
        <w:tc>
          <w:tcPr>
            <w:tcW w:w="3499" w:type="dxa"/>
            <w:gridSpan w:val="4"/>
            <w:shd w:val="clear" w:color="auto" w:fill="auto"/>
            <w:tcPrChange w:id="882" w:author="Mokaddem Emna" w:date="2013-04-28T18:08:00Z">
              <w:tcPr>
                <w:tcW w:w="3499" w:type="dxa"/>
                <w:gridSpan w:val="4"/>
                <w:shd w:val="clear" w:color="auto" w:fill="auto"/>
              </w:tcPr>
            </w:tcPrChange>
          </w:tcPr>
          <w:p w:rsidR="003E3790" w:rsidRPr="00057FF1" w:rsidRDefault="003E3790" w:rsidP="0076254B">
            <w:pPr>
              <w:pStyle w:val="NormalStep"/>
              <w:rPr>
                <w:rFonts w:asciiTheme="minorHAnsi" w:hAnsiTheme="minorHAnsi" w:cstheme="minorHAnsi"/>
                <w:sz w:val="22"/>
                <w:szCs w:val="22"/>
              </w:rPr>
            </w:pPr>
            <w:r>
              <w:rPr>
                <w:rFonts w:asciiTheme="minorHAnsi" w:hAnsiTheme="minorHAnsi" w:cstheme="minorHAnsi"/>
                <w:sz w:val="22"/>
                <w:szCs w:val="22"/>
              </w:rPr>
              <w:t>Press the Apply button</w:t>
            </w:r>
          </w:p>
        </w:tc>
        <w:tc>
          <w:tcPr>
            <w:tcW w:w="2690" w:type="dxa"/>
            <w:gridSpan w:val="2"/>
            <w:shd w:val="clear" w:color="auto" w:fill="auto"/>
            <w:tcPrChange w:id="883" w:author="Mokaddem Emna" w:date="2013-04-28T18:08:00Z">
              <w:tcPr>
                <w:tcW w:w="2690" w:type="dxa"/>
                <w:gridSpan w:val="2"/>
                <w:shd w:val="clear" w:color="auto" w:fill="auto"/>
              </w:tcPr>
            </w:tcPrChange>
          </w:tcPr>
          <w:p w:rsidR="003E3790" w:rsidRPr="00D61852" w:rsidRDefault="003E3790" w:rsidP="0076254B">
            <w:pPr>
              <w:spacing w:after="0"/>
              <w:rPr>
                <w:rFonts w:cstheme="minorHAnsi"/>
                <w:lang w:val="en-GB"/>
              </w:rPr>
            </w:pPr>
            <w:r>
              <w:rPr>
                <w:rFonts w:cstheme="minorHAnsi"/>
                <w:lang w:val="en-GB"/>
              </w:rPr>
              <w:t>Footprints appear on the map. A message “</w:t>
            </w:r>
            <w:r w:rsidRPr="00C43911">
              <w:rPr>
                <w:rFonts w:cstheme="minorHAnsi"/>
                <w:lang w:val="en-GB"/>
              </w:rPr>
              <w:t>Showing 1 to 100 of 365 products</w:t>
            </w:r>
            <w:r>
              <w:rPr>
                <w:rFonts w:cstheme="minorHAnsi"/>
                <w:lang w:val="en-GB"/>
              </w:rPr>
              <w:t>” appears on the bottom right.</w:t>
            </w:r>
          </w:p>
        </w:tc>
        <w:tc>
          <w:tcPr>
            <w:tcW w:w="1656" w:type="dxa"/>
            <w:shd w:val="clear" w:color="auto" w:fill="00FF00"/>
            <w:vAlign w:val="center"/>
            <w:tcPrChange w:id="884" w:author="Mokaddem Emna" w:date="2013-04-28T18:08:00Z">
              <w:tcPr>
                <w:tcW w:w="1559" w:type="dxa"/>
                <w:shd w:val="clear" w:color="auto" w:fill="00FF00"/>
                <w:vAlign w:val="center"/>
              </w:tcPr>
            </w:tcPrChange>
          </w:tcPr>
          <w:p w:rsidR="003E3790" w:rsidRPr="009F4592" w:rsidRDefault="003E3790" w:rsidP="0076254B">
            <w:pPr>
              <w:spacing w:after="0"/>
              <w:jc w:val="center"/>
              <w:rPr>
                <w:i/>
                <w:sz w:val="14"/>
                <w:szCs w:val="14"/>
                <w:lang w:val="en-GB"/>
              </w:rPr>
            </w:pPr>
          </w:p>
        </w:tc>
      </w:tr>
      <w:tr w:rsidR="003E3790" w:rsidRPr="0056181B" w:rsidTr="002B2881">
        <w:tc>
          <w:tcPr>
            <w:tcW w:w="866" w:type="dxa"/>
            <w:shd w:val="clear" w:color="auto" w:fill="auto"/>
            <w:vAlign w:val="center"/>
            <w:tcPrChange w:id="885" w:author="Mokaddem Emna" w:date="2013-04-28T18:08:00Z">
              <w:tcPr>
                <w:tcW w:w="865" w:type="dxa"/>
                <w:shd w:val="clear" w:color="auto" w:fill="auto"/>
                <w:vAlign w:val="center"/>
              </w:tcPr>
            </w:tcPrChange>
          </w:tcPr>
          <w:p w:rsidR="003E3790" w:rsidRPr="005D1206" w:rsidRDefault="003E3790" w:rsidP="0076254B">
            <w:pPr>
              <w:spacing w:after="0"/>
              <w:jc w:val="center"/>
              <w:rPr>
                <w:i/>
                <w:sz w:val="14"/>
                <w:szCs w:val="14"/>
              </w:rPr>
            </w:pPr>
            <w:r>
              <w:rPr>
                <w:i/>
                <w:sz w:val="14"/>
                <w:szCs w:val="14"/>
              </w:rPr>
              <w:t>Step-30</w:t>
            </w:r>
          </w:p>
        </w:tc>
        <w:tc>
          <w:tcPr>
            <w:tcW w:w="3499" w:type="dxa"/>
            <w:gridSpan w:val="4"/>
            <w:shd w:val="clear" w:color="auto" w:fill="auto"/>
            <w:tcPrChange w:id="886" w:author="Mokaddem Emna" w:date="2013-04-28T18:08:00Z">
              <w:tcPr>
                <w:tcW w:w="3499" w:type="dxa"/>
                <w:gridSpan w:val="4"/>
                <w:shd w:val="clear" w:color="auto" w:fill="auto"/>
              </w:tcPr>
            </w:tcPrChange>
          </w:tcPr>
          <w:p w:rsidR="003E3790" w:rsidRPr="00E24DDB" w:rsidRDefault="003E3790" w:rsidP="0076254B">
            <w:pPr>
              <w:pStyle w:val="NormalStep"/>
              <w:rPr>
                <w:rFonts w:asciiTheme="minorHAnsi" w:hAnsiTheme="minorHAnsi" w:cstheme="minorHAnsi"/>
                <w:b/>
                <w:sz w:val="22"/>
                <w:szCs w:val="22"/>
              </w:rPr>
            </w:pPr>
            <w:r w:rsidRPr="00057FF1">
              <w:rPr>
                <w:rFonts w:asciiTheme="minorHAnsi" w:hAnsiTheme="minorHAnsi" w:cstheme="minorHAnsi"/>
                <w:sz w:val="22"/>
                <w:szCs w:val="22"/>
              </w:rPr>
              <w:t xml:space="preserve">On the toolbar, click on the </w:t>
            </w:r>
            <w:r>
              <w:rPr>
                <w:rFonts w:asciiTheme="minorHAnsi" w:hAnsiTheme="minorHAnsi" w:cstheme="minorHAnsi"/>
                <w:sz w:val="22"/>
                <w:szCs w:val="22"/>
              </w:rPr>
              <w:t>“Table view”</w:t>
            </w:r>
            <w:r w:rsidRPr="00057FF1">
              <w:rPr>
                <w:rFonts w:asciiTheme="minorHAnsi" w:hAnsiTheme="minorHAnsi" w:cstheme="minorHAnsi"/>
                <w:sz w:val="22"/>
                <w:szCs w:val="22"/>
              </w:rPr>
              <w:t xml:space="preserve"> button icon</w:t>
            </w:r>
          </w:p>
        </w:tc>
        <w:tc>
          <w:tcPr>
            <w:tcW w:w="2690" w:type="dxa"/>
            <w:gridSpan w:val="2"/>
            <w:shd w:val="clear" w:color="auto" w:fill="auto"/>
            <w:tcPrChange w:id="887" w:author="Mokaddem Emna" w:date="2013-04-28T18:08:00Z">
              <w:tcPr>
                <w:tcW w:w="2690" w:type="dxa"/>
                <w:gridSpan w:val="2"/>
                <w:shd w:val="clear" w:color="auto" w:fill="auto"/>
              </w:tcPr>
            </w:tcPrChange>
          </w:tcPr>
          <w:p w:rsidR="003E3790" w:rsidRPr="003C0A28" w:rsidRDefault="003E3790" w:rsidP="0076254B">
            <w:pPr>
              <w:spacing w:after="0"/>
              <w:rPr>
                <w:rFonts w:cstheme="minorHAnsi"/>
                <w:lang w:val="en-US"/>
              </w:rPr>
            </w:pPr>
            <w:r>
              <w:rPr>
                <w:rFonts w:cstheme="minorHAnsi"/>
                <w:lang w:val="en-GB"/>
              </w:rPr>
              <w:t xml:space="preserve">A </w:t>
            </w:r>
            <w:r w:rsidRPr="00586267">
              <w:rPr>
                <w:rFonts w:cstheme="minorHAnsi"/>
                <w:lang w:val="en-GB"/>
              </w:rPr>
              <w:t>widget should open with results presented in a table</w:t>
            </w:r>
            <w:r>
              <w:rPr>
                <w:rFonts w:cstheme="minorHAnsi"/>
                <w:lang w:val="en-GB"/>
              </w:rPr>
              <w:t xml:space="preserve">. </w:t>
            </w:r>
          </w:p>
        </w:tc>
        <w:tc>
          <w:tcPr>
            <w:tcW w:w="1656" w:type="dxa"/>
            <w:shd w:val="clear" w:color="auto" w:fill="00FF00"/>
            <w:vAlign w:val="center"/>
            <w:tcPrChange w:id="888" w:author="Mokaddem Emna" w:date="2013-04-28T18:08:00Z">
              <w:tcPr>
                <w:tcW w:w="1559" w:type="dxa"/>
                <w:shd w:val="clear" w:color="auto" w:fill="00FF00"/>
                <w:vAlign w:val="center"/>
              </w:tcPr>
            </w:tcPrChange>
          </w:tcPr>
          <w:p w:rsidR="003E3790" w:rsidRPr="0056181B" w:rsidRDefault="003E3790" w:rsidP="0076254B">
            <w:pPr>
              <w:spacing w:after="0"/>
              <w:rPr>
                <w:i/>
                <w:sz w:val="14"/>
                <w:szCs w:val="14"/>
              </w:rPr>
            </w:pPr>
            <w:r w:rsidRPr="0056181B">
              <w:rPr>
                <w:i/>
                <w:sz w:val="14"/>
                <w:szCs w:val="14"/>
              </w:rPr>
              <w:t>NGEO-</w:t>
            </w:r>
            <w:r>
              <w:rPr>
                <w:i/>
                <w:sz w:val="14"/>
                <w:szCs w:val="14"/>
              </w:rPr>
              <w:t>WEBC-PFC-004</w:t>
            </w:r>
            <w:r w:rsidRPr="0056181B">
              <w:rPr>
                <w:i/>
                <w:sz w:val="14"/>
                <w:szCs w:val="14"/>
              </w:rPr>
              <w:t>0</w:t>
            </w:r>
          </w:p>
        </w:tc>
      </w:tr>
      <w:tr w:rsidR="003E3790" w:rsidRPr="0056181B" w:rsidTr="002B2881">
        <w:tc>
          <w:tcPr>
            <w:tcW w:w="866" w:type="dxa"/>
            <w:shd w:val="clear" w:color="auto" w:fill="auto"/>
            <w:vAlign w:val="center"/>
            <w:tcPrChange w:id="889" w:author="Mokaddem Emna" w:date="2013-04-28T18:08:00Z">
              <w:tcPr>
                <w:tcW w:w="865" w:type="dxa"/>
                <w:shd w:val="clear" w:color="auto" w:fill="auto"/>
                <w:vAlign w:val="center"/>
              </w:tcPr>
            </w:tcPrChange>
          </w:tcPr>
          <w:p w:rsidR="003E3790" w:rsidRDefault="003E3790" w:rsidP="0076254B">
            <w:pPr>
              <w:spacing w:after="0"/>
              <w:jc w:val="center"/>
              <w:rPr>
                <w:i/>
                <w:sz w:val="14"/>
                <w:szCs w:val="14"/>
              </w:rPr>
            </w:pPr>
            <w:r>
              <w:rPr>
                <w:i/>
                <w:sz w:val="14"/>
                <w:szCs w:val="14"/>
              </w:rPr>
              <w:t>Step-40</w:t>
            </w:r>
          </w:p>
        </w:tc>
        <w:tc>
          <w:tcPr>
            <w:tcW w:w="3499" w:type="dxa"/>
            <w:gridSpan w:val="4"/>
            <w:shd w:val="clear" w:color="auto" w:fill="auto"/>
            <w:tcPrChange w:id="890" w:author="Mokaddem Emna" w:date="2013-04-28T18:08:00Z">
              <w:tcPr>
                <w:tcW w:w="3499" w:type="dxa"/>
                <w:gridSpan w:val="4"/>
                <w:shd w:val="clear" w:color="auto" w:fill="auto"/>
              </w:tcPr>
            </w:tcPrChange>
          </w:tcPr>
          <w:p w:rsidR="003E3790" w:rsidRDefault="003E3790" w:rsidP="0076254B">
            <w:pPr>
              <w:pStyle w:val="NormalStep"/>
              <w:rPr>
                <w:rFonts w:asciiTheme="minorHAnsi" w:hAnsiTheme="minorHAnsi" w:cstheme="minorHAnsi"/>
                <w:sz w:val="22"/>
                <w:szCs w:val="22"/>
              </w:rPr>
            </w:pPr>
            <w:r>
              <w:rPr>
                <w:rFonts w:asciiTheme="minorHAnsi" w:hAnsiTheme="minorHAnsi" w:cstheme="minorHAnsi"/>
                <w:sz w:val="22"/>
                <w:szCs w:val="22"/>
              </w:rPr>
              <w:t>Press the ‘next’ button on the status bar.</w:t>
            </w:r>
          </w:p>
        </w:tc>
        <w:tc>
          <w:tcPr>
            <w:tcW w:w="2690" w:type="dxa"/>
            <w:gridSpan w:val="2"/>
            <w:shd w:val="clear" w:color="auto" w:fill="auto"/>
            <w:tcPrChange w:id="891" w:author="Mokaddem Emna" w:date="2013-04-28T18:08:00Z">
              <w:tcPr>
                <w:tcW w:w="2690" w:type="dxa"/>
                <w:gridSpan w:val="2"/>
                <w:shd w:val="clear" w:color="auto" w:fill="auto"/>
              </w:tcPr>
            </w:tcPrChange>
          </w:tcPr>
          <w:p w:rsidR="003E3790" w:rsidRDefault="003E3790" w:rsidP="0076254B">
            <w:pPr>
              <w:spacing w:after="0"/>
              <w:rPr>
                <w:rFonts w:cstheme="minorHAnsi"/>
                <w:lang w:val="en-GB"/>
              </w:rPr>
            </w:pPr>
            <w:r>
              <w:rPr>
                <w:rFonts w:cstheme="minorHAnsi"/>
                <w:lang w:val="en-GB"/>
              </w:rPr>
              <w:t>New results should be displayed. The message is updated with the message “</w:t>
            </w:r>
            <w:r>
              <w:t>Showing 101 to 200 of 365 products”</w:t>
            </w:r>
          </w:p>
        </w:tc>
        <w:tc>
          <w:tcPr>
            <w:tcW w:w="1656" w:type="dxa"/>
            <w:shd w:val="clear" w:color="auto" w:fill="00FF00"/>
            <w:vAlign w:val="center"/>
            <w:tcPrChange w:id="892" w:author="Mokaddem Emna" w:date="2013-04-28T18:08:00Z">
              <w:tcPr>
                <w:tcW w:w="1559" w:type="dxa"/>
                <w:shd w:val="clear" w:color="auto" w:fill="00FF00"/>
                <w:vAlign w:val="center"/>
              </w:tcPr>
            </w:tcPrChange>
          </w:tcPr>
          <w:p w:rsidR="003E3790" w:rsidRPr="0056181B" w:rsidRDefault="003E3790" w:rsidP="0076254B">
            <w:pPr>
              <w:spacing w:after="0"/>
              <w:jc w:val="center"/>
              <w:rPr>
                <w:i/>
                <w:sz w:val="14"/>
                <w:szCs w:val="14"/>
              </w:rPr>
            </w:pPr>
            <w:r w:rsidRPr="0056181B">
              <w:rPr>
                <w:i/>
                <w:sz w:val="14"/>
                <w:szCs w:val="14"/>
              </w:rPr>
              <w:t>NGEO-</w:t>
            </w:r>
            <w:r>
              <w:rPr>
                <w:i/>
                <w:sz w:val="14"/>
                <w:szCs w:val="14"/>
              </w:rPr>
              <w:t>WEBC-PFC-0041</w:t>
            </w:r>
          </w:p>
        </w:tc>
      </w:tr>
      <w:tr w:rsidR="00972FA9" w:rsidRPr="0056181B" w:rsidTr="002B2881">
        <w:trPr>
          <w:ins w:id="893" w:author="Mokaddem Emna" w:date="2013-04-28T17:59:00Z"/>
        </w:trPr>
        <w:tc>
          <w:tcPr>
            <w:tcW w:w="866" w:type="dxa"/>
            <w:shd w:val="clear" w:color="auto" w:fill="auto"/>
            <w:vAlign w:val="center"/>
            <w:tcPrChange w:id="894" w:author="Mokaddem Emna" w:date="2013-04-28T18:08:00Z">
              <w:tcPr>
                <w:tcW w:w="865" w:type="dxa"/>
                <w:shd w:val="clear" w:color="auto" w:fill="auto"/>
                <w:vAlign w:val="center"/>
              </w:tcPr>
            </w:tcPrChange>
          </w:tcPr>
          <w:p w:rsidR="00972FA9" w:rsidRDefault="00972FA9" w:rsidP="0076254B">
            <w:pPr>
              <w:spacing w:after="0"/>
              <w:jc w:val="center"/>
              <w:rPr>
                <w:ins w:id="895" w:author="Mokaddem Emna" w:date="2013-04-28T17:59:00Z"/>
                <w:i/>
                <w:sz w:val="14"/>
                <w:szCs w:val="14"/>
              </w:rPr>
            </w:pPr>
            <w:ins w:id="896" w:author="Mokaddem Emna" w:date="2013-04-28T17:59:00Z">
              <w:r>
                <w:rPr>
                  <w:i/>
                  <w:sz w:val="14"/>
                  <w:szCs w:val="14"/>
                </w:rPr>
                <w:t>Step-50</w:t>
              </w:r>
            </w:ins>
          </w:p>
        </w:tc>
        <w:tc>
          <w:tcPr>
            <w:tcW w:w="3499" w:type="dxa"/>
            <w:gridSpan w:val="4"/>
            <w:shd w:val="clear" w:color="auto" w:fill="auto"/>
            <w:tcPrChange w:id="897" w:author="Mokaddem Emna" w:date="2013-04-28T18:08:00Z">
              <w:tcPr>
                <w:tcW w:w="3499" w:type="dxa"/>
                <w:gridSpan w:val="4"/>
                <w:shd w:val="clear" w:color="auto" w:fill="auto"/>
              </w:tcPr>
            </w:tcPrChange>
          </w:tcPr>
          <w:p w:rsidR="00972FA9" w:rsidRDefault="00972FA9" w:rsidP="0076254B">
            <w:pPr>
              <w:pStyle w:val="NormalStep"/>
              <w:rPr>
                <w:ins w:id="898" w:author="Mokaddem Emna" w:date="2013-04-28T17:59:00Z"/>
                <w:rFonts w:asciiTheme="minorHAnsi" w:hAnsiTheme="minorHAnsi" w:cstheme="minorHAnsi"/>
                <w:sz w:val="22"/>
                <w:szCs w:val="22"/>
              </w:rPr>
            </w:pPr>
            <w:ins w:id="899" w:author="Mokaddem Emna" w:date="2013-04-28T17:59:00Z">
              <w:r>
                <w:rPr>
                  <w:rFonts w:asciiTheme="minorHAnsi" w:hAnsiTheme="minorHAnsi" w:cstheme="minorHAnsi"/>
                  <w:sz w:val="22"/>
                  <w:szCs w:val="22"/>
                </w:rPr>
                <w:t>Click on the small up arrow on the “Mission” column</w:t>
              </w:r>
            </w:ins>
          </w:p>
        </w:tc>
        <w:tc>
          <w:tcPr>
            <w:tcW w:w="2690" w:type="dxa"/>
            <w:gridSpan w:val="2"/>
            <w:shd w:val="clear" w:color="auto" w:fill="auto"/>
            <w:tcPrChange w:id="900" w:author="Mokaddem Emna" w:date="2013-04-28T18:08:00Z">
              <w:tcPr>
                <w:tcW w:w="2690" w:type="dxa"/>
                <w:gridSpan w:val="2"/>
                <w:shd w:val="clear" w:color="auto" w:fill="auto"/>
              </w:tcPr>
            </w:tcPrChange>
          </w:tcPr>
          <w:p w:rsidR="00972FA9" w:rsidRDefault="00972FA9" w:rsidP="0076254B">
            <w:pPr>
              <w:spacing w:after="0"/>
              <w:rPr>
                <w:ins w:id="901" w:author="Mokaddem Emna" w:date="2013-04-28T17:59:00Z"/>
                <w:rFonts w:cstheme="minorHAnsi"/>
                <w:lang w:val="en-GB"/>
              </w:rPr>
            </w:pPr>
            <w:ins w:id="902" w:author="Mokaddem Emna" w:date="2013-04-28T17:59:00Z">
              <w:r>
                <w:rPr>
                  <w:rFonts w:cstheme="minorHAnsi"/>
                  <w:lang w:val="en-GB"/>
                </w:rPr>
                <w:t>The results rows are sorted in an ascending order according to the Mission column value.</w:t>
              </w:r>
            </w:ins>
          </w:p>
        </w:tc>
        <w:tc>
          <w:tcPr>
            <w:tcW w:w="1656" w:type="dxa"/>
            <w:shd w:val="clear" w:color="auto" w:fill="00FF00"/>
            <w:vAlign w:val="center"/>
            <w:tcPrChange w:id="903" w:author="Mokaddem Emna" w:date="2013-04-28T18:08:00Z">
              <w:tcPr>
                <w:tcW w:w="1559" w:type="dxa"/>
                <w:shd w:val="clear" w:color="auto" w:fill="00FF00"/>
                <w:vAlign w:val="center"/>
              </w:tcPr>
            </w:tcPrChange>
          </w:tcPr>
          <w:p w:rsidR="00972FA9" w:rsidRPr="0056181B" w:rsidRDefault="00972FA9" w:rsidP="0076254B">
            <w:pPr>
              <w:spacing w:after="0"/>
              <w:jc w:val="center"/>
              <w:rPr>
                <w:ins w:id="904" w:author="Mokaddem Emna" w:date="2013-04-28T17:59:00Z"/>
                <w:i/>
                <w:sz w:val="14"/>
                <w:szCs w:val="14"/>
              </w:rPr>
            </w:pPr>
            <w:ins w:id="905" w:author="Mokaddem Emna" w:date="2013-04-28T17:59:00Z">
              <w:r w:rsidRPr="0056181B">
                <w:rPr>
                  <w:i/>
                  <w:sz w:val="14"/>
                  <w:szCs w:val="14"/>
                </w:rPr>
                <w:t>NGEO-</w:t>
              </w:r>
              <w:r>
                <w:rPr>
                  <w:i/>
                  <w:sz w:val="14"/>
                  <w:szCs w:val="14"/>
                </w:rPr>
                <w:t>WEBC-PFC-0042</w:t>
              </w:r>
            </w:ins>
          </w:p>
        </w:tc>
      </w:tr>
      <w:tr w:rsidR="00972FA9" w:rsidRPr="0056181B" w:rsidTr="002B2881">
        <w:trPr>
          <w:ins w:id="906" w:author="Mokaddem Emna" w:date="2013-04-28T17:59:00Z"/>
        </w:trPr>
        <w:tc>
          <w:tcPr>
            <w:tcW w:w="866" w:type="dxa"/>
            <w:shd w:val="clear" w:color="auto" w:fill="auto"/>
            <w:vAlign w:val="center"/>
            <w:tcPrChange w:id="907" w:author="Mokaddem Emna" w:date="2013-04-28T18:08:00Z">
              <w:tcPr>
                <w:tcW w:w="865" w:type="dxa"/>
                <w:shd w:val="clear" w:color="auto" w:fill="auto"/>
                <w:vAlign w:val="center"/>
              </w:tcPr>
            </w:tcPrChange>
          </w:tcPr>
          <w:p w:rsidR="00972FA9" w:rsidRDefault="00972FA9" w:rsidP="0076254B">
            <w:pPr>
              <w:spacing w:after="0"/>
              <w:jc w:val="center"/>
              <w:rPr>
                <w:ins w:id="908" w:author="Mokaddem Emna" w:date="2013-04-28T17:59:00Z"/>
                <w:i/>
                <w:sz w:val="14"/>
                <w:szCs w:val="14"/>
              </w:rPr>
            </w:pPr>
            <w:ins w:id="909" w:author="Mokaddem Emna" w:date="2013-04-28T17:59:00Z">
              <w:r>
                <w:rPr>
                  <w:i/>
                  <w:sz w:val="14"/>
                  <w:szCs w:val="14"/>
                </w:rPr>
                <w:t>Step-60</w:t>
              </w:r>
            </w:ins>
          </w:p>
        </w:tc>
        <w:tc>
          <w:tcPr>
            <w:tcW w:w="3499" w:type="dxa"/>
            <w:gridSpan w:val="4"/>
            <w:shd w:val="clear" w:color="auto" w:fill="auto"/>
            <w:tcPrChange w:id="910" w:author="Mokaddem Emna" w:date="2013-04-28T18:08:00Z">
              <w:tcPr>
                <w:tcW w:w="3499" w:type="dxa"/>
                <w:gridSpan w:val="4"/>
                <w:shd w:val="clear" w:color="auto" w:fill="auto"/>
              </w:tcPr>
            </w:tcPrChange>
          </w:tcPr>
          <w:p w:rsidR="00972FA9" w:rsidRDefault="00972FA9" w:rsidP="0076254B">
            <w:pPr>
              <w:pStyle w:val="NormalStep"/>
              <w:rPr>
                <w:ins w:id="911" w:author="Mokaddem Emna" w:date="2013-04-28T17:59:00Z"/>
                <w:rFonts w:asciiTheme="minorHAnsi" w:hAnsiTheme="minorHAnsi" w:cstheme="minorHAnsi"/>
                <w:sz w:val="22"/>
                <w:szCs w:val="22"/>
              </w:rPr>
            </w:pPr>
            <w:ins w:id="912" w:author="Mokaddem Emna" w:date="2013-04-28T17:59:00Z">
              <w:r>
                <w:rPr>
                  <w:rFonts w:asciiTheme="minorHAnsi" w:hAnsiTheme="minorHAnsi" w:cstheme="minorHAnsi"/>
                  <w:sz w:val="22"/>
                  <w:szCs w:val="22"/>
                </w:rPr>
                <w:t>Click on the small down arrow on the “Mission” column</w:t>
              </w:r>
            </w:ins>
          </w:p>
        </w:tc>
        <w:tc>
          <w:tcPr>
            <w:tcW w:w="2690" w:type="dxa"/>
            <w:gridSpan w:val="2"/>
            <w:shd w:val="clear" w:color="auto" w:fill="auto"/>
            <w:tcPrChange w:id="913" w:author="Mokaddem Emna" w:date="2013-04-28T18:08:00Z">
              <w:tcPr>
                <w:tcW w:w="2690" w:type="dxa"/>
                <w:gridSpan w:val="2"/>
                <w:shd w:val="clear" w:color="auto" w:fill="auto"/>
              </w:tcPr>
            </w:tcPrChange>
          </w:tcPr>
          <w:p w:rsidR="00972FA9" w:rsidRDefault="00972FA9" w:rsidP="0076254B">
            <w:pPr>
              <w:spacing w:after="0"/>
              <w:rPr>
                <w:ins w:id="914" w:author="Mokaddem Emna" w:date="2013-04-28T17:59:00Z"/>
                <w:rFonts w:cstheme="minorHAnsi"/>
                <w:lang w:val="en-GB"/>
              </w:rPr>
            </w:pPr>
            <w:ins w:id="915" w:author="Mokaddem Emna" w:date="2013-04-28T17:59:00Z">
              <w:r>
                <w:rPr>
                  <w:rFonts w:cstheme="minorHAnsi"/>
                  <w:lang w:val="en-GB"/>
                </w:rPr>
                <w:t>The results rows are sorted in a descending order according to the Mission column value.</w:t>
              </w:r>
            </w:ins>
          </w:p>
        </w:tc>
        <w:tc>
          <w:tcPr>
            <w:tcW w:w="1656" w:type="dxa"/>
            <w:shd w:val="clear" w:color="auto" w:fill="00FF00"/>
            <w:vAlign w:val="center"/>
            <w:tcPrChange w:id="916" w:author="Mokaddem Emna" w:date="2013-04-28T18:08:00Z">
              <w:tcPr>
                <w:tcW w:w="1559" w:type="dxa"/>
                <w:shd w:val="clear" w:color="auto" w:fill="00FF00"/>
                <w:vAlign w:val="center"/>
              </w:tcPr>
            </w:tcPrChange>
          </w:tcPr>
          <w:p w:rsidR="00972FA9" w:rsidRPr="0056181B" w:rsidRDefault="00972FA9" w:rsidP="0076254B">
            <w:pPr>
              <w:spacing w:after="0"/>
              <w:jc w:val="center"/>
              <w:rPr>
                <w:ins w:id="917" w:author="Mokaddem Emna" w:date="2013-04-28T17:59:00Z"/>
                <w:i/>
                <w:sz w:val="14"/>
                <w:szCs w:val="14"/>
              </w:rPr>
            </w:pPr>
            <w:ins w:id="918" w:author="Mokaddem Emna" w:date="2013-04-28T17:59:00Z">
              <w:r w:rsidRPr="0056181B">
                <w:rPr>
                  <w:i/>
                  <w:sz w:val="14"/>
                  <w:szCs w:val="14"/>
                </w:rPr>
                <w:t>NGEO-</w:t>
              </w:r>
              <w:r>
                <w:rPr>
                  <w:i/>
                  <w:sz w:val="14"/>
                  <w:szCs w:val="14"/>
                </w:rPr>
                <w:t>WEBC-PFC-0043</w:t>
              </w:r>
            </w:ins>
          </w:p>
        </w:tc>
      </w:tr>
    </w:tbl>
    <w:p w:rsidR="002B2881" w:rsidRPr="003A2A6A" w:rsidRDefault="002B2881" w:rsidP="003A2A6A">
      <w:pPr>
        <w:pStyle w:val="Style1"/>
        <w:rPr>
          <w:ins w:id="919" w:author="Mokaddem Emna" w:date="2013-04-28T18:10:00Z"/>
        </w:rPr>
      </w:pPr>
      <w:bookmarkStart w:id="920" w:name="_Toc355023282"/>
      <w:ins w:id="921" w:author="Mokaddem Emna" w:date="2013-04-28T18:10:00Z">
        <w:r w:rsidRPr="003A2A6A">
          <w:t>NGEO-WEBC-VTP-004</w:t>
        </w:r>
      </w:ins>
      <w:ins w:id="922" w:author="Mokaddem Emna" w:date="2013-04-28T18:11:00Z">
        <w:r w:rsidRPr="003A2A6A">
          <w:t>5</w:t>
        </w:r>
      </w:ins>
      <w:bookmarkEnd w:id="920"/>
    </w:p>
    <w:tbl>
      <w:tblPr>
        <w:tblW w:w="4551"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6"/>
        <w:gridCol w:w="742"/>
        <w:gridCol w:w="1903"/>
        <w:gridCol w:w="796"/>
        <w:gridCol w:w="58"/>
        <w:gridCol w:w="280"/>
        <w:gridCol w:w="2410"/>
        <w:gridCol w:w="1656"/>
      </w:tblGrid>
      <w:tr w:rsidR="002B2881" w:rsidRPr="008C4ACA" w:rsidTr="00FB3C0C">
        <w:trPr>
          <w:ins w:id="923" w:author="Mokaddem Emna" w:date="2013-04-28T18:10:00Z"/>
        </w:trPr>
        <w:tc>
          <w:tcPr>
            <w:tcW w:w="8711" w:type="dxa"/>
            <w:gridSpan w:val="8"/>
            <w:tcBorders>
              <w:top w:val="single" w:sz="2" w:space="0" w:color="auto"/>
              <w:bottom w:val="single" w:sz="6" w:space="0" w:color="auto"/>
            </w:tcBorders>
            <w:shd w:val="clear" w:color="auto" w:fill="548DD4" w:themeFill="text2" w:themeFillTint="99"/>
          </w:tcPr>
          <w:p w:rsidR="002B2881" w:rsidRPr="0056181B" w:rsidRDefault="002B2881" w:rsidP="00CC6C6C">
            <w:pPr>
              <w:spacing w:after="0"/>
              <w:jc w:val="center"/>
              <w:rPr>
                <w:ins w:id="924" w:author="Mokaddem Emna" w:date="2013-04-28T18:10:00Z"/>
                <w:b/>
                <w:i/>
                <w:color w:val="FFFFFF"/>
                <w:szCs w:val="18"/>
                <w:lang w:val="en-US"/>
              </w:rPr>
            </w:pPr>
            <w:ins w:id="925" w:author="Mokaddem Emna" w:date="2013-04-28T18:10:00Z">
              <w:r>
                <w:rPr>
                  <w:b/>
                  <w:i/>
                  <w:color w:val="FFFFFF"/>
                  <w:szCs w:val="18"/>
                  <w:lang w:val="en-US"/>
                </w:rPr>
                <w:t>NGEO VALIDATION TEST  RESULT</w:t>
              </w:r>
            </w:ins>
          </w:p>
        </w:tc>
      </w:tr>
      <w:tr w:rsidR="002B2881" w:rsidRPr="008C4ACA" w:rsidTr="00FB3C0C">
        <w:trPr>
          <w:ins w:id="926" w:author="Mokaddem Emna" w:date="2013-04-28T18:10:00Z"/>
        </w:trPr>
        <w:tc>
          <w:tcPr>
            <w:tcW w:w="1608" w:type="dxa"/>
            <w:gridSpan w:val="2"/>
            <w:tcBorders>
              <w:top w:val="single" w:sz="6" w:space="0" w:color="auto"/>
            </w:tcBorders>
            <w:shd w:val="clear" w:color="auto" w:fill="548DD4" w:themeFill="text2" w:themeFillTint="99"/>
          </w:tcPr>
          <w:p w:rsidR="002B2881" w:rsidRPr="00544FC8" w:rsidRDefault="002B2881" w:rsidP="00CC6C6C">
            <w:pPr>
              <w:spacing w:after="0"/>
              <w:jc w:val="center"/>
              <w:rPr>
                <w:ins w:id="927" w:author="Mokaddem Emna" w:date="2013-04-28T18:10:00Z"/>
                <w:b/>
                <w:color w:val="FFFFFF"/>
                <w:sz w:val="14"/>
                <w:szCs w:val="14"/>
              </w:rPr>
            </w:pPr>
            <w:ins w:id="928" w:author="Mokaddem Emna" w:date="2013-04-28T18:10:00Z">
              <w:r w:rsidRPr="00544FC8">
                <w:rPr>
                  <w:b/>
                  <w:color w:val="FFFFFF"/>
                  <w:sz w:val="14"/>
                  <w:szCs w:val="14"/>
                </w:rPr>
                <w:t>Test Identifier</w:t>
              </w:r>
            </w:ins>
          </w:p>
        </w:tc>
        <w:tc>
          <w:tcPr>
            <w:tcW w:w="1903" w:type="dxa"/>
            <w:tcBorders>
              <w:top w:val="single" w:sz="6" w:space="0" w:color="auto"/>
            </w:tcBorders>
            <w:shd w:val="clear" w:color="auto" w:fill="auto"/>
          </w:tcPr>
          <w:p w:rsidR="002B2881" w:rsidRPr="00544FC8" w:rsidRDefault="002B2881" w:rsidP="00CC6C6C">
            <w:pPr>
              <w:spacing w:after="0"/>
              <w:rPr>
                <w:ins w:id="929" w:author="Mokaddem Emna" w:date="2013-04-28T18:10:00Z"/>
                <w:i/>
                <w:color w:val="548DD4"/>
                <w:sz w:val="16"/>
                <w:szCs w:val="16"/>
              </w:rPr>
            </w:pPr>
            <w:ins w:id="930" w:author="Mokaddem Emna" w:date="2013-04-28T18:10:00Z">
              <w:r>
                <w:rPr>
                  <w:i/>
                  <w:color w:val="548DD4"/>
                  <w:sz w:val="16"/>
                  <w:szCs w:val="16"/>
                </w:rPr>
                <w:t>NGEO-CTRL-VTP-004</w:t>
              </w:r>
            </w:ins>
            <w:ins w:id="931" w:author="Mokaddem Emna" w:date="2013-04-28T18:11:00Z">
              <w:r>
                <w:rPr>
                  <w:i/>
                  <w:color w:val="548DD4"/>
                  <w:sz w:val="16"/>
                  <w:szCs w:val="16"/>
                </w:rPr>
                <w:t>5</w:t>
              </w:r>
            </w:ins>
          </w:p>
        </w:tc>
        <w:tc>
          <w:tcPr>
            <w:tcW w:w="1134" w:type="dxa"/>
            <w:gridSpan w:val="3"/>
            <w:tcBorders>
              <w:top w:val="single" w:sz="6" w:space="0" w:color="auto"/>
            </w:tcBorders>
            <w:shd w:val="clear" w:color="auto" w:fill="548DD4" w:themeFill="text2" w:themeFillTint="99"/>
          </w:tcPr>
          <w:p w:rsidR="002B2881" w:rsidRPr="00544FC8" w:rsidRDefault="002B2881" w:rsidP="00CC6C6C">
            <w:pPr>
              <w:spacing w:after="0"/>
              <w:jc w:val="center"/>
              <w:rPr>
                <w:ins w:id="932" w:author="Mokaddem Emna" w:date="2013-04-28T18:10:00Z"/>
                <w:b/>
                <w:color w:val="FFFFFF"/>
                <w:sz w:val="14"/>
                <w:szCs w:val="14"/>
              </w:rPr>
            </w:pPr>
            <w:ins w:id="933" w:author="Mokaddem Emna" w:date="2013-04-28T18:10:00Z">
              <w:r w:rsidRPr="00544FC8">
                <w:rPr>
                  <w:b/>
                  <w:color w:val="FFFFFF"/>
                  <w:sz w:val="14"/>
                  <w:szCs w:val="14"/>
                </w:rPr>
                <w:t>Test Title</w:t>
              </w:r>
            </w:ins>
          </w:p>
        </w:tc>
        <w:tc>
          <w:tcPr>
            <w:tcW w:w="4066" w:type="dxa"/>
            <w:gridSpan w:val="2"/>
            <w:tcBorders>
              <w:top w:val="single" w:sz="6" w:space="0" w:color="auto"/>
            </w:tcBorders>
            <w:shd w:val="clear" w:color="auto" w:fill="auto"/>
          </w:tcPr>
          <w:p w:rsidR="002B2881" w:rsidRPr="0056181B" w:rsidRDefault="002B2881" w:rsidP="00CC6C6C">
            <w:pPr>
              <w:spacing w:after="0"/>
              <w:rPr>
                <w:ins w:id="934" w:author="Mokaddem Emna" w:date="2013-04-28T18:10:00Z"/>
                <w:i/>
                <w:color w:val="548DD4"/>
                <w:sz w:val="16"/>
                <w:szCs w:val="16"/>
                <w:lang w:val="en-US"/>
              </w:rPr>
            </w:pPr>
            <w:ins w:id="935" w:author="Mokaddem Emna" w:date="2013-04-28T18:11:00Z">
              <w:r>
                <w:rPr>
                  <w:i/>
                  <w:color w:val="548DD4"/>
                  <w:sz w:val="16"/>
                  <w:szCs w:val="16"/>
                  <w:lang w:val="en-US"/>
                </w:rPr>
                <w:t>The Search Results table</w:t>
              </w:r>
              <w:r w:rsidR="00F069B2">
                <w:rPr>
                  <w:i/>
                  <w:color w:val="548DD4"/>
                  <w:sz w:val="16"/>
                  <w:szCs w:val="16"/>
                  <w:lang w:val="en-US"/>
                </w:rPr>
                <w:t xml:space="preserve"> </w:t>
              </w:r>
              <w:r>
                <w:rPr>
                  <w:i/>
                  <w:color w:val="548DD4"/>
                  <w:sz w:val="16"/>
                  <w:szCs w:val="16"/>
                  <w:lang w:val="en-US"/>
                </w:rPr>
                <w:t>columns  are configurable</w:t>
              </w:r>
            </w:ins>
          </w:p>
        </w:tc>
      </w:tr>
      <w:tr w:rsidR="002B2881" w:rsidRPr="00B17EAC" w:rsidTr="00FB3C0C">
        <w:trPr>
          <w:ins w:id="936" w:author="Mokaddem Emna" w:date="2013-04-28T18:10:00Z"/>
        </w:trPr>
        <w:tc>
          <w:tcPr>
            <w:tcW w:w="8711" w:type="dxa"/>
            <w:gridSpan w:val="8"/>
            <w:shd w:val="clear" w:color="auto" w:fill="A6A6A6"/>
          </w:tcPr>
          <w:p w:rsidR="002B2881" w:rsidRPr="00544FC8" w:rsidRDefault="002B2881" w:rsidP="00CC6C6C">
            <w:pPr>
              <w:spacing w:after="0"/>
              <w:rPr>
                <w:ins w:id="937" w:author="Mokaddem Emna" w:date="2013-04-28T18:10:00Z"/>
                <w:sz w:val="14"/>
                <w:szCs w:val="14"/>
              </w:rPr>
            </w:pPr>
            <w:ins w:id="938" w:author="Mokaddem Emna" w:date="2013-04-28T18:10:00Z">
              <w:r>
                <w:rPr>
                  <w:b/>
                  <w:sz w:val="14"/>
                  <w:szCs w:val="14"/>
                </w:rPr>
                <w:t>Result</w:t>
              </w:r>
            </w:ins>
          </w:p>
        </w:tc>
      </w:tr>
      <w:tr w:rsidR="002B2881" w:rsidRPr="00EA22CA" w:rsidTr="00FB3C0C">
        <w:trPr>
          <w:ins w:id="939" w:author="Mokaddem Emna" w:date="2013-04-28T18:10:00Z"/>
        </w:trPr>
        <w:tc>
          <w:tcPr>
            <w:tcW w:w="8711" w:type="dxa"/>
            <w:gridSpan w:val="8"/>
            <w:shd w:val="clear" w:color="auto" w:fill="47F62A"/>
          </w:tcPr>
          <w:p w:rsidR="002B2881" w:rsidRPr="00EA22CA" w:rsidRDefault="002B2881" w:rsidP="00CC6C6C">
            <w:pPr>
              <w:spacing w:after="0"/>
              <w:jc w:val="center"/>
              <w:rPr>
                <w:ins w:id="940" w:author="Mokaddem Emna" w:date="2013-04-28T18:10:00Z"/>
                <w:b/>
                <w:color w:val="548DD4"/>
                <w:sz w:val="28"/>
                <w:szCs w:val="28"/>
                <w:lang w:val="en-US"/>
              </w:rPr>
            </w:pPr>
            <w:ins w:id="941" w:author="Mokaddem Emna" w:date="2013-04-28T18:10:00Z">
              <w:r w:rsidRPr="00EA22CA">
                <w:rPr>
                  <w:b/>
                  <w:sz w:val="28"/>
                  <w:szCs w:val="28"/>
                  <w:lang w:val="en-US"/>
                </w:rPr>
                <w:t>PASS</w:t>
              </w:r>
            </w:ins>
          </w:p>
        </w:tc>
      </w:tr>
      <w:tr w:rsidR="002B2881" w:rsidRPr="00B17EAC" w:rsidTr="00FB3C0C">
        <w:trPr>
          <w:ins w:id="942" w:author="Mokaddem Emna" w:date="2013-04-28T18:10:00Z"/>
        </w:trPr>
        <w:tc>
          <w:tcPr>
            <w:tcW w:w="4307" w:type="dxa"/>
            <w:gridSpan w:val="4"/>
            <w:shd w:val="clear" w:color="auto" w:fill="A6A6A6"/>
          </w:tcPr>
          <w:p w:rsidR="002B2881" w:rsidRPr="00544FC8" w:rsidRDefault="002B2881" w:rsidP="00CC6C6C">
            <w:pPr>
              <w:spacing w:after="0"/>
              <w:rPr>
                <w:ins w:id="943" w:author="Mokaddem Emna" w:date="2013-04-28T18:10:00Z"/>
                <w:sz w:val="14"/>
                <w:szCs w:val="14"/>
              </w:rPr>
            </w:pPr>
            <w:ins w:id="944" w:author="Mokaddem Emna" w:date="2013-04-28T18:10:00Z">
              <w:r w:rsidRPr="00C669E1">
                <w:rPr>
                  <w:b/>
                  <w:sz w:val="14"/>
                  <w:szCs w:val="14"/>
                  <w:lang w:val="en-US"/>
                </w:rPr>
                <w:lastRenderedPageBreak/>
                <w:t xml:space="preserve">Versions </w:t>
              </w:r>
            </w:ins>
          </w:p>
        </w:tc>
        <w:tc>
          <w:tcPr>
            <w:tcW w:w="4404" w:type="dxa"/>
            <w:gridSpan w:val="4"/>
            <w:shd w:val="clear" w:color="auto" w:fill="A6A6A6"/>
          </w:tcPr>
          <w:p w:rsidR="002B2881" w:rsidRPr="00544FC8" w:rsidRDefault="002B2881" w:rsidP="00CC6C6C">
            <w:pPr>
              <w:spacing w:after="0"/>
              <w:rPr>
                <w:ins w:id="945" w:author="Mokaddem Emna" w:date="2013-04-28T18:10:00Z"/>
                <w:sz w:val="14"/>
                <w:szCs w:val="14"/>
              </w:rPr>
            </w:pPr>
            <w:ins w:id="946" w:author="Mokaddem Emna" w:date="2013-04-28T18:10:00Z">
              <w:r>
                <w:rPr>
                  <w:sz w:val="14"/>
                  <w:szCs w:val="14"/>
                </w:rPr>
                <w:t>Execution info</w:t>
              </w:r>
            </w:ins>
          </w:p>
        </w:tc>
      </w:tr>
      <w:tr w:rsidR="002B2881" w:rsidRPr="00B17EAC" w:rsidTr="00FB3C0C">
        <w:trPr>
          <w:trHeight w:val="457"/>
          <w:ins w:id="947" w:author="Mokaddem Emna" w:date="2013-04-28T18:10:00Z"/>
        </w:trPr>
        <w:tc>
          <w:tcPr>
            <w:tcW w:w="4307" w:type="dxa"/>
            <w:gridSpan w:val="4"/>
            <w:shd w:val="clear" w:color="auto" w:fill="FFFFFF" w:themeFill="background1"/>
          </w:tcPr>
          <w:p w:rsidR="002B2881" w:rsidRPr="007F6E1E" w:rsidRDefault="002B2881" w:rsidP="00CC6C6C">
            <w:pPr>
              <w:spacing w:after="0"/>
              <w:rPr>
                <w:ins w:id="948" w:author="Mokaddem Emna" w:date="2013-04-28T18:10:00Z"/>
                <w:i/>
                <w:color w:val="548DD4"/>
                <w:sz w:val="16"/>
                <w:szCs w:val="16"/>
                <w:lang w:val="fr-FR"/>
              </w:rPr>
            </w:pPr>
            <w:ins w:id="949" w:author="Mokaddem Emna" w:date="2013-04-28T18:10:00Z">
              <w:r w:rsidRPr="00CC6C6C">
                <w:rPr>
                  <w:i/>
                  <w:color w:val="548DD4"/>
                  <w:sz w:val="16"/>
                  <w:szCs w:val="16"/>
                  <w:lang w:val="fr-FR"/>
                </w:rPr>
                <w:t xml:space="preserve">Component version: </w:t>
              </w:r>
            </w:ins>
            <w:ins w:id="950" w:author="Mokaddem Emna" w:date="2013-04-28T18:12:00Z">
              <w:r w:rsidR="009C57F8" w:rsidRPr="00CC6C6C">
                <w:rPr>
                  <w:i/>
                  <w:color w:val="548DD4"/>
                  <w:sz w:val="16"/>
                  <w:szCs w:val="16"/>
                  <w:lang w:val="fr-FR"/>
                  <w:rPrChange w:id="951" w:author="Mokaddem Emna" w:date="2013-04-29T17:29:00Z">
                    <w:rPr>
                      <w:i/>
                      <w:color w:val="548DD4"/>
                      <w:sz w:val="16"/>
                      <w:szCs w:val="16"/>
                      <w:lang w:val="en-US"/>
                    </w:rPr>
                  </w:rPrChange>
                </w:rPr>
                <w:t>1</w:t>
              </w:r>
            </w:ins>
            <w:ins w:id="952" w:author="Mokaddem Emna" w:date="2013-04-29T01:14:00Z">
              <w:r w:rsidR="00C91606" w:rsidRPr="00CC6C6C">
                <w:rPr>
                  <w:i/>
                  <w:color w:val="548DD4"/>
                  <w:sz w:val="16"/>
                  <w:szCs w:val="16"/>
                  <w:lang w:val="fr-FR"/>
                  <w:rPrChange w:id="953" w:author="Mokaddem Emna" w:date="2013-04-29T17:29:00Z">
                    <w:rPr>
                      <w:i/>
                      <w:color w:val="548DD4"/>
                      <w:sz w:val="16"/>
                      <w:szCs w:val="16"/>
                      <w:lang w:val="en-US"/>
                    </w:rPr>
                  </w:rPrChange>
                </w:rPr>
                <w:t>1</w:t>
              </w:r>
            </w:ins>
            <w:ins w:id="954" w:author="Mokaddem Emna" w:date="2013-04-28T18:10:00Z">
              <w:r w:rsidR="009C57F8" w:rsidRPr="00CC6C6C">
                <w:rPr>
                  <w:i/>
                  <w:color w:val="548DD4"/>
                  <w:sz w:val="16"/>
                  <w:szCs w:val="16"/>
                  <w:lang w:val="fr-FR"/>
                </w:rPr>
                <w:t>.</w:t>
              </w:r>
              <w:r w:rsidR="009C57F8" w:rsidRPr="00CC6C6C">
                <w:rPr>
                  <w:i/>
                  <w:color w:val="548DD4"/>
                  <w:sz w:val="16"/>
                  <w:szCs w:val="16"/>
                  <w:lang w:val="fr-FR"/>
                  <w:rPrChange w:id="955" w:author="Mokaddem Emna" w:date="2013-04-29T17:29:00Z">
                    <w:rPr>
                      <w:i/>
                      <w:color w:val="548DD4"/>
                      <w:sz w:val="16"/>
                      <w:szCs w:val="16"/>
                      <w:lang w:val="en-US"/>
                    </w:rPr>
                  </w:rPrChange>
                </w:rPr>
                <w:t>-20130</w:t>
              </w:r>
            </w:ins>
            <w:ins w:id="956" w:author="Mokaddem Emna" w:date="2013-04-28T18:12:00Z">
              <w:r w:rsidR="009C57F8" w:rsidRPr="00CC6C6C">
                <w:rPr>
                  <w:i/>
                  <w:color w:val="548DD4"/>
                  <w:sz w:val="16"/>
                  <w:szCs w:val="16"/>
                  <w:lang w:val="fr-FR"/>
                  <w:rPrChange w:id="957" w:author="Mokaddem Emna" w:date="2013-04-29T17:29:00Z">
                    <w:rPr>
                      <w:i/>
                      <w:color w:val="548DD4"/>
                      <w:sz w:val="16"/>
                      <w:szCs w:val="16"/>
                      <w:lang w:val="en-US"/>
                    </w:rPr>
                  </w:rPrChange>
                </w:rPr>
                <w:t>4</w:t>
              </w:r>
              <w:r w:rsidR="00C91606" w:rsidRPr="00CC6C6C">
                <w:rPr>
                  <w:i/>
                  <w:color w:val="548DD4"/>
                  <w:sz w:val="16"/>
                  <w:szCs w:val="16"/>
                  <w:lang w:val="fr-FR"/>
                  <w:rPrChange w:id="958" w:author="Mokaddem Emna" w:date="2013-04-29T17:29:00Z">
                    <w:rPr>
                      <w:i/>
                      <w:color w:val="548DD4"/>
                      <w:sz w:val="16"/>
                      <w:szCs w:val="16"/>
                      <w:lang w:val="en-US"/>
                    </w:rPr>
                  </w:rPrChange>
                </w:rPr>
                <w:t>2</w:t>
              </w:r>
            </w:ins>
            <w:ins w:id="959" w:author="Mokaddem Emna" w:date="2013-04-29T01:14:00Z">
              <w:r w:rsidR="00C91606" w:rsidRPr="00CC6C6C">
                <w:rPr>
                  <w:i/>
                  <w:color w:val="548DD4"/>
                  <w:sz w:val="16"/>
                  <w:szCs w:val="16"/>
                  <w:lang w:val="fr-FR"/>
                  <w:rPrChange w:id="960" w:author="Mokaddem Emna" w:date="2013-04-29T17:29:00Z">
                    <w:rPr>
                      <w:i/>
                      <w:color w:val="548DD4"/>
                      <w:sz w:val="16"/>
                      <w:szCs w:val="16"/>
                      <w:lang w:val="en-US"/>
                    </w:rPr>
                  </w:rPrChange>
                </w:rPr>
                <w:t>ç</w:t>
              </w:r>
            </w:ins>
            <w:ins w:id="961" w:author="Mokaddem Emna" w:date="2013-04-28T18:10:00Z">
              <w:r w:rsidRPr="00CC6C6C">
                <w:rPr>
                  <w:i/>
                  <w:color w:val="548DD4"/>
                  <w:sz w:val="16"/>
                  <w:szCs w:val="16"/>
                  <w:lang w:val="fr-FR"/>
                </w:rPr>
                <w:t xml:space="preserve"> </w:t>
              </w:r>
            </w:ins>
          </w:p>
          <w:p w:rsidR="002B2881" w:rsidRPr="00CC6C6C" w:rsidRDefault="002B2881" w:rsidP="00CC6C6C">
            <w:pPr>
              <w:spacing w:after="0"/>
              <w:rPr>
                <w:ins w:id="962" w:author="Mokaddem Emna" w:date="2013-04-28T18:10:00Z"/>
                <w:color w:val="548DD4"/>
                <w:sz w:val="16"/>
                <w:szCs w:val="16"/>
                <w:lang w:val="fr-FR"/>
              </w:rPr>
            </w:pPr>
            <w:ins w:id="963" w:author="Mokaddem Emna" w:date="2013-04-28T18:10:00Z">
              <w:r w:rsidRPr="00A35767">
                <w:rPr>
                  <w:color w:val="548DD4"/>
                  <w:sz w:val="16"/>
                  <w:szCs w:val="16"/>
                  <w:lang w:val="fr-FR"/>
                </w:rPr>
                <w:t xml:space="preserve">SVN version: </w:t>
              </w:r>
              <w:r w:rsidRPr="00CC6C6C">
                <w:rPr>
                  <w:color w:val="548DD4"/>
                  <w:sz w:val="16"/>
                  <w:szCs w:val="16"/>
                  <w:highlight w:val="yellow"/>
                  <w:lang w:val="fr-FR"/>
                  <w:rPrChange w:id="964" w:author="Mokaddem Emna" w:date="2013-04-29T17:29:00Z">
                    <w:rPr>
                      <w:color w:val="548DD4"/>
                      <w:sz w:val="16"/>
                      <w:szCs w:val="16"/>
                      <w:lang w:val="fr-FR"/>
                    </w:rPr>
                  </w:rPrChange>
                </w:rPr>
                <w:t>Rev1089</w:t>
              </w:r>
            </w:ins>
          </w:p>
          <w:p w:rsidR="002B2881" w:rsidRDefault="002B2881" w:rsidP="00CC6C6C">
            <w:pPr>
              <w:spacing w:after="0"/>
              <w:rPr>
                <w:ins w:id="965" w:author="Mokaddem Emna" w:date="2013-04-28T18:10:00Z"/>
                <w:i/>
                <w:color w:val="548DD4"/>
                <w:sz w:val="16"/>
                <w:szCs w:val="16"/>
                <w:lang w:val="en-US"/>
              </w:rPr>
            </w:pPr>
            <w:ins w:id="966" w:author="Mokaddem Emna" w:date="2013-04-28T18:10:00Z">
              <w:r>
                <w:rPr>
                  <w:i/>
                  <w:color w:val="548DD4"/>
                  <w:sz w:val="16"/>
                  <w:szCs w:val="16"/>
                  <w:lang w:val="en-US"/>
                </w:rPr>
                <w:t>Tool1 version:</w:t>
              </w:r>
            </w:ins>
          </w:p>
          <w:p w:rsidR="002B2881" w:rsidRDefault="002B2881" w:rsidP="00CC6C6C">
            <w:pPr>
              <w:spacing w:after="0"/>
              <w:rPr>
                <w:ins w:id="967" w:author="Mokaddem Emna" w:date="2013-04-28T18:10:00Z"/>
                <w:b/>
                <w:sz w:val="14"/>
                <w:szCs w:val="14"/>
              </w:rPr>
            </w:pPr>
            <w:ins w:id="968" w:author="Mokaddem Emna" w:date="2013-04-28T18:10:00Z">
              <w:r>
                <w:rPr>
                  <w:i/>
                  <w:color w:val="548DD4"/>
                  <w:sz w:val="16"/>
                  <w:szCs w:val="16"/>
                  <w:lang w:val="en-US"/>
                </w:rPr>
                <w:t>Tool2 version:</w:t>
              </w:r>
            </w:ins>
          </w:p>
        </w:tc>
        <w:tc>
          <w:tcPr>
            <w:tcW w:w="4404" w:type="dxa"/>
            <w:gridSpan w:val="4"/>
            <w:shd w:val="clear" w:color="auto" w:fill="FFFFFF" w:themeFill="background1"/>
          </w:tcPr>
          <w:p w:rsidR="002B2881" w:rsidRPr="00C669E1" w:rsidRDefault="002B2881" w:rsidP="00CC6C6C">
            <w:pPr>
              <w:spacing w:after="0"/>
              <w:rPr>
                <w:ins w:id="969" w:author="Mokaddem Emna" w:date="2013-04-28T18:10:00Z"/>
                <w:i/>
                <w:color w:val="548DD4"/>
                <w:sz w:val="16"/>
                <w:szCs w:val="16"/>
                <w:lang w:val="en-US"/>
              </w:rPr>
            </w:pPr>
            <w:ins w:id="970" w:author="Mokaddem Emna" w:date="2013-04-28T18:10:00Z">
              <w:r w:rsidRPr="00C669E1">
                <w:rPr>
                  <w:i/>
                  <w:color w:val="548DD4"/>
                  <w:sz w:val="16"/>
                  <w:szCs w:val="16"/>
                  <w:lang w:val="en-US"/>
                </w:rPr>
                <w:t>Date</w:t>
              </w:r>
              <w:r>
                <w:rPr>
                  <w:i/>
                  <w:color w:val="548DD4"/>
                  <w:sz w:val="16"/>
                  <w:szCs w:val="16"/>
                  <w:lang w:val="en-US"/>
                </w:rPr>
                <w:t xml:space="preserve">: </w:t>
              </w:r>
              <w:r w:rsidR="009C57F8">
                <w:rPr>
                  <w:i/>
                  <w:color w:val="548DD4"/>
                  <w:sz w:val="16"/>
                  <w:szCs w:val="16"/>
                  <w:lang w:val="en-US"/>
                </w:rPr>
                <w:t>28/0</w:t>
              </w:r>
            </w:ins>
            <w:ins w:id="971" w:author="Mokaddem Emna" w:date="2013-04-28T18:12:00Z">
              <w:r w:rsidR="009C57F8">
                <w:rPr>
                  <w:i/>
                  <w:color w:val="548DD4"/>
                  <w:sz w:val="16"/>
                  <w:szCs w:val="16"/>
                  <w:lang w:val="en-US"/>
                </w:rPr>
                <w:t>4</w:t>
              </w:r>
            </w:ins>
            <w:ins w:id="972" w:author="Mokaddem Emna" w:date="2013-04-28T18:10:00Z">
              <w:r>
                <w:rPr>
                  <w:i/>
                  <w:color w:val="548DD4"/>
                  <w:sz w:val="16"/>
                  <w:szCs w:val="16"/>
                  <w:lang w:val="en-US"/>
                </w:rPr>
                <w:t>/2013</w:t>
              </w:r>
            </w:ins>
          </w:p>
          <w:p w:rsidR="002B2881" w:rsidRPr="00C669E1" w:rsidRDefault="002B2881" w:rsidP="00CC6C6C">
            <w:pPr>
              <w:spacing w:after="0"/>
              <w:rPr>
                <w:ins w:id="973" w:author="Mokaddem Emna" w:date="2013-04-28T18:10:00Z"/>
                <w:i/>
                <w:color w:val="548DD4"/>
                <w:sz w:val="16"/>
                <w:szCs w:val="16"/>
                <w:lang w:val="en-US"/>
              </w:rPr>
            </w:pPr>
            <w:ins w:id="974" w:author="Mokaddem Emna" w:date="2013-04-28T18:10:00Z">
              <w:r w:rsidRPr="00C669E1">
                <w:rPr>
                  <w:i/>
                  <w:color w:val="548DD4"/>
                  <w:sz w:val="16"/>
                  <w:szCs w:val="16"/>
                  <w:lang w:val="en-US"/>
                </w:rPr>
                <w:t>User</w:t>
              </w:r>
              <w:r>
                <w:rPr>
                  <w:i/>
                  <w:color w:val="548DD4"/>
                  <w:sz w:val="16"/>
                  <w:szCs w:val="16"/>
                  <w:lang w:val="en-US"/>
                </w:rPr>
                <w:t>: no authentication for V1</w:t>
              </w:r>
            </w:ins>
          </w:p>
          <w:p w:rsidR="002B2881" w:rsidRDefault="002B2881" w:rsidP="00CC6C6C">
            <w:pPr>
              <w:spacing w:after="0"/>
              <w:rPr>
                <w:ins w:id="975" w:author="Mokaddem Emna" w:date="2013-04-28T18:10:00Z"/>
                <w:i/>
                <w:color w:val="548DD4"/>
                <w:sz w:val="16"/>
                <w:szCs w:val="16"/>
                <w:lang w:val="en-US"/>
              </w:rPr>
            </w:pPr>
            <w:ins w:id="976" w:author="Mokaddem Emna" w:date="2013-04-28T18:10:00Z">
              <w:r w:rsidRPr="00C669E1">
                <w:rPr>
                  <w:i/>
                  <w:color w:val="548DD4"/>
                  <w:sz w:val="16"/>
                  <w:szCs w:val="16"/>
                  <w:lang w:val="en-US"/>
                </w:rPr>
                <w:t>Hostname</w:t>
              </w:r>
              <w:r>
                <w:rPr>
                  <w:i/>
                  <w:color w:val="548DD4"/>
                  <w:sz w:val="16"/>
                  <w:szCs w:val="16"/>
                  <w:lang w:val="en-US"/>
                </w:rPr>
                <w:t>: localhost (nodejs server)</w:t>
              </w:r>
            </w:ins>
          </w:p>
          <w:p w:rsidR="002B2881" w:rsidRDefault="002B2881" w:rsidP="00CC6C6C">
            <w:pPr>
              <w:spacing w:after="0"/>
              <w:rPr>
                <w:ins w:id="977" w:author="Mokaddem Emna" w:date="2013-04-28T18:10:00Z"/>
                <w:b/>
                <w:sz w:val="14"/>
                <w:szCs w:val="14"/>
              </w:rPr>
            </w:pPr>
            <w:ins w:id="978" w:author="Mokaddem Emna" w:date="2013-04-28T18:10:00Z">
              <w:r>
                <w:rPr>
                  <w:i/>
                  <w:color w:val="548DD4"/>
                  <w:sz w:val="16"/>
                  <w:szCs w:val="16"/>
                  <w:lang w:val="en-US"/>
                </w:rPr>
                <w:t>Chrome/FireFox/IE9</w:t>
              </w:r>
            </w:ins>
          </w:p>
        </w:tc>
      </w:tr>
      <w:tr w:rsidR="002B2881" w:rsidRPr="00B17EAC" w:rsidTr="00FB3C0C">
        <w:trPr>
          <w:ins w:id="979" w:author="Mokaddem Emna" w:date="2013-04-28T18:10:00Z"/>
        </w:trPr>
        <w:tc>
          <w:tcPr>
            <w:tcW w:w="8711" w:type="dxa"/>
            <w:gridSpan w:val="8"/>
            <w:shd w:val="clear" w:color="auto" w:fill="A6A6A6"/>
          </w:tcPr>
          <w:p w:rsidR="002B2881" w:rsidRPr="00544FC8" w:rsidRDefault="002B2881" w:rsidP="00CC6C6C">
            <w:pPr>
              <w:spacing w:after="0"/>
              <w:rPr>
                <w:ins w:id="980" w:author="Mokaddem Emna" w:date="2013-04-28T18:10:00Z"/>
                <w:sz w:val="14"/>
                <w:szCs w:val="14"/>
              </w:rPr>
            </w:pPr>
            <w:ins w:id="981" w:author="Mokaddem Emna" w:date="2013-04-28T18:10:00Z">
              <w:r>
                <w:rPr>
                  <w:b/>
                  <w:sz w:val="14"/>
                  <w:szCs w:val="14"/>
                </w:rPr>
                <w:t>Paths</w:t>
              </w:r>
            </w:ins>
          </w:p>
        </w:tc>
      </w:tr>
      <w:tr w:rsidR="002B2881" w:rsidRPr="008C4ACA" w:rsidTr="00FB3C0C">
        <w:trPr>
          <w:ins w:id="982" w:author="Mokaddem Emna" w:date="2013-04-28T18:10:00Z"/>
        </w:trPr>
        <w:tc>
          <w:tcPr>
            <w:tcW w:w="8711" w:type="dxa"/>
            <w:gridSpan w:val="8"/>
            <w:shd w:val="clear" w:color="auto" w:fill="auto"/>
          </w:tcPr>
          <w:p w:rsidR="002B2881" w:rsidRDefault="002B2881" w:rsidP="00CC6C6C">
            <w:pPr>
              <w:spacing w:after="0"/>
              <w:rPr>
                <w:ins w:id="983" w:author="Mokaddem Emna" w:date="2013-04-28T18:10:00Z"/>
                <w:i/>
                <w:color w:val="548DD4"/>
                <w:sz w:val="16"/>
                <w:szCs w:val="16"/>
                <w:lang w:val="en-US"/>
              </w:rPr>
            </w:pPr>
            <w:ins w:id="984" w:author="Mokaddem Emna" w:date="2013-04-28T18:10:00Z">
              <w:r>
                <w:rPr>
                  <w:i/>
                  <w:color w:val="548DD4"/>
                  <w:sz w:val="16"/>
                  <w:szCs w:val="16"/>
                  <w:lang w:val="en-US"/>
                </w:rPr>
                <w:t>Input path</w:t>
              </w:r>
              <w:r w:rsidRPr="00EA22CA">
                <w:rPr>
                  <w:i/>
                  <w:color w:val="548DD4"/>
                  <w:sz w:val="16"/>
                  <w:szCs w:val="16"/>
                  <w:lang w:val="en-US"/>
                </w:rPr>
                <w:t>:</w:t>
              </w:r>
            </w:ins>
          </w:p>
          <w:p w:rsidR="002B2881" w:rsidRPr="00C669E1" w:rsidRDefault="002B2881" w:rsidP="00CC6C6C">
            <w:pPr>
              <w:spacing w:after="0"/>
              <w:rPr>
                <w:ins w:id="985" w:author="Mokaddem Emna" w:date="2013-04-28T18:10:00Z"/>
                <w:i/>
                <w:color w:val="548DD4"/>
                <w:sz w:val="16"/>
                <w:szCs w:val="16"/>
                <w:lang w:val="en-US"/>
              </w:rPr>
            </w:pPr>
            <w:ins w:id="986" w:author="Mokaddem Emna" w:date="2013-04-28T18:10:00Z">
              <w:r>
                <w:rPr>
                  <w:i/>
                  <w:color w:val="548DD4"/>
                  <w:sz w:val="16"/>
                  <w:szCs w:val="16"/>
                  <w:lang w:val="en-US"/>
                </w:rPr>
                <w:t>Output path:</w:t>
              </w:r>
            </w:ins>
          </w:p>
        </w:tc>
      </w:tr>
      <w:tr w:rsidR="002B2881" w:rsidRPr="00B17EAC" w:rsidTr="00FB3C0C">
        <w:trPr>
          <w:ins w:id="987" w:author="Mokaddem Emna" w:date="2013-04-28T18:10:00Z"/>
        </w:trPr>
        <w:tc>
          <w:tcPr>
            <w:tcW w:w="8711" w:type="dxa"/>
            <w:gridSpan w:val="8"/>
            <w:shd w:val="clear" w:color="auto" w:fill="A6A6A6"/>
          </w:tcPr>
          <w:p w:rsidR="002B2881" w:rsidRPr="00544FC8" w:rsidRDefault="002B2881" w:rsidP="00CC6C6C">
            <w:pPr>
              <w:spacing w:after="0"/>
              <w:rPr>
                <w:ins w:id="988" w:author="Mokaddem Emna" w:date="2013-04-28T18:10:00Z"/>
                <w:sz w:val="14"/>
                <w:szCs w:val="14"/>
              </w:rPr>
            </w:pPr>
            <w:ins w:id="989" w:author="Mokaddem Emna" w:date="2013-04-28T18:10:00Z">
              <w:r>
                <w:rPr>
                  <w:b/>
                  <w:sz w:val="14"/>
                  <w:szCs w:val="14"/>
                </w:rPr>
                <w:t>Evidences</w:t>
              </w:r>
            </w:ins>
          </w:p>
        </w:tc>
      </w:tr>
      <w:tr w:rsidR="002B2881" w:rsidRPr="005215A5" w:rsidTr="00FB3C0C">
        <w:trPr>
          <w:ins w:id="990" w:author="Mokaddem Emna" w:date="2013-04-28T18:10:00Z"/>
        </w:trPr>
        <w:tc>
          <w:tcPr>
            <w:tcW w:w="8711" w:type="dxa"/>
            <w:gridSpan w:val="8"/>
            <w:shd w:val="clear" w:color="auto" w:fill="auto"/>
          </w:tcPr>
          <w:p w:rsidR="002B2881" w:rsidRDefault="002B2881" w:rsidP="00CC6C6C">
            <w:pPr>
              <w:spacing w:after="0"/>
              <w:rPr>
                <w:ins w:id="991" w:author="Mokaddem Emna" w:date="2013-04-28T18:10:00Z"/>
                <w:i/>
                <w:color w:val="548DD4"/>
                <w:sz w:val="16"/>
                <w:szCs w:val="16"/>
                <w:lang w:val="en-US"/>
              </w:rPr>
            </w:pPr>
          </w:p>
          <w:p w:rsidR="002B2881" w:rsidRDefault="002B2881" w:rsidP="00CC6C6C">
            <w:pPr>
              <w:spacing w:after="0"/>
              <w:rPr>
                <w:ins w:id="992" w:author="Mokaddem Emna" w:date="2013-04-28T18:10:00Z"/>
                <w:i/>
                <w:noProof/>
                <w:color w:val="548DD4"/>
                <w:sz w:val="16"/>
                <w:szCs w:val="16"/>
                <w:lang w:val="fr-FR" w:eastAsia="fr-FR"/>
              </w:rPr>
            </w:pPr>
          </w:p>
          <w:p w:rsidR="002B2881" w:rsidRDefault="00D83275" w:rsidP="00CC6C6C">
            <w:pPr>
              <w:spacing w:after="0"/>
              <w:jc w:val="center"/>
              <w:rPr>
                <w:ins w:id="993" w:author="Mokaddem Emna" w:date="2013-04-28T18:10:00Z"/>
                <w:i/>
                <w:color w:val="548DD4"/>
                <w:sz w:val="16"/>
                <w:szCs w:val="16"/>
                <w:lang w:val="en-US"/>
              </w:rPr>
            </w:pPr>
            <w:ins w:id="994" w:author="Mokaddem Emna" w:date="2013-04-29T01:12:00Z">
              <w:r>
                <w:rPr>
                  <w:i/>
                  <w:noProof/>
                  <w:color w:val="548DD4"/>
                  <w:sz w:val="16"/>
                  <w:szCs w:val="16"/>
                  <w:lang w:val="fr-FR" w:eastAsia="fr-FR"/>
                  <w:rPrChange w:id="995">
                    <w:rPr>
                      <w:noProof/>
                      <w:lang w:val="fr-FR" w:eastAsia="fr-FR"/>
                    </w:rPr>
                  </w:rPrChange>
                </w:rPr>
                <w:drawing>
                  <wp:inline distT="0" distB="0" distL="0" distR="0">
                    <wp:extent cx="5394325" cy="1161415"/>
                    <wp:effectExtent l="0" t="0" r="0" b="63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045_1.png"/>
                            <pic:cNvPicPr/>
                          </pic:nvPicPr>
                          <pic:blipFill>
                            <a:blip r:embed="rId32" cstate="email">
                              <a:extLst>
                                <a:ext uri="{28A0092B-C50C-407E-A947-70E740481C1C}">
                                  <a14:useLocalDpi xmlns:a14="http://schemas.microsoft.com/office/drawing/2010/main" val="0"/>
                                </a:ext>
                              </a:extLst>
                            </a:blip>
                            <a:stretch>
                              <a:fillRect/>
                            </a:stretch>
                          </pic:blipFill>
                          <pic:spPr>
                            <a:xfrm>
                              <a:off x="0" y="0"/>
                              <a:ext cx="5394325" cy="1161415"/>
                            </a:xfrm>
                            <a:prstGeom prst="rect">
                              <a:avLst/>
                            </a:prstGeom>
                          </pic:spPr>
                        </pic:pic>
                      </a:graphicData>
                    </a:graphic>
                  </wp:inline>
                </w:drawing>
              </w:r>
            </w:ins>
          </w:p>
          <w:p w:rsidR="002B2881" w:rsidRDefault="0013218C" w:rsidP="00CC6C6C">
            <w:pPr>
              <w:spacing w:after="0"/>
              <w:jc w:val="center"/>
              <w:rPr>
                <w:ins w:id="996" w:author="Mokaddem Emna" w:date="2013-04-28T18:10:00Z"/>
                <w:i/>
                <w:color w:val="548DD4"/>
                <w:sz w:val="16"/>
                <w:szCs w:val="16"/>
                <w:lang w:val="en-US"/>
              </w:rPr>
            </w:pPr>
            <w:ins w:id="997" w:author="Mokaddem Emna" w:date="2013-04-29T01:14:00Z">
              <w:r>
                <w:rPr>
                  <w:i/>
                  <w:noProof/>
                  <w:color w:val="548DD4"/>
                  <w:sz w:val="16"/>
                  <w:szCs w:val="16"/>
                  <w:lang w:val="fr-FR" w:eastAsia="fr-FR"/>
                  <w:rPrChange w:id="998">
                    <w:rPr>
                      <w:noProof/>
                      <w:lang w:val="fr-FR" w:eastAsia="fr-FR"/>
                    </w:rPr>
                  </w:rPrChange>
                </w:rPr>
                <w:drawing>
                  <wp:inline distT="0" distB="0" distL="0" distR="0">
                    <wp:extent cx="5394325" cy="1174115"/>
                    <wp:effectExtent l="0" t="0" r="0" b="6985"/>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045_2.png"/>
                            <pic:cNvPicPr/>
                          </pic:nvPicPr>
                          <pic:blipFill>
                            <a:blip r:embed="rId33" cstate="email">
                              <a:extLst>
                                <a:ext uri="{28A0092B-C50C-407E-A947-70E740481C1C}">
                                  <a14:useLocalDpi xmlns:a14="http://schemas.microsoft.com/office/drawing/2010/main" val="0"/>
                                </a:ext>
                              </a:extLst>
                            </a:blip>
                            <a:stretch>
                              <a:fillRect/>
                            </a:stretch>
                          </pic:blipFill>
                          <pic:spPr>
                            <a:xfrm>
                              <a:off x="0" y="0"/>
                              <a:ext cx="5394325" cy="1174115"/>
                            </a:xfrm>
                            <a:prstGeom prst="rect">
                              <a:avLst/>
                            </a:prstGeom>
                          </pic:spPr>
                        </pic:pic>
                      </a:graphicData>
                    </a:graphic>
                  </wp:inline>
                </w:drawing>
              </w:r>
            </w:ins>
          </w:p>
          <w:p w:rsidR="002B2881" w:rsidRPr="00C669E1" w:rsidRDefault="002B2881" w:rsidP="00CC6C6C">
            <w:pPr>
              <w:spacing w:after="0"/>
              <w:jc w:val="center"/>
              <w:rPr>
                <w:ins w:id="999" w:author="Mokaddem Emna" w:date="2013-04-28T18:10:00Z"/>
                <w:i/>
                <w:color w:val="548DD4"/>
                <w:sz w:val="16"/>
                <w:szCs w:val="16"/>
                <w:lang w:val="en-US"/>
              </w:rPr>
            </w:pPr>
          </w:p>
        </w:tc>
      </w:tr>
      <w:tr w:rsidR="002B2881" w:rsidRPr="00544FC8" w:rsidTr="00FB3C0C">
        <w:trPr>
          <w:ins w:id="1000" w:author="Mokaddem Emna" w:date="2013-04-28T18:10:00Z"/>
        </w:trPr>
        <w:tc>
          <w:tcPr>
            <w:tcW w:w="866" w:type="dxa"/>
            <w:tcBorders>
              <w:bottom w:val="single" w:sz="6" w:space="0" w:color="auto"/>
            </w:tcBorders>
            <w:shd w:val="clear" w:color="auto" w:fill="A6A6A6"/>
          </w:tcPr>
          <w:p w:rsidR="002B2881" w:rsidRPr="00544FC8" w:rsidRDefault="002B2881" w:rsidP="00CC6C6C">
            <w:pPr>
              <w:spacing w:after="0"/>
              <w:jc w:val="center"/>
              <w:rPr>
                <w:ins w:id="1001" w:author="Mokaddem Emna" w:date="2013-04-28T18:10:00Z"/>
                <w:b/>
                <w:sz w:val="14"/>
                <w:szCs w:val="14"/>
              </w:rPr>
            </w:pPr>
            <w:ins w:id="1002" w:author="Mokaddem Emna" w:date="2013-04-28T18:10:00Z">
              <w:r w:rsidRPr="00544FC8">
                <w:rPr>
                  <w:b/>
                  <w:sz w:val="14"/>
                  <w:szCs w:val="14"/>
                </w:rPr>
                <w:t>Step</w:t>
              </w:r>
            </w:ins>
          </w:p>
        </w:tc>
        <w:tc>
          <w:tcPr>
            <w:tcW w:w="3499" w:type="dxa"/>
            <w:gridSpan w:val="4"/>
            <w:tcBorders>
              <w:bottom w:val="single" w:sz="6" w:space="0" w:color="auto"/>
            </w:tcBorders>
            <w:shd w:val="clear" w:color="auto" w:fill="A6A6A6"/>
          </w:tcPr>
          <w:p w:rsidR="002B2881" w:rsidRPr="00544FC8" w:rsidRDefault="002B2881" w:rsidP="00CC6C6C">
            <w:pPr>
              <w:spacing w:after="0"/>
              <w:jc w:val="center"/>
              <w:rPr>
                <w:ins w:id="1003" w:author="Mokaddem Emna" w:date="2013-04-28T18:10:00Z"/>
                <w:b/>
                <w:sz w:val="14"/>
                <w:szCs w:val="14"/>
              </w:rPr>
            </w:pPr>
            <w:ins w:id="1004" w:author="Mokaddem Emna" w:date="2013-04-28T18:10:00Z">
              <w:r w:rsidRPr="00544FC8">
                <w:rPr>
                  <w:b/>
                  <w:sz w:val="14"/>
                  <w:szCs w:val="14"/>
                </w:rPr>
                <w:t>Action</w:t>
              </w:r>
            </w:ins>
          </w:p>
        </w:tc>
        <w:tc>
          <w:tcPr>
            <w:tcW w:w="2690" w:type="dxa"/>
            <w:gridSpan w:val="2"/>
            <w:tcBorders>
              <w:bottom w:val="single" w:sz="6" w:space="0" w:color="auto"/>
            </w:tcBorders>
            <w:shd w:val="clear" w:color="auto" w:fill="A6A6A6"/>
          </w:tcPr>
          <w:p w:rsidR="002B2881" w:rsidRPr="00544FC8" w:rsidRDefault="002B2881" w:rsidP="00CC6C6C">
            <w:pPr>
              <w:spacing w:after="0"/>
              <w:jc w:val="center"/>
              <w:rPr>
                <w:ins w:id="1005" w:author="Mokaddem Emna" w:date="2013-04-28T18:10:00Z"/>
                <w:b/>
                <w:sz w:val="14"/>
                <w:szCs w:val="14"/>
              </w:rPr>
            </w:pPr>
            <w:ins w:id="1006" w:author="Mokaddem Emna" w:date="2013-04-28T18:10:00Z">
              <w:r>
                <w:rPr>
                  <w:b/>
                  <w:sz w:val="14"/>
                  <w:szCs w:val="14"/>
                </w:rPr>
                <w:t>Expected output</w:t>
              </w:r>
            </w:ins>
          </w:p>
        </w:tc>
        <w:tc>
          <w:tcPr>
            <w:tcW w:w="1656" w:type="dxa"/>
            <w:tcBorders>
              <w:bottom w:val="single" w:sz="6" w:space="0" w:color="auto"/>
            </w:tcBorders>
            <w:shd w:val="clear" w:color="auto" w:fill="A6A6A6"/>
          </w:tcPr>
          <w:p w:rsidR="002B2881" w:rsidRPr="00544FC8" w:rsidRDefault="002B2881" w:rsidP="00CC6C6C">
            <w:pPr>
              <w:spacing w:after="0"/>
              <w:jc w:val="center"/>
              <w:rPr>
                <w:ins w:id="1007" w:author="Mokaddem Emna" w:date="2013-04-28T18:10:00Z"/>
                <w:b/>
                <w:sz w:val="14"/>
                <w:szCs w:val="14"/>
              </w:rPr>
            </w:pPr>
            <w:ins w:id="1008" w:author="Mokaddem Emna" w:date="2013-04-28T18:10:00Z">
              <w:r w:rsidRPr="00544FC8">
                <w:rPr>
                  <w:b/>
                  <w:sz w:val="14"/>
                  <w:szCs w:val="14"/>
                </w:rPr>
                <w:t>Pass/Fail Criteria Id</w:t>
              </w:r>
            </w:ins>
          </w:p>
        </w:tc>
      </w:tr>
      <w:tr w:rsidR="00FB3C0C" w:rsidRPr="0056181B" w:rsidTr="00FB3C0C">
        <w:trPr>
          <w:ins w:id="1009" w:author="Mokaddem Emna" w:date="2013-04-28T18:10:00Z"/>
        </w:trPr>
        <w:tc>
          <w:tcPr>
            <w:tcW w:w="866" w:type="dxa"/>
            <w:shd w:val="clear" w:color="auto" w:fill="auto"/>
            <w:vAlign w:val="center"/>
          </w:tcPr>
          <w:p w:rsidR="00FB3C0C" w:rsidRPr="00544FC8" w:rsidRDefault="00FB3C0C" w:rsidP="00CC6C6C">
            <w:pPr>
              <w:spacing w:after="0"/>
              <w:jc w:val="center"/>
              <w:rPr>
                <w:ins w:id="1010" w:author="Mokaddem Emna" w:date="2013-04-28T18:10:00Z"/>
                <w:i/>
                <w:sz w:val="14"/>
                <w:szCs w:val="14"/>
              </w:rPr>
            </w:pPr>
            <w:ins w:id="1011" w:author="Mokaddem Emna" w:date="2013-04-28T18:13:00Z">
              <w:r>
                <w:rPr>
                  <w:i/>
                  <w:sz w:val="14"/>
                  <w:szCs w:val="14"/>
                </w:rPr>
                <w:t>Step-1</w:t>
              </w:r>
              <w:r w:rsidRPr="005D1206">
                <w:rPr>
                  <w:i/>
                  <w:sz w:val="14"/>
                  <w:szCs w:val="14"/>
                </w:rPr>
                <w:t>0</w:t>
              </w:r>
            </w:ins>
          </w:p>
        </w:tc>
        <w:tc>
          <w:tcPr>
            <w:tcW w:w="3499" w:type="dxa"/>
            <w:gridSpan w:val="4"/>
            <w:shd w:val="clear" w:color="auto" w:fill="auto"/>
          </w:tcPr>
          <w:p w:rsidR="00FB3C0C" w:rsidRPr="006076AC" w:rsidRDefault="00FB3C0C" w:rsidP="00CC6C6C">
            <w:pPr>
              <w:autoSpaceDE w:val="0"/>
              <w:autoSpaceDN w:val="0"/>
              <w:adjustRightInd w:val="0"/>
              <w:spacing w:after="0" w:line="240" w:lineRule="auto"/>
              <w:rPr>
                <w:ins w:id="1012" w:author="Mokaddem Emna" w:date="2013-04-28T18:13:00Z"/>
                <w:rFonts w:ascii="Consolas" w:hAnsi="Consolas" w:cs="Consolas"/>
                <w:sz w:val="20"/>
                <w:szCs w:val="20"/>
                <w:lang w:val="en-US"/>
              </w:rPr>
            </w:pPr>
            <w:ins w:id="1013" w:author="Mokaddem Emna" w:date="2013-04-28T18:13:00Z">
              <w:r>
                <w:rPr>
                  <w:rFonts w:cstheme="minorHAnsi"/>
                </w:rPr>
                <w:t xml:space="preserve">On the server side, the service </w:t>
              </w:r>
              <w:r w:rsidRPr="006076AC">
                <w:rPr>
                  <w:rFonts w:ascii="Consolas" w:eastAsia="Times New Roman" w:hAnsi="Consolas" w:cs="Consolas"/>
                  <w:bCs/>
                  <w:spacing w:val="-8"/>
                  <w:sz w:val="20"/>
                  <w:szCs w:val="20"/>
                  <w:lang w:val="en-US"/>
                </w:rPr>
                <w:t xml:space="preserve">webClientConfigurationData </w:t>
              </w:r>
              <w:r>
                <w:rPr>
                  <w:rFonts w:cstheme="minorHAnsi"/>
                </w:rPr>
                <w:t xml:space="preserve">does send the client json configuration. In this json remove from  the  </w:t>
              </w:r>
              <w:r w:rsidRPr="006076AC">
                <w:rPr>
                  <w:rFonts w:ascii="Consolas" w:hAnsi="Consolas" w:cs="Consolas"/>
                  <w:sz w:val="20"/>
                  <w:szCs w:val="20"/>
                  <w:lang w:val="en-US"/>
                </w:rPr>
                <w:t>resultsTable.</w:t>
              </w:r>
            </w:ins>
          </w:p>
          <w:p w:rsidR="00FB3C0C" w:rsidRDefault="00FB3C0C" w:rsidP="00CC6C6C">
            <w:pPr>
              <w:pStyle w:val="NormalStep"/>
              <w:rPr>
                <w:ins w:id="1014" w:author="Mokaddem Emna" w:date="2013-04-28T18:13:00Z"/>
                <w:rFonts w:asciiTheme="minorHAnsi" w:hAnsiTheme="minorHAnsi" w:cstheme="minorHAnsi"/>
                <w:sz w:val="22"/>
                <w:szCs w:val="22"/>
              </w:rPr>
            </w:pPr>
            <w:ins w:id="1015" w:author="Mokaddem Emna" w:date="2013-04-28T18:13:00Z">
              <w:r w:rsidRPr="006076AC">
                <w:rPr>
                  <w:rFonts w:ascii="Consolas" w:hAnsi="Consolas" w:cs="Consolas"/>
                  <w:sz w:val="20"/>
                  <w:szCs w:val="20"/>
                  <w:lang w:val="en-US"/>
                </w:rPr>
                <w:t xml:space="preserve">columnsDef </w:t>
              </w:r>
              <w:r>
                <w:rPr>
                  <w:rFonts w:asciiTheme="minorHAnsi" w:eastAsiaTheme="minorHAnsi" w:hAnsiTheme="minorHAnsi" w:cstheme="minorHAnsi"/>
                  <w:bCs w:val="0"/>
                  <w:spacing w:val="0"/>
                  <w:sz w:val="22"/>
                  <w:szCs w:val="22"/>
                  <w:lang w:val="es-ES"/>
                </w:rPr>
                <w:t xml:space="preserve">table, the following </w:t>
              </w:r>
              <w:r w:rsidRPr="006076AC">
                <w:rPr>
                  <w:rFonts w:ascii="Consolas" w:hAnsi="Consolas" w:cs="Consolas"/>
                  <w:sz w:val="20"/>
                  <w:szCs w:val="20"/>
                  <w:lang w:val="en-US"/>
                </w:rPr>
                <w:t xml:space="preserve"> </w:t>
              </w:r>
              <w:r>
                <w:rPr>
                  <w:rFonts w:ascii="Consolas" w:hAnsi="Consolas" w:cs="Consolas"/>
                  <w:sz w:val="20"/>
                  <w:szCs w:val="20"/>
                  <w:lang w:val="en-US"/>
                </w:rPr>
                <w:t>block:</w:t>
              </w:r>
            </w:ins>
          </w:p>
          <w:p w:rsidR="00FB3C0C" w:rsidRPr="00057FF1" w:rsidRDefault="00FB3C0C" w:rsidP="00CC6C6C">
            <w:pPr>
              <w:pStyle w:val="NormalStep"/>
              <w:rPr>
                <w:ins w:id="1016" w:author="Mokaddem Emna" w:date="2013-04-28T18:10:00Z"/>
                <w:rFonts w:asciiTheme="minorHAnsi" w:hAnsiTheme="minorHAnsi" w:cstheme="minorHAnsi"/>
                <w:sz w:val="22"/>
                <w:szCs w:val="22"/>
              </w:rPr>
            </w:pPr>
            <w:ins w:id="1017" w:author="Mokaddem Emna" w:date="2013-04-28T18:13:00Z">
              <w:r w:rsidRPr="006076AC">
                <w:rPr>
                  <w:rFonts w:ascii="Consolas" w:hAnsi="Consolas" w:cs="Consolas"/>
                  <w:sz w:val="20"/>
                  <w:szCs w:val="20"/>
                  <w:lang w:val="en-US"/>
                </w:rPr>
                <w:t>{"sTitle" : "Status",  "sContentPadding": "</w:t>
              </w:r>
              <w:r w:rsidRPr="006076AC">
                <w:rPr>
                  <w:rFonts w:ascii="Consolas" w:hAnsi="Consolas" w:cs="Consolas"/>
                  <w:color w:val="000000"/>
                  <w:sz w:val="20"/>
                  <w:szCs w:val="20"/>
                  <w:u w:val="single"/>
                  <w:lang w:val="en-US"/>
                </w:rPr>
                <w:t>mmm</w:t>
              </w:r>
              <w:r w:rsidRPr="006076AC">
                <w:rPr>
                  <w:rFonts w:ascii="Consolas" w:hAnsi="Consolas" w:cs="Consolas"/>
                  <w:sz w:val="20"/>
                  <w:szCs w:val="20"/>
                  <w:lang w:val="en-US"/>
                </w:rPr>
                <w:t>", "mData" : "properties.EarthObservation.EarthObservationMetaData.eop_status"</w:t>
              </w:r>
              <w:r>
                <w:rPr>
                  <w:rFonts w:ascii="Consolas" w:hAnsi="Consolas" w:cs="Consolas"/>
                  <w:sz w:val="20"/>
                  <w:szCs w:val="20"/>
                  <w:lang w:val="en-US"/>
                </w:rPr>
                <w:t>}</w:t>
              </w:r>
            </w:ins>
          </w:p>
        </w:tc>
        <w:tc>
          <w:tcPr>
            <w:tcW w:w="2690" w:type="dxa"/>
            <w:gridSpan w:val="2"/>
            <w:shd w:val="clear" w:color="auto" w:fill="auto"/>
          </w:tcPr>
          <w:p w:rsidR="00FB3C0C" w:rsidRPr="00057FF1" w:rsidRDefault="00FB3C0C" w:rsidP="00CC6C6C">
            <w:pPr>
              <w:spacing w:after="0"/>
              <w:rPr>
                <w:ins w:id="1018" w:author="Mokaddem Emna" w:date="2013-04-28T18:10:00Z"/>
                <w:rFonts w:cstheme="minorHAnsi"/>
                <w:lang w:val="en-US"/>
              </w:rPr>
            </w:pPr>
            <w:ins w:id="1019" w:author="Mokaddem Emna" w:date="2013-04-28T18:13:00Z">
              <w:r>
                <w:rPr>
                  <w:rFonts w:cstheme="minorHAnsi"/>
                  <w:lang w:val="en-US"/>
                </w:rPr>
                <w:t>The client configuration sent from the server is updated.</w:t>
              </w:r>
            </w:ins>
          </w:p>
        </w:tc>
        <w:tc>
          <w:tcPr>
            <w:tcW w:w="1656" w:type="dxa"/>
            <w:shd w:val="clear" w:color="auto" w:fill="00FF00"/>
            <w:vAlign w:val="center"/>
          </w:tcPr>
          <w:p w:rsidR="00FB3C0C" w:rsidRPr="0056181B" w:rsidRDefault="00FB3C0C" w:rsidP="00CC6C6C">
            <w:pPr>
              <w:spacing w:after="0"/>
              <w:jc w:val="center"/>
              <w:rPr>
                <w:ins w:id="1020" w:author="Mokaddem Emna" w:date="2013-04-28T18:10:00Z"/>
                <w:i/>
                <w:sz w:val="14"/>
                <w:szCs w:val="14"/>
              </w:rPr>
            </w:pPr>
          </w:p>
        </w:tc>
      </w:tr>
      <w:tr w:rsidR="00FB3C0C" w:rsidRPr="009F4592" w:rsidTr="00FB3C0C">
        <w:trPr>
          <w:ins w:id="1021" w:author="Mokaddem Emna" w:date="2013-04-28T18:10:00Z"/>
        </w:trPr>
        <w:tc>
          <w:tcPr>
            <w:tcW w:w="866" w:type="dxa"/>
            <w:shd w:val="clear" w:color="auto" w:fill="auto"/>
            <w:vAlign w:val="center"/>
          </w:tcPr>
          <w:p w:rsidR="00FB3C0C" w:rsidRPr="005D1206" w:rsidRDefault="00FB3C0C" w:rsidP="00CC6C6C">
            <w:pPr>
              <w:spacing w:after="0"/>
              <w:jc w:val="center"/>
              <w:rPr>
                <w:ins w:id="1022" w:author="Mokaddem Emna" w:date="2013-04-28T18:10:00Z"/>
                <w:i/>
                <w:sz w:val="14"/>
                <w:szCs w:val="14"/>
              </w:rPr>
            </w:pPr>
            <w:ins w:id="1023" w:author="Mokaddem Emna" w:date="2013-04-28T18:13:00Z">
              <w:r>
                <w:rPr>
                  <w:i/>
                  <w:sz w:val="14"/>
                  <w:szCs w:val="14"/>
                </w:rPr>
                <w:t>Step-2</w:t>
              </w:r>
              <w:r w:rsidRPr="005D1206">
                <w:rPr>
                  <w:i/>
                  <w:sz w:val="14"/>
                  <w:szCs w:val="14"/>
                </w:rPr>
                <w:t>0</w:t>
              </w:r>
            </w:ins>
          </w:p>
        </w:tc>
        <w:tc>
          <w:tcPr>
            <w:tcW w:w="3499" w:type="dxa"/>
            <w:gridSpan w:val="4"/>
            <w:shd w:val="clear" w:color="auto" w:fill="auto"/>
          </w:tcPr>
          <w:p w:rsidR="00FB3C0C" w:rsidRPr="00057FF1" w:rsidRDefault="00FB3C0C" w:rsidP="00CC6C6C">
            <w:pPr>
              <w:pStyle w:val="NormalStep"/>
              <w:rPr>
                <w:ins w:id="1024" w:author="Mokaddem Emna" w:date="2013-04-28T18:10:00Z"/>
                <w:rFonts w:asciiTheme="minorHAnsi" w:hAnsiTheme="minorHAnsi" w:cstheme="minorHAnsi"/>
                <w:sz w:val="22"/>
                <w:szCs w:val="22"/>
              </w:rPr>
            </w:pPr>
            <w:ins w:id="1025" w:author="Mokaddem Emna" w:date="2013-04-28T18:13:00Z">
              <w:r>
                <w:rPr>
                  <w:rFonts w:asciiTheme="minorHAnsi" w:hAnsiTheme="minorHAnsi" w:cstheme="minorHAnsi"/>
                  <w:sz w:val="22"/>
                  <w:szCs w:val="22"/>
                </w:rPr>
                <w:t>Restart the server and refresh the web client page.</w:t>
              </w:r>
            </w:ins>
          </w:p>
        </w:tc>
        <w:tc>
          <w:tcPr>
            <w:tcW w:w="2690" w:type="dxa"/>
            <w:gridSpan w:val="2"/>
            <w:shd w:val="clear" w:color="auto" w:fill="auto"/>
          </w:tcPr>
          <w:p w:rsidR="00FB3C0C" w:rsidRPr="00D61852" w:rsidRDefault="00FB3C0C" w:rsidP="00CC6C6C">
            <w:pPr>
              <w:spacing w:after="0"/>
              <w:rPr>
                <w:ins w:id="1026" w:author="Mokaddem Emna" w:date="2013-04-28T18:10:00Z"/>
                <w:rFonts w:cstheme="minorHAnsi"/>
                <w:lang w:val="en-GB"/>
              </w:rPr>
            </w:pPr>
            <w:ins w:id="1027" w:author="Mokaddem Emna" w:date="2013-04-28T18:13:00Z">
              <w:r>
                <w:rPr>
                  <w:rFonts w:cstheme="minorHAnsi"/>
                  <w:lang w:val="en-GB"/>
                </w:rPr>
                <w:t>The web client page is refreshed.</w:t>
              </w:r>
            </w:ins>
          </w:p>
        </w:tc>
        <w:tc>
          <w:tcPr>
            <w:tcW w:w="1656" w:type="dxa"/>
            <w:shd w:val="clear" w:color="auto" w:fill="00FF00"/>
            <w:vAlign w:val="center"/>
          </w:tcPr>
          <w:p w:rsidR="00FB3C0C" w:rsidRPr="009F4592" w:rsidRDefault="00FB3C0C" w:rsidP="00CC6C6C">
            <w:pPr>
              <w:spacing w:after="0"/>
              <w:jc w:val="center"/>
              <w:rPr>
                <w:ins w:id="1028" w:author="Mokaddem Emna" w:date="2013-04-28T18:10:00Z"/>
                <w:i/>
                <w:sz w:val="14"/>
                <w:szCs w:val="14"/>
                <w:lang w:val="en-GB"/>
              </w:rPr>
            </w:pPr>
          </w:p>
        </w:tc>
      </w:tr>
      <w:tr w:rsidR="00FB3C0C" w:rsidRPr="0056181B" w:rsidTr="00FB3C0C">
        <w:trPr>
          <w:ins w:id="1029" w:author="Mokaddem Emna" w:date="2013-04-28T18:10:00Z"/>
        </w:trPr>
        <w:tc>
          <w:tcPr>
            <w:tcW w:w="866" w:type="dxa"/>
            <w:shd w:val="clear" w:color="auto" w:fill="auto"/>
            <w:vAlign w:val="center"/>
          </w:tcPr>
          <w:p w:rsidR="00FB3C0C" w:rsidRPr="005D1206" w:rsidRDefault="00FB3C0C" w:rsidP="00CC6C6C">
            <w:pPr>
              <w:spacing w:after="0"/>
              <w:jc w:val="center"/>
              <w:rPr>
                <w:ins w:id="1030" w:author="Mokaddem Emna" w:date="2013-04-28T18:10:00Z"/>
                <w:i/>
                <w:sz w:val="14"/>
                <w:szCs w:val="14"/>
              </w:rPr>
            </w:pPr>
            <w:ins w:id="1031" w:author="Mokaddem Emna" w:date="2013-04-28T18:13:00Z">
              <w:r>
                <w:rPr>
                  <w:i/>
                  <w:sz w:val="14"/>
                  <w:szCs w:val="14"/>
                </w:rPr>
                <w:t>Step-3</w:t>
              </w:r>
              <w:r w:rsidRPr="005D1206">
                <w:rPr>
                  <w:i/>
                  <w:sz w:val="14"/>
                  <w:szCs w:val="14"/>
                </w:rPr>
                <w:t>0</w:t>
              </w:r>
            </w:ins>
          </w:p>
        </w:tc>
        <w:tc>
          <w:tcPr>
            <w:tcW w:w="3499" w:type="dxa"/>
            <w:gridSpan w:val="4"/>
            <w:shd w:val="clear" w:color="auto" w:fill="auto"/>
          </w:tcPr>
          <w:p w:rsidR="00FB3C0C" w:rsidRPr="00E24DDB" w:rsidRDefault="00FB3C0C" w:rsidP="00CC6C6C">
            <w:pPr>
              <w:pStyle w:val="NormalStep"/>
              <w:rPr>
                <w:ins w:id="1032" w:author="Mokaddem Emna" w:date="2013-04-28T18:10:00Z"/>
                <w:rFonts w:asciiTheme="minorHAnsi" w:hAnsiTheme="minorHAnsi" w:cstheme="minorHAnsi"/>
                <w:b/>
                <w:sz w:val="22"/>
                <w:szCs w:val="22"/>
              </w:rPr>
            </w:pPr>
            <w:ins w:id="1033" w:author="Mokaddem Emna" w:date="2013-04-28T18:13:00Z">
              <w:r>
                <w:rPr>
                  <w:rFonts w:asciiTheme="minorHAnsi" w:hAnsiTheme="minorHAnsi" w:cstheme="minorHAnsi"/>
                  <w:sz w:val="22"/>
                  <w:szCs w:val="22"/>
                </w:rPr>
                <w:t>Repeat Steps from NGEO-WEBC-VTP-0030</w:t>
              </w:r>
              <w:r w:rsidRPr="00057FF1">
                <w:rPr>
                  <w:rFonts w:asciiTheme="minorHAnsi" w:hAnsiTheme="minorHAnsi" w:cstheme="minorHAnsi"/>
                  <w:sz w:val="22"/>
                  <w:szCs w:val="22"/>
                </w:rPr>
                <w:t xml:space="preserve"> </w:t>
              </w:r>
            </w:ins>
          </w:p>
        </w:tc>
        <w:tc>
          <w:tcPr>
            <w:tcW w:w="2690" w:type="dxa"/>
            <w:gridSpan w:val="2"/>
            <w:shd w:val="clear" w:color="auto" w:fill="auto"/>
          </w:tcPr>
          <w:p w:rsidR="00FB3C0C" w:rsidRPr="003C0A28" w:rsidRDefault="00FB3C0C" w:rsidP="00CC6C6C">
            <w:pPr>
              <w:spacing w:after="0"/>
              <w:rPr>
                <w:ins w:id="1034" w:author="Mokaddem Emna" w:date="2013-04-28T18:10:00Z"/>
                <w:rFonts w:cstheme="minorHAnsi"/>
                <w:lang w:val="en-US"/>
              </w:rPr>
            </w:pPr>
            <w:ins w:id="1035" w:author="Mokaddem Emna" w:date="2013-04-28T18:13:00Z">
              <w:r w:rsidRPr="003C0A28">
                <w:rPr>
                  <w:rFonts w:cstheme="minorHAnsi"/>
                  <w:lang w:val="en-US"/>
                </w:rPr>
                <w:t xml:space="preserve"> </w:t>
              </w:r>
              <w:r>
                <w:rPr>
                  <w:rFonts w:cstheme="minorHAnsi"/>
                  <w:lang w:val="en-US"/>
                </w:rPr>
                <w:t>The search widget is opened.</w:t>
              </w:r>
            </w:ins>
          </w:p>
        </w:tc>
        <w:tc>
          <w:tcPr>
            <w:tcW w:w="1656" w:type="dxa"/>
            <w:shd w:val="clear" w:color="auto" w:fill="00FF00"/>
            <w:vAlign w:val="center"/>
          </w:tcPr>
          <w:p w:rsidR="00FB3C0C" w:rsidRPr="0056181B" w:rsidRDefault="00FB3C0C" w:rsidP="00CC6C6C">
            <w:pPr>
              <w:spacing w:after="0"/>
              <w:rPr>
                <w:ins w:id="1036" w:author="Mokaddem Emna" w:date="2013-04-28T18:10:00Z"/>
                <w:i/>
                <w:sz w:val="14"/>
                <w:szCs w:val="14"/>
              </w:rPr>
            </w:pPr>
          </w:p>
        </w:tc>
      </w:tr>
      <w:tr w:rsidR="00FB3C0C" w:rsidRPr="0056181B" w:rsidTr="00FB3C0C">
        <w:trPr>
          <w:ins w:id="1037" w:author="Mokaddem Emna" w:date="2013-04-28T18:10:00Z"/>
        </w:trPr>
        <w:tc>
          <w:tcPr>
            <w:tcW w:w="866" w:type="dxa"/>
            <w:shd w:val="clear" w:color="auto" w:fill="auto"/>
            <w:vAlign w:val="center"/>
          </w:tcPr>
          <w:p w:rsidR="00FB3C0C" w:rsidRDefault="00FB3C0C" w:rsidP="00CC6C6C">
            <w:pPr>
              <w:spacing w:after="0"/>
              <w:jc w:val="center"/>
              <w:rPr>
                <w:ins w:id="1038" w:author="Mokaddem Emna" w:date="2013-04-28T18:10:00Z"/>
                <w:i/>
                <w:sz w:val="14"/>
                <w:szCs w:val="14"/>
              </w:rPr>
            </w:pPr>
            <w:ins w:id="1039" w:author="Mokaddem Emna" w:date="2013-04-28T18:13:00Z">
              <w:r>
                <w:rPr>
                  <w:i/>
                  <w:sz w:val="14"/>
                  <w:szCs w:val="14"/>
                </w:rPr>
                <w:t>Step-4</w:t>
              </w:r>
              <w:r w:rsidRPr="005D1206">
                <w:rPr>
                  <w:i/>
                  <w:sz w:val="14"/>
                  <w:szCs w:val="14"/>
                </w:rPr>
                <w:t>0</w:t>
              </w:r>
            </w:ins>
          </w:p>
        </w:tc>
        <w:tc>
          <w:tcPr>
            <w:tcW w:w="3499" w:type="dxa"/>
            <w:gridSpan w:val="4"/>
            <w:shd w:val="clear" w:color="auto" w:fill="auto"/>
          </w:tcPr>
          <w:p w:rsidR="00FB3C0C" w:rsidRDefault="00FB3C0C" w:rsidP="00CC6C6C">
            <w:pPr>
              <w:pStyle w:val="NormalStep"/>
              <w:rPr>
                <w:ins w:id="1040" w:author="Mokaddem Emna" w:date="2013-04-28T18:10:00Z"/>
                <w:rFonts w:asciiTheme="minorHAnsi" w:hAnsiTheme="minorHAnsi" w:cstheme="minorHAnsi"/>
                <w:sz w:val="22"/>
                <w:szCs w:val="22"/>
              </w:rPr>
            </w:pPr>
            <w:ins w:id="1041" w:author="Mokaddem Emna" w:date="2013-04-28T18:13:00Z">
              <w:r>
                <w:rPr>
                  <w:rFonts w:asciiTheme="minorHAnsi" w:hAnsiTheme="minorHAnsi" w:cstheme="minorHAnsi"/>
                  <w:sz w:val="22"/>
                  <w:szCs w:val="22"/>
                </w:rPr>
                <w:t>Press the Apply button</w:t>
              </w:r>
            </w:ins>
          </w:p>
        </w:tc>
        <w:tc>
          <w:tcPr>
            <w:tcW w:w="2690" w:type="dxa"/>
            <w:gridSpan w:val="2"/>
            <w:shd w:val="clear" w:color="auto" w:fill="auto"/>
          </w:tcPr>
          <w:p w:rsidR="00FB3C0C" w:rsidRDefault="00FB3C0C" w:rsidP="00CC6C6C">
            <w:pPr>
              <w:spacing w:after="0"/>
              <w:rPr>
                <w:ins w:id="1042" w:author="Mokaddem Emna" w:date="2013-04-28T18:10:00Z"/>
                <w:rFonts w:cstheme="minorHAnsi"/>
                <w:lang w:val="en-GB"/>
              </w:rPr>
            </w:pPr>
            <w:ins w:id="1043" w:author="Mokaddem Emna" w:date="2013-04-28T18:13:00Z">
              <w:r>
                <w:rPr>
                  <w:rFonts w:cstheme="minorHAnsi"/>
                  <w:lang w:val="en-GB"/>
                </w:rPr>
                <w:t>Footprints appear on the map. A message “</w:t>
              </w:r>
              <w:r w:rsidRPr="00C43911">
                <w:rPr>
                  <w:rFonts w:cstheme="minorHAnsi"/>
                  <w:lang w:val="en-GB"/>
                </w:rPr>
                <w:t>Showing 1 to 100 of 365 products</w:t>
              </w:r>
              <w:r>
                <w:rPr>
                  <w:rFonts w:cstheme="minorHAnsi"/>
                  <w:lang w:val="en-GB"/>
                </w:rPr>
                <w:t>” appears on the bottom right.</w:t>
              </w:r>
            </w:ins>
          </w:p>
        </w:tc>
        <w:tc>
          <w:tcPr>
            <w:tcW w:w="1656" w:type="dxa"/>
            <w:shd w:val="clear" w:color="auto" w:fill="00FF00"/>
            <w:vAlign w:val="center"/>
          </w:tcPr>
          <w:p w:rsidR="00FB3C0C" w:rsidRPr="0056181B" w:rsidRDefault="00FB3C0C" w:rsidP="00CC6C6C">
            <w:pPr>
              <w:spacing w:after="0"/>
              <w:jc w:val="center"/>
              <w:rPr>
                <w:ins w:id="1044" w:author="Mokaddem Emna" w:date="2013-04-28T18:10:00Z"/>
                <w:i/>
                <w:sz w:val="14"/>
                <w:szCs w:val="14"/>
              </w:rPr>
            </w:pPr>
          </w:p>
        </w:tc>
      </w:tr>
      <w:tr w:rsidR="00FB3C0C" w:rsidRPr="0056181B" w:rsidTr="00FB3C0C">
        <w:trPr>
          <w:ins w:id="1045" w:author="Mokaddem Emna" w:date="2013-04-28T18:10:00Z"/>
        </w:trPr>
        <w:tc>
          <w:tcPr>
            <w:tcW w:w="866" w:type="dxa"/>
            <w:shd w:val="clear" w:color="auto" w:fill="auto"/>
            <w:vAlign w:val="center"/>
          </w:tcPr>
          <w:p w:rsidR="00FB3C0C" w:rsidRDefault="00FB3C0C" w:rsidP="00CC6C6C">
            <w:pPr>
              <w:spacing w:after="0"/>
              <w:jc w:val="center"/>
              <w:rPr>
                <w:ins w:id="1046" w:author="Mokaddem Emna" w:date="2013-04-28T18:10:00Z"/>
                <w:i/>
                <w:sz w:val="14"/>
                <w:szCs w:val="14"/>
              </w:rPr>
            </w:pPr>
            <w:ins w:id="1047" w:author="Mokaddem Emna" w:date="2013-04-28T18:13:00Z">
              <w:r>
                <w:rPr>
                  <w:i/>
                  <w:sz w:val="14"/>
                  <w:szCs w:val="14"/>
                </w:rPr>
                <w:t>Step-50</w:t>
              </w:r>
            </w:ins>
          </w:p>
        </w:tc>
        <w:tc>
          <w:tcPr>
            <w:tcW w:w="3499" w:type="dxa"/>
            <w:gridSpan w:val="4"/>
            <w:shd w:val="clear" w:color="auto" w:fill="auto"/>
          </w:tcPr>
          <w:p w:rsidR="00FB3C0C" w:rsidRDefault="00FB3C0C" w:rsidP="00CC6C6C">
            <w:pPr>
              <w:pStyle w:val="NormalStep"/>
              <w:rPr>
                <w:ins w:id="1048" w:author="Mokaddem Emna" w:date="2013-04-28T18:10:00Z"/>
                <w:rFonts w:asciiTheme="minorHAnsi" w:hAnsiTheme="minorHAnsi" w:cstheme="minorHAnsi"/>
                <w:sz w:val="22"/>
                <w:szCs w:val="22"/>
              </w:rPr>
            </w:pPr>
            <w:ins w:id="1049" w:author="Mokaddem Emna" w:date="2013-04-28T18:13:00Z">
              <w:r w:rsidRPr="00057FF1">
                <w:rPr>
                  <w:rFonts w:asciiTheme="minorHAnsi" w:hAnsiTheme="minorHAnsi" w:cstheme="minorHAnsi"/>
                  <w:sz w:val="22"/>
                  <w:szCs w:val="22"/>
                </w:rPr>
                <w:t xml:space="preserve">On the toolbar, click on the </w:t>
              </w:r>
              <w:r>
                <w:rPr>
                  <w:rFonts w:asciiTheme="minorHAnsi" w:hAnsiTheme="minorHAnsi" w:cstheme="minorHAnsi"/>
                  <w:sz w:val="22"/>
                  <w:szCs w:val="22"/>
                </w:rPr>
                <w:t xml:space="preserve">“Table </w:t>
              </w:r>
              <w:r>
                <w:rPr>
                  <w:rFonts w:asciiTheme="minorHAnsi" w:hAnsiTheme="minorHAnsi" w:cstheme="minorHAnsi"/>
                  <w:sz w:val="22"/>
                  <w:szCs w:val="22"/>
                </w:rPr>
                <w:lastRenderedPageBreak/>
                <w:t>view”</w:t>
              </w:r>
              <w:r w:rsidRPr="00057FF1">
                <w:rPr>
                  <w:rFonts w:asciiTheme="minorHAnsi" w:hAnsiTheme="minorHAnsi" w:cstheme="minorHAnsi"/>
                  <w:sz w:val="22"/>
                  <w:szCs w:val="22"/>
                </w:rPr>
                <w:t xml:space="preserve"> button icon</w:t>
              </w:r>
            </w:ins>
          </w:p>
        </w:tc>
        <w:tc>
          <w:tcPr>
            <w:tcW w:w="2690" w:type="dxa"/>
            <w:gridSpan w:val="2"/>
            <w:shd w:val="clear" w:color="auto" w:fill="auto"/>
          </w:tcPr>
          <w:p w:rsidR="00FB3C0C" w:rsidRDefault="00FB3C0C" w:rsidP="00CC6C6C">
            <w:pPr>
              <w:spacing w:after="0"/>
              <w:rPr>
                <w:ins w:id="1050" w:author="Mokaddem Emna" w:date="2013-04-28T18:10:00Z"/>
                <w:rFonts w:cstheme="minorHAnsi"/>
                <w:lang w:val="en-GB"/>
              </w:rPr>
            </w:pPr>
            <w:ins w:id="1051" w:author="Mokaddem Emna" w:date="2013-04-28T18:13:00Z">
              <w:r>
                <w:rPr>
                  <w:rFonts w:cstheme="minorHAnsi"/>
                  <w:lang w:val="en-GB"/>
                </w:rPr>
                <w:lastRenderedPageBreak/>
                <w:t xml:space="preserve">A </w:t>
              </w:r>
              <w:r w:rsidRPr="00586267">
                <w:rPr>
                  <w:rFonts w:cstheme="minorHAnsi"/>
                  <w:lang w:val="en-GB"/>
                </w:rPr>
                <w:t xml:space="preserve">widget should open with </w:t>
              </w:r>
              <w:r w:rsidRPr="00586267">
                <w:rPr>
                  <w:rFonts w:cstheme="minorHAnsi"/>
                  <w:lang w:val="en-GB"/>
                </w:rPr>
                <w:lastRenderedPageBreak/>
                <w:t>results presented in a table</w:t>
              </w:r>
              <w:r>
                <w:rPr>
                  <w:rFonts w:cstheme="minorHAnsi"/>
                  <w:lang w:val="en-GB"/>
                </w:rPr>
                <w:t xml:space="preserve">. </w:t>
              </w:r>
            </w:ins>
          </w:p>
        </w:tc>
        <w:tc>
          <w:tcPr>
            <w:tcW w:w="1656" w:type="dxa"/>
            <w:shd w:val="clear" w:color="auto" w:fill="00FF00"/>
            <w:vAlign w:val="center"/>
          </w:tcPr>
          <w:p w:rsidR="00FB3C0C" w:rsidRPr="0056181B" w:rsidRDefault="00FB3C0C" w:rsidP="00CC6C6C">
            <w:pPr>
              <w:spacing w:after="0"/>
              <w:jc w:val="center"/>
              <w:rPr>
                <w:ins w:id="1052" w:author="Mokaddem Emna" w:date="2013-04-28T18:10:00Z"/>
                <w:i/>
                <w:sz w:val="14"/>
                <w:szCs w:val="14"/>
              </w:rPr>
            </w:pPr>
            <w:ins w:id="1053" w:author="Mokaddem Emna" w:date="2013-04-28T18:13:00Z">
              <w:r w:rsidRPr="0056181B">
                <w:rPr>
                  <w:i/>
                  <w:sz w:val="14"/>
                  <w:szCs w:val="14"/>
                </w:rPr>
                <w:lastRenderedPageBreak/>
                <w:t>NGEO-</w:t>
              </w:r>
              <w:r>
                <w:rPr>
                  <w:i/>
                  <w:sz w:val="14"/>
                  <w:szCs w:val="14"/>
                </w:rPr>
                <w:t>WEBC-PFC-004</w:t>
              </w:r>
              <w:r w:rsidRPr="0056181B">
                <w:rPr>
                  <w:i/>
                  <w:sz w:val="14"/>
                  <w:szCs w:val="14"/>
                </w:rPr>
                <w:t>0</w:t>
              </w:r>
            </w:ins>
          </w:p>
        </w:tc>
      </w:tr>
      <w:tr w:rsidR="00FB3C0C" w:rsidRPr="0056181B" w:rsidTr="00FB3C0C">
        <w:trPr>
          <w:ins w:id="1054" w:author="Mokaddem Emna" w:date="2013-04-28T18:10:00Z"/>
        </w:trPr>
        <w:tc>
          <w:tcPr>
            <w:tcW w:w="866" w:type="dxa"/>
            <w:shd w:val="clear" w:color="auto" w:fill="auto"/>
            <w:vAlign w:val="center"/>
          </w:tcPr>
          <w:p w:rsidR="00FB3C0C" w:rsidRDefault="00FB3C0C" w:rsidP="00CC6C6C">
            <w:pPr>
              <w:spacing w:after="0"/>
              <w:jc w:val="center"/>
              <w:rPr>
                <w:ins w:id="1055" w:author="Mokaddem Emna" w:date="2013-04-28T18:10:00Z"/>
                <w:i/>
                <w:sz w:val="14"/>
                <w:szCs w:val="14"/>
              </w:rPr>
            </w:pPr>
            <w:ins w:id="1056" w:author="Mokaddem Emna" w:date="2013-04-28T18:13:00Z">
              <w:r>
                <w:rPr>
                  <w:i/>
                  <w:sz w:val="14"/>
                  <w:szCs w:val="14"/>
                </w:rPr>
                <w:lastRenderedPageBreak/>
                <w:t>Step-60</w:t>
              </w:r>
            </w:ins>
          </w:p>
        </w:tc>
        <w:tc>
          <w:tcPr>
            <w:tcW w:w="3499" w:type="dxa"/>
            <w:gridSpan w:val="4"/>
            <w:shd w:val="clear" w:color="auto" w:fill="auto"/>
          </w:tcPr>
          <w:p w:rsidR="00FB3C0C" w:rsidRDefault="00FB3C0C" w:rsidP="00CC6C6C">
            <w:pPr>
              <w:pStyle w:val="NormalStep"/>
              <w:rPr>
                <w:ins w:id="1057" w:author="Mokaddem Emna" w:date="2013-04-28T18:10:00Z"/>
                <w:rFonts w:asciiTheme="minorHAnsi" w:hAnsiTheme="minorHAnsi" w:cstheme="minorHAnsi"/>
                <w:sz w:val="22"/>
                <w:szCs w:val="22"/>
              </w:rPr>
            </w:pPr>
            <w:ins w:id="1058" w:author="Mokaddem Emna" w:date="2013-04-28T18:13:00Z">
              <w:r>
                <w:rPr>
                  <w:rFonts w:asciiTheme="minorHAnsi" w:hAnsiTheme="minorHAnsi" w:cstheme="minorHAnsi"/>
                  <w:sz w:val="22"/>
                  <w:szCs w:val="22"/>
                </w:rPr>
                <w:t xml:space="preserve">Check that the “status” column is no more a in the results table. </w:t>
              </w:r>
            </w:ins>
          </w:p>
        </w:tc>
        <w:tc>
          <w:tcPr>
            <w:tcW w:w="2690" w:type="dxa"/>
            <w:gridSpan w:val="2"/>
            <w:shd w:val="clear" w:color="auto" w:fill="auto"/>
          </w:tcPr>
          <w:p w:rsidR="00FB3C0C" w:rsidRDefault="00FB3C0C" w:rsidP="00CC6C6C">
            <w:pPr>
              <w:spacing w:after="0"/>
              <w:rPr>
                <w:ins w:id="1059" w:author="Mokaddem Emna" w:date="2013-04-28T18:10:00Z"/>
                <w:rFonts w:cstheme="minorHAnsi"/>
                <w:lang w:val="en-GB"/>
              </w:rPr>
            </w:pPr>
            <w:ins w:id="1060" w:author="Mokaddem Emna" w:date="2013-04-28T18:13:00Z">
              <w:r>
                <w:rPr>
                  <w:rFonts w:cstheme="minorHAnsi"/>
                  <w:lang w:val="en-GB"/>
                </w:rPr>
                <w:t>The “status” column has been removed from the table</w:t>
              </w:r>
            </w:ins>
          </w:p>
        </w:tc>
        <w:tc>
          <w:tcPr>
            <w:tcW w:w="1656" w:type="dxa"/>
            <w:shd w:val="clear" w:color="auto" w:fill="00FF00"/>
            <w:vAlign w:val="center"/>
          </w:tcPr>
          <w:p w:rsidR="00FB3C0C" w:rsidRPr="0056181B" w:rsidRDefault="00FB3C0C" w:rsidP="00CC6C6C">
            <w:pPr>
              <w:spacing w:after="0"/>
              <w:jc w:val="center"/>
              <w:rPr>
                <w:ins w:id="1061" w:author="Mokaddem Emna" w:date="2013-04-28T18:10:00Z"/>
                <w:i/>
                <w:sz w:val="14"/>
                <w:szCs w:val="14"/>
              </w:rPr>
            </w:pPr>
            <w:ins w:id="1062" w:author="Mokaddem Emna" w:date="2013-04-28T18:13:00Z">
              <w:r w:rsidRPr="0056181B">
                <w:rPr>
                  <w:i/>
                  <w:sz w:val="14"/>
                  <w:szCs w:val="14"/>
                </w:rPr>
                <w:t>NGEO-</w:t>
              </w:r>
              <w:r>
                <w:rPr>
                  <w:i/>
                  <w:sz w:val="14"/>
                  <w:szCs w:val="14"/>
                </w:rPr>
                <w:t>WEBC-PFC-0045</w:t>
              </w:r>
            </w:ins>
          </w:p>
        </w:tc>
      </w:tr>
      <w:tr w:rsidR="00FB3C0C" w:rsidRPr="0056181B" w:rsidTr="00FB3C0C">
        <w:trPr>
          <w:ins w:id="1063" w:author="Mokaddem Emna" w:date="2013-04-28T18:13:00Z"/>
        </w:trPr>
        <w:tc>
          <w:tcPr>
            <w:tcW w:w="866" w:type="dxa"/>
            <w:shd w:val="clear" w:color="auto" w:fill="auto"/>
            <w:vAlign w:val="center"/>
          </w:tcPr>
          <w:p w:rsidR="00FB3C0C" w:rsidRDefault="00FB3C0C" w:rsidP="00CC6C6C">
            <w:pPr>
              <w:spacing w:after="0"/>
              <w:jc w:val="center"/>
              <w:rPr>
                <w:ins w:id="1064" w:author="Mokaddem Emna" w:date="2013-04-28T18:13:00Z"/>
                <w:i/>
                <w:sz w:val="14"/>
                <w:szCs w:val="14"/>
              </w:rPr>
            </w:pPr>
            <w:ins w:id="1065" w:author="Mokaddem Emna" w:date="2013-04-28T18:13:00Z">
              <w:r>
                <w:rPr>
                  <w:i/>
                  <w:sz w:val="14"/>
                  <w:szCs w:val="14"/>
                </w:rPr>
                <w:t>Step-70</w:t>
              </w:r>
            </w:ins>
          </w:p>
        </w:tc>
        <w:tc>
          <w:tcPr>
            <w:tcW w:w="3499" w:type="dxa"/>
            <w:gridSpan w:val="4"/>
            <w:shd w:val="clear" w:color="auto" w:fill="auto"/>
          </w:tcPr>
          <w:p w:rsidR="00FB3C0C" w:rsidRPr="00F66605" w:rsidRDefault="00FB3C0C" w:rsidP="00CC6C6C">
            <w:pPr>
              <w:autoSpaceDE w:val="0"/>
              <w:autoSpaceDN w:val="0"/>
              <w:adjustRightInd w:val="0"/>
              <w:spacing w:after="0" w:line="240" w:lineRule="auto"/>
              <w:rPr>
                <w:ins w:id="1066" w:author="Mokaddem Emna" w:date="2013-04-28T18:13:00Z"/>
                <w:rFonts w:ascii="Consolas" w:hAnsi="Consolas" w:cs="Consolas"/>
                <w:sz w:val="20"/>
                <w:szCs w:val="20"/>
                <w:lang w:val="en-US"/>
              </w:rPr>
            </w:pPr>
            <w:ins w:id="1067" w:author="Mokaddem Emna" w:date="2013-04-28T18:13:00Z">
              <w:r>
                <w:rPr>
                  <w:rFonts w:cstheme="minorHAnsi"/>
                </w:rPr>
                <w:t xml:space="preserve">Do </w:t>
              </w:r>
              <w:r>
                <w:rPr>
                  <w:i/>
                  <w:sz w:val="14"/>
                  <w:szCs w:val="14"/>
                </w:rPr>
                <w:t>Step-</w:t>
              </w:r>
              <w:r w:rsidRPr="006076AC">
                <w:rPr>
                  <w:i/>
                  <w:sz w:val="14"/>
                  <w:szCs w:val="14"/>
                </w:rPr>
                <w:t>1</w:t>
              </w:r>
              <w:r w:rsidRPr="005D1206">
                <w:rPr>
                  <w:i/>
                  <w:sz w:val="14"/>
                  <w:szCs w:val="14"/>
                </w:rPr>
                <w:t>0</w:t>
              </w:r>
              <w:r>
                <w:rPr>
                  <w:i/>
                </w:rPr>
                <w:t xml:space="preserve"> </w:t>
              </w:r>
              <w:r w:rsidRPr="006076AC">
                <w:rPr>
                  <w:rFonts w:eastAsia="Times New Roman" w:cstheme="minorHAnsi"/>
                  <w:bCs/>
                  <w:spacing w:val="-8"/>
                  <w:lang w:val="en-GB"/>
                </w:rPr>
                <w:t>but this time by adding the following block to the</w:t>
              </w:r>
              <w:r>
                <w:rPr>
                  <w:i/>
                </w:rPr>
                <w:t xml:space="preserve"> </w:t>
              </w:r>
              <w:r w:rsidRPr="00F66605">
                <w:rPr>
                  <w:rFonts w:ascii="Consolas" w:hAnsi="Consolas" w:cs="Consolas"/>
                  <w:sz w:val="20"/>
                  <w:szCs w:val="20"/>
                  <w:lang w:val="en-US"/>
                </w:rPr>
                <w:t>resultsTable.</w:t>
              </w:r>
            </w:ins>
          </w:p>
          <w:p w:rsidR="00FB3C0C" w:rsidRDefault="00FB3C0C" w:rsidP="00CC6C6C">
            <w:pPr>
              <w:pStyle w:val="NormalStep"/>
              <w:rPr>
                <w:ins w:id="1068" w:author="Mokaddem Emna" w:date="2013-04-28T18:13:00Z"/>
                <w:rFonts w:asciiTheme="minorHAnsi" w:eastAsiaTheme="minorHAnsi" w:hAnsiTheme="minorHAnsi" w:cstheme="minorHAnsi"/>
                <w:bCs w:val="0"/>
                <w:spacing w:val="0"/>
                <w:sz w:val="22"/>
                <w:szCs w:val="22"/>
                <w:lang w:val="es-ES"/>
              </w:rPr>
            </w:pPr>
            <w:ins w:id="1069" w:author="Mokaddem Emna" w:date="2013-04-28T18:13:00Z">
              <w:r w:rsidRPr="00F66605">
                <w:rPr>
                  <w:rFonts w:ascii="Consolas" w:hAnsi="Consolas" w:cs="Consolas"/>
                  <w:sz w:val="20"/>
                  <w:szCs w:val="20"/>
                  <w:lang w:val="en-US"/>
                </w:rPr>
                <w:t xml:space="preserve">columnsDef </w:t>
              </w:r>
              <w:r>
                <w:rPr>
                  <w:rFonts w:asciiTheme="minorHAnsi" w:eastAsiaTheme="minorHAnsi" w:hAnsiTheme="minorHAnsi" w:cstheme="minorHAnsi"/>
                  <w:bCs w:val="0"/>
                  <w:spacing w:val="0"/>
                  <w:sz w:val="22"/>
                  <w:szCs w:val="22"/>
                  <w:lang w:val="es-ES"/>
                </w:rPr>
                <w:t xml:space="preserve">table: </w:t>
              </w:r>
            </w:ins>
          </w:p>
          <w:p w:rsidR="00FB3C0C" w:rsidRDefault="00FB3C0C" w:rsidP="00CC6C6C">
            <w:pPr>
              <w:pStyle w:val="NormalStep"/>
              <w:rPr>
                <w:ins w:id="1070" w:author="Mokaddem Emna" w:date="2013-04-28T18:13:00Z"/>
                <w:rFonts w:asciiTheme="minorHAnsi" w:hAnsiTheme="minorHAnsi" w:cstheme="minorHAnsi"/>
                <w:sz w:val="22"/>
                <w:szCs w:val="22"/>
              </w:rPr>
            </w:pPr>
            <w:ins w:id="1071" w:author="Mokaddem Emna" w:date="2013-04-28T18:13:00Z">
              <w:r>
                <w:rPr>
                  <w:i/>
                </w:rPr>
                <w:t xml:space="preserve"> </w:t>
              </w:r>
              <w:r>
                <w:rPr>
                  <w:rFonts w:ascii="Consolas" w:hAnsi="Consolas" w:cs="Consolas"/>
                  <w:sz w:val="20"/>
                  <w:szCs w:val="20"/>
                  <w:lang w:val="en-US"/>
                </w:rPr>
                <w:t>{"sTitle"</w:t>
              </w:r>
              <w:r w:rsidRPr="00F66605">
                <w:rPr>
                  <w:rFonts w:ascii="Consolas" w:hAnsi="Consolas" w:cs="Consolas"/>
                  <w:sz w:val="20"/>
                  <w:szCs w:val="20"/>
                  <w:lang w:val="en-US"/>
                </w:rPr>
                <w:t>: "</w:t>
              </w:r>
              <w:r>
                <w:rPr>
                  <w:rFonts w:ascii="Consolas" w:hAnsi="Consolas" w:cs="Consolas"/>
                  <w:sz w:val="20"/>
                  <w:szCs w:val="20"/>
                  <w:lang w:val="en-US"/>
                </w:rPr>
                <w:t>QualityReportURL</w:t>
              </w:r>
              <w:r w:rsidRPr="00F66605">
                <w:rPr>
                  <w:rFonts w:ascii="Consolas" w:hAnsi="Consolas" w:cs="Consolas"/>
                  <w:sz w:val="20"/>
                  <w:szCs w:val="20"/>
                  <w:lang w:val="en-US"/>
                </w:rPr>
                <w:t>",  "sContentPadding": "</w:t>
              </w:r>
              <w:r w:rsidRPr="00F66605">
                <w:rPr>
                  <w:rFonts w:ascii="Consolas" w:hAnsi="Consolas" w:cs="Consolas"/>
                  <w:color w:val="000000"/>
                  <w:sz w:val="20"/>
                  <w:szCs w:val="20"/>
                  <w:u w:val="single"/>
                  <w:lang w:val="en-US"/>
                </w:rPr>
                <w:t>mmm</w:t>
              </w:r>
              <w:r w:rsidRPr="00F66605">
                <w:rPr>
                  <w:rFonts w:ascii="Consolas" w:hAnsi="Consolas" w:cs="Consolas"/>
                  <w:sz w:val="20"/>
                  <w:szCs w:val="20"/>
                  <w:lang w:val="en-US"/>
                </w:rPr>
                <w:t>", "mData" : "properties.EarthObservation.EarthObservationMetaData.</w:t>
              </w:r>
              <w:r w:rsidRPr="006076AC">
                <w:rPr>
                  <w:rFonts w:ascii="Consolas" w:hAnsi="Consolas" w:cs="Consolas"/>
                  <w:sz w:val="20"/>
                  <w:szCs w:val="20"/>
                  <w:highlight w:val="blue"/>
                  <w:lang w:val="en-US"/>
                </w:rPr>
                <w:t xml:space="preserve"> </w:t>
              </w:r>
              <w:r w:rsidRPr="006076AC">
                <w:rPr>
                  <w:rFonts w:ascii="Consolas" w:hAnsi="Consolas" w:cs="Consolas"/>
                  <w:sz w:val="20"/>
                  <w:szCs w:val="20"/>
                  <w:lang w:val="en-US"/>
                </w:rPr>
                <w:t>eop_imageQualityReportURL</w:t>
              </w:r>
              <w:r w:rsidRPr="00BA40D6">
                <w:rPr>
                  <w:rFonts w:ascii="Consolas" w:hAnsi="Consolas" w:cs="Consolas"/>
                  <w:sz w:val="20"/>
                  <w:szCs w:val="20"/>
                  <w:lang w:val="en-US"/>
                </w:rPr>
                <w:t>"}</w:t>
              </w:r>
            </w:ins>
          </w:p>
        </w:tc>
        <w:tc>
          <w:tcPr>
            <w:tcW w:w="2690" w:type="dxa"/>
            <w:gridSpan w:val="2"/>
            <w:shd w:val="clear" w:color="auto" w:fill="auto"/>
          </w:tcPr>
          <w:p w:rsidR="00FB3C0C" w:rsidRDefault="00FB3C0C" w:rsidP="00CC6C6C">
            <w:pPr>
              <w:spacing w:after="0"/>
              <w:rPr>
                <w:ins w:id="1072" w:author="Mokaddem Emna" w:date="2013-04-28T18:13:00Z"/>
                <w:rFonts w:cstheme="minorHAnsi"/>
                <w:lang w:val="en-GB"/>
              </w:rPr>
            </w:pPr>
          </w:p>
        </w:tc>
        <w:tc>
          <w:tcPr>
            <w:tcW w:w="1656" w:type="dxa"/>
            <w:shd w:val="clear" w:color="auto" w:fill="00FF00"/>
            <w:vAlign w:val="center"/>
          </w:tcPr>
          <w:p w:rsidR="00FB3C0C" w:rsidRPr="0056181B" w:rsidRDefault="00FB3C0C" w:rsidP="00CC6C6C">
            <w:pPr>
              <w:spacing w:after="0"/>
              <w:jc w:val="center"/>
              <w:rPr>
                <w:ins w:id="1073" w:author="Mokaddem Emna" w:date="2013-04-28T18:13:00Z"/>
                <w:i/>
                <w:sz w:val="14"/>
                <w:szCs w:val="14"/>
              </w:rPr>
            </w:pPr>
            <w:ins w:id="1074" w:author="Mokaddem Emna" w:date="2013-04-28T18:13:00Z">
              <w:r w:rsidRPr="0056181B">
                <w:rPr>
                  <w:i/>
                  <w:sz w:val="14"/>
                  <w:szCs w:val="14"/>
                </w:rPr>
                <w:t>NGEO-</w:t>
              </w:r>
              <w:r>
                <w:rPr>
                  <w:i/>
                  <w:sz w:val="14"/>
                  <w:szCs w:val="14"/>
                </w:rPr>
                <w:t>WEBC-PFC-0045</w:t>
              </w:r>
            </w:ins>
          </w:p>
        </w:tc>
      </w:tr>
      <w:tr w:rsidR="00FB3C0C" w:rsidRPr="0056181B" w:rsidTr="00FB3C0C">
        <w:trPr>
          <w:ins w:id="1075" w:author="Mokaddem Emna" w:date="2013-04-28T18:13:00Z"/>
        </w:trPr>
        <w:tc>
          <w:tcPr>
            <w:tcW w:w="866" w:type="dxa"/>
            <w:shd w:val="clear" w:color="auto" w:fill="auto"/>
            <w:vAlign w:val="center"/>
          </w:tcPr>
          <w:p w:rsidR="00FB3C0C" w:rsidRDefault="00FB3C0C" w:rsidP="00CC6C6C">
            <w:pPr>
              <w:spacing w:after="0"/>
              <w:jc w:val="center"/>
              <w:rPr>
                <w:ins w:id="1076" w:author="Mokaddem Emna" w:date="2013-04-28T18:13:00Z"/>
                <w:i/>
                <w:sz w:val="14"/>
                <w:szCs w:val="14"/>
              </w:rPr>
            </w:pPr>
            <w:ins w:id="1077" w:author="Mokaddem Emna" w:date="2013-04-28T18:13:00Z">
              <w:r>
                <w:rPr>
                  <w:i/>
                  <w:sz w:val="14"/>
                  <w:szCs w:val="14"/>
                </w:rPr>
                <w:t>Step-80</w:t>
              </w:r>
            </w:ins>
          </w:p>
        </w:tc>
        <w:tc>
          <w:tcPr>
            <w:tcW w:w="3499" w:type="dxa"/>
            <w:gridSpan w:val="4"/>
            <w:shd w:val="clear" w:color="auto" w:fill="auto"/>
          </w:tcPr>
          <w:p w:rsidR="00FB3C0C" w:rsidRDefault="00FB3C0C" w:rsidP="00CC6C6C">
            <w:pPr>
              <w:pStyle w:val="NormalStep"/>
              <w:rPr>
                <w:ins w:id="1078" w:author="Mokaddem Emna" w:date="2013-04-28T18:13:00Z"/>
                <w:rFonts w:asciiTheme="minorHAnsi" w:hAnsiTheme="minorHAnsi" w:cstheme="minorHAnsi"/>
                <w:sz w:val="22"/>
                <w:szCs w:val="22"/>
              </w:rPr>
            </w:pPr>
            <w:ins w:id="1079" w:author="Mokaddem Emna" w:date="2013-04-28T18:13:00Z">
              <w:r w:rsidRPr="003A2A6A">
                <w:rPr>
                  <w:rFonts w:asciiTheme="minorHAnsi" w:hAnsiTheme="minorHAnsi" w:cstheme="minorHAnsi"/>
                  <w:sz w:val="22"/>
                  <w:szCs w:val="22"/>
                </w:rPr>
                <w:t>Perfom the steps from step-20 to step-50</w:t>
              </w:r>
            </w:ins>
          </w:p>
        </w:tc>
        <w:tc>
          <w:tcPr>
            <w:tcW w:w="2690" w:type="dxa"/>
            <w:gridSpan w:val="2"/>
            <w:shd w:val="clear" w:color="auto" w:fill="auto"/>
          </w:tcPr>
          <w:p w:rsidR="00FB3C0C" w:rsidRDefault="00FB3C0C" w:rsidP="00CC6C6C">
            <w:pPr>
              <w:spacing w:after="0"/>
              <w:rPr>
                <w:ins w:id="1080" w:author="Mokaddem Emna" w:date="2013-04-28T18:13:00Z"/>
                <w:rFonts w:cstheme="minorHAnsi"/>
                <w:lang w:val="en-GB"/>
              </w:rPr>
            </w:pPr>
            <w:ins w:id="1081" w:author="Mokaddem Emna" w:date="2013-04-28T18:13:00Z">
              <w:r>
                <w:rPr>
                  <w:rFonts w:cstheme="minorHAnsi"/>
                  <w:lang w:val="en-GB"/>
                </w:rPr>
                <w:t xml:space="preserve">A </w:t>
              </w:r>
              <w:r w:rsidRPr="00586267">
                <w:rPr>
                  <w:rFonts w:cstheme="minorHAnsi"/>
                  <w:lang w:val="en-GB"/>
                </w:rPr>
                <w:t>widget should open with results presented in a table</w:t>
              </w:r>
              <w:r>
                <w:rPr>
                  <w:rFonts w:cstheme="minorHAnsi"/>
                  <w:lang w:val="en-GB"/>
                </w:rPr>
                <w:t>.</w:t>
              </w:r>
            </w:ins>
          </w:p>
        </w:tc>
        <w:tc>
          <w:tcPr>
            <w:tcW w:w="1656" w:type="dxa"/>
            <w:shd w:val="clear" w:color="auto" w:fill="00FF00"/>
            <w:vAlign w:val="center"/>
          </w:tcPr>
          <w:p w:rsidR="00FB3C0C" w:rsidRPr="0056181B" w:rsidRDefault="00FB3C0C" w:rsidP="00CC6C6C">
            <w:pPr>
              <w:spacing w:after="0"/>
              <w:jc w:val="center"/>
              <w:rPr>
                <w:ins w:id="1082" w:author="Mokaddem Emna" w:date="2013-04-28T18:13:00Z"/>
                <w:i/>
                <w:sz w:val="14"/>
                <w:szCs w:val="14"/>
              </w:rPr>
            </w:pPr>
          </w:p>
        </w:tc>
      </w:tr>
      <w:tr w:rsidR="00FB3C0C" w:rsidRPr="0056181B" w:rsidTr="00FB3C0C">
        <w:trPr>
          <w:ins w:id="1083" w:author="Mokaddem Emna" w:date="2013-04-28T18:13:00Z"/>
        </w:trPr>
        <w:tc>
          <w:tcPr>
            <w:tcW w:w="866" w:type="dxa"/>
            <w:shd w:val="clear" w:color="auto" w:fill="auto"/>
            <w:vAlign w:val="center"/>
          </w:tcPr>
          <w:p w:rsidR="00FB3C0C" w:rsidRDefault="00FB3C0C" w:rsidP="00CC6C6C">
            <w:pPr>
              <w:spacing w:after="0"/>
              <w:jc w:val="center"/>
              <w:rPr>
                <w:ins w:id="1084" w:author="Mokaddem Emna" w:date="2013-04-28T18:13:00Z"/>
                <w:i/>
                <w:sz w:val="14"/>
                <w:szCs w:val="14"/>
              </w:rPr>
            </w:pPr>
            <w:ins w:id="1085" w:author="Mokaddem Emna" w:date="2013-04-28T18:13:00Z">
              <w:r>
                <w:rPr>
                  <w:i/>
                  <w:sz w:val="14"/>
                  <w:szCs w:val="14"/>
                </w:rPr>
                <w:t>Step-90</w:t>
              </w:r>
            </w:ins>
          </w:p>
        </w:tc>
        <w:tc>
          <w:tcPr>
            <w:tcW w:w="3499" w:type="dxa"/>
            <w:gridSpan w:val="4"/>
            <w:shd w:val="clear" w:color="auto" w:fill="auto"/>
          </w:tcPr>
          <w:p w:rsidR="00FB3C0C" w:rsidRDefault="00FB3C0C" w:rsidP="00CC6C6C">
            <w:pPr>
              <w:pStyle w:val="NormalStep"/>
              <w:rPr>
                <w:ins w:id="1086" w:author="Mokaddem Emna" w:date="2013-04-28T18:13:00Z"/>
                <w:rFonts w:asciiTheme="minorHAnsi" w:hAnsiTheme="minorHAnsi" w:cstheme="minorHAnsi"/>
                <w:sz w:val="22"/>
                <w:szCs w:val="22"/>
              </w:rPr>
            </w:pPr>
            <w:ins w:id="1087" w:author="Mokaddem Emna" w:date="2013-04-28T18:13:00Z">
              <w:r w:rsidRPr="003A2A6A">
                <w:rPr>
                  <w:rFonts w:asciiTheme="minorHAnsi" w:hAnsiTheme="minorHAnsi" w:cstheme="minorHAnsi"/>
                  <w:sz w:val="22"/>
                  <w:szCs w:val="22"/>
                </w:rPr>
                <w:t>Check that the “</w:t>
              </w:r>
              <w:r w:rsidRPr="003A2A6A">
                <w:rPr>
                  <w:rFonts w:ascii="Consolas" w:hAnsi="Consolas" w:cs="Consolas"/>
                  <w:sz w:val="20"/>
                  <w:szCs w:val="20"/>
                  <w:lang w:val="en-US"/>
                </w:rPr>
                <w:t>QualityReportURL</w:t>
              </w:r>
              <w:r w:rsidRPr="003A2A6A">
                <w:rPr>
                  <w:rFonts w:asciiTheme="minorHAnsi" w:hAnsiTheme="minorHAnsi" w:cstheme="minorHAnsi"/>
                  <w:sz w:val="22"/>
                  <w:szCs w:val="22"/>
                </w:rPr>
                <w:t>” column is among the columns of the results table.</w:t>
              </w:r>
              <w:r>
                <w:rPr>
                  <w:rFonts w:cstheme="minorHAnsi"/>
                </w:rPr>
                <w:t xml:space="preserve"> </w:t>
              </w:r>
            </w:ins>
          </w:p>
        </w:tc>
        <w:tc>
          <w:tcPr>
            <w:tcW w:w="2690" w:type="dxa"/>
            <w:gridSpan w:val="2"/>
            <w:shd w:val="clear" w:color="auto" w:fill="auto"/>
          </w:tcPr>
          <w:p w:rsidR="00FB3C0C" w:rsidRDefault="00FB3C0C" w:rsidP="00CC6C6C">
            <w:pPr>
              <w:spacing w:after="0"/>
              <w:rPr>
                <w:ins w:id="1088" w:author="Mokaddem Emna" w:date="2013-04-28T18:13:00Z"/>
                <w:rFonts w:cstheme="minorHAnsi"/>
                <w:lang w:val="en-GB"/>
              </w:rPr>
            </w:pPr>
            <w:ins w:id="1089" w:author="Mokaddem Emna" w:date="2013-04-28T18:13:00Z">
              <w:r>
                <w:rPr>
                  <w:rFonts w:cstheme="minorHAnsi"/>
                  <w:lang w:val="en-GB"/>
                </w:rPr>
                <w:t>The “</w:t>
              </w:r>
              <w:r>
                <w:rPr>
                  <w:rFonts w:ascii="Consolas" w:hAnsi="Consolas" w:cs="Consolas"/>
                  <w:sz w:val="20"/>
                  <w:szCs w:val="20"/>
                  <w:lang w:val="en-US"/>
                </w:rPr>
                <w:t>QualityReportURL</w:t>
              </w:r>
              <w:r>
                <w:rPr>
                  <w:rFonts w:cstheme="minorHAnsi"/>
                  <w:lang w:val="en-GB"/>
                </w:rPr>
                <w:t>” column is displayed as a column of the table</w:t>
              </w:r>
            </w:ins>
          </w:p>
        </w:tc>
        <w:tc>
          <w:tcPr>
            <w:tcW w:w="1656" w:type="dxa"/>
            <w:shd w:val="clear" w:color="auto" w:fill="00FF00"/>
            <w:vAlign w:val="center"/>
          </w:tcPr>
          <w:p w:rsidR="00FB3C0C" w:rsidRPr="0056181B" w:rsidRDefault="00FB3C0C" w:rsidP="00CC6C6C">
            <w:pPr>
              <w:spacing w:after="0"/>
              <w:jc w:val="center"/>
              <w:rPr>
                <w:ins w:id="1090" w:author="Mokaddem Emna" w:date="2013-04-28T18:13:00Z"/>
                <w:i/>
                <w:sz w:val="14"/>
                <w:szCs w:val="14"/>
              </w:rPr>
            </w:pPr>
            <w:ins w:id="1091" w:author="Mokaddem Emna" w:date="2013-04-28T18:13:00Z">
              <w:r w:rsidRPr="0056181B">
                <w:rPr>
                  <w:i/>
                  <w:sz w:val="14"/>
                  <w:szCs w:val="14"/>
                </w:rPr>
                <w:t>NGEO-</w:t>
              </w:r>
              <w:r>
                <w:rPr>
                  <w:i/>
                  <w:sz w:val="14"/>
                  <w:szCs w:val="14"/>
                </w:rPr>
                <w:t>WEBC-PFC-0045</w:t>
              </w:r>
            </w:ins>
          </w:p>
        </w:tc>
      </w:tr>
    </w:tbl>
    <w:p w:rsidR="00E16E38" w:rsidRDefault="00E16E38" w:rsidP="00D12EA7">
      <w:pPr>
        <w:pStyle w:val="Titre3"/>
      </w:pPr>
      <w:bookmarkStart w:id="1092" w:name="_Toc355023283"/>
      <w:r>
        <w:t>NGEO-WEBC-VTP-0050</w:t>
      </w:r>
      <w:bookmarkEnd w:id="1092"/>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E61BC8">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E61BC8">
            <w:pPr>
              <w:spacing w:after="0"/>
              <w:jc w:val="center"/>
              <w:rPr>
                <w:b/>
                <w:i/>
                <w:color w:val="FFFFFF"/>
                <w:szCs w:val="18"/>
                <w:lang w:val="en-US"/>
              </w:rPr>
            </w:pPr>
            <w:r>
              <w:rPr>
                <w:b/>
                <w:i/>
                <w:color w:val="FFFFFF"/>
                <w:szCs w:val="18"/>
                <w:lang w:val="en-US"/>
              </w:rPr>
              <w:t>NGEO VALIDATION TEST  RESULT</w:t>
            </w:r>
          </w:p>
        </w:tc>
      </w:tr>
      <w:tr w:rsidR="00E16E38" w:rsidRPr="008C4ACA" w:rsidTr="00E61BC8">
        <w:tc>
          <w:tcPr>
            <w:tcW w:w="1607" w:type="dxa"/>
            <w:gridSpan w:val="2"/>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E61BC8">
            <w:pPr>
              <w:spacing w:after="0"/>
              <w:rPr>
                <w:i/>
                <w:color w:val="548DD4"/>
                <w:sz w:val="16"/>
                <w:szCs w:val="16"/>
              </w:rPr>
            </w:pPr>
            <w:r>
              <w:rPr>
                <w:i/>
                <w:color w:val="548DD4"/>
                <w:sz w:val="16"/>
                <w:szCs w:val="16"/>
              </w:rPr>
              <w:t>NGEO-CTRL-VTP-0050</w:t>
            </w:r>
          </w:p>
        </w:tc>
        <w:tc>
          <w:tcPr>
            <w:tcW w:w="1134" w:type="dxa"/>
            <w:gridSpan w:val="3"/>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E61BC8">
            <w:pPr>
              <w:spacing w:after="0"/>
              <w:rPr>
                <w:i/>
                <w:color w:val="548DD4"/>
                <w:sz w:val="16"/>
                <w:szCs w:val="16"/>
                <w:lang w:val="en-US"/>
              </w:rPr>
            </w:pPr>
            <w:r>
              <w:rPr>
                <w:i/>
                <w:color w:val="548DD4"/>
                <w:sz w:val="16"/>
                <w:szCs w:val="16"/>
                <w:lang w:val="en-US"/>
              </w:rPr>
              <w:t>Search Results on the map</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Result</w:t>
            </w:r>
          </w:p>
        </w:tc>
      </w:tr>
      <w:tr w:rsidR="00E16E38" w:rsidRPr="00EA22CA" w:rsidTr="00E61BC8">
        <w:tc>
          <w:tcPr>
            <w:tcW w:w="8613" w:type="dxa"/>
            <w:gridSpan w:val="8"/>
            <w:shd w:val="clear" w:color="auto" w:fill="47F62A"/>
          </w:tcPr>
          <w:p w:rsidR="00E16E38" w:rsidRPr="00EA22CA" w:rsidRDefault="00E16E38" w:rsidP="00E61BC8">
            <w:pPr>
              <w:spacing w:after="0"/>
              <w:jc w:val="center"/>
              <w:rPr>
                <w:b/>
                <w:color w:val="548DD4"/>
                <w:sz w:val="28"/>
                <w:szCs w:val="28"/>
                <w:lang w:val="en-US"/>
              </w:rPr>
            </w:pPr>
            <w:r w:rsidRPr="00EA22CA">
              <w:rPr>
                <w:b/>
                <w:sz w:val="28"/>
                <w:szCs w:val="28"/>
                <w:lang w:val="en-US"/>
              </w:rPr>
              <w:t>PASS</w:t>
            </w:r>
          </w:p>
        </w:tc>
      </w:tr>
      <w:tr w:rsidR="00E16E38" w:rsidRPr="00B17EAC" w:rsidTr="00E61BC8">
        <w:tc>
          <w:tcPr>
            <w:tcW w:w="4306" w:type="dxa"/>
            <w:gridSpan w:val="4"/>
            <w:shd w:val="clear" w:color="auto" w:fill="A6A6A6"/>
          </w:tcPr>
          <w:p w:rsidR="00E16E38" w:rsidRPr="00544FC8" w:rsidRDefault="00E16E38" w:rsidP="00E61BC8">
            <w:pPr>
              <w:spacing w:after="0"/>
              <w:rPr>
                <w:sz w:val="14"/>
                <w:szCs w:val="14"/>
              </w:rPr>
            </w:pPr>
            <w:r w:rsidRPr="00C669E1">
              <w:rPr>
                <w:b/>
                <w:sz w:val="14"/>
                <w:szCs w:val="14"/>
                <w:lang w:val="en-US"/>
              </w:rPr>
              <w:t xml:space="preserve">Versions </w:t>
            </w:r>
          </w:p>
        </w:tc>
        <w:tc>
          <w:tcPr>
            <w:tcW w:w="4307" w:type="dxa"/>
            <w:gridSpan w:val="4"/>
            <w:shd w:val="clear" w:color="auto" w:fill="A6A6A6"/>
          </w:tcPr>
          <w:p w:rsidR="00E16E38" w:rsidRPr="00544FC8" w:rsidRDefault="00E16E38" w:rsidP="00E61BC8">
            <w:pPr>
              <w:spacing w:after="0"/>
              <w:rPr>
                <w:sz w:val="14"/>
                <w:szCs w:val="14"/>
              </w:rPr>
            </w:pPr>
            <w:r>
              <w:rPr>
                <w:sz w:val="14"/>
                <w:szCs w:val="14"/>
              </w:rPr>
              <w:t>Execution info</w:t>
            </w:r>
          </w:p>
        </w:tc>
      </w:tr>
      <w:tr w:rsidR="00E16E38" w:rsidRPr="00B17EAC" w:rsidTr="00E61BC8">
        <w:trPr>
          <w:trHeight w:val="457"/>
        </w:trPr>
        <w:tc>
          <w:tcPr>
            <w:tcW w:w="4306" w:type="dxa"/>
            <w:gridSpan w:val="4"/>
            <w:shd w:val="clear" w:color="auto" w:fill="FFFFFF" w:themeFill="background1"/>
          </w:tcPr>
          <w:p w:rsidR="00E16E38" w:rsidRPr="004E0C5B" w:rsidRDefault="00E16E38" w:rsidP="00E61BC8">
            <w:pPr>
              <w:spacing w:after="0"/>
              <w:rPr>
                <w:i/>
                <w:color w:val="548DD4"/>
                <w:sz w:val="16"/>
                <w:szCs w:val="16"/>
                <w:lang w:val="fr-FR"/>
              </w:rPr>
            </w:pPr>
            <w:r w:rsidRPr="004E0C5B">
              <w:rPr>
                <w:i/>
                <w:color w:val="548DD4"/>
                <w:sz w:val="16"/>
                <w:szCs w:val="16"/>
                <w:lang w:val="fr-FR"/>
              </w:rPr>
              <w:t xml:space="preserve">Component version: </w:t>
            </w:r>
            <w:r w:rsidR="00EE041E">
              <w:rPr>
                <w:i/>
                <w:color w:val="548DD4"/>
                <w:sz w:val="16"/>
                <w:szCs w:val="16"/>
                <w:lang w:val="fr-FR"/>
              </w:rPr>
              <w:t>0.7-20130327</w:t>
            </w:r>
            <w:r w:rsidRPr="004E0C5B">
              <w:rPr>
                <w:i/>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Default="00E16E38" w:rsidP="00E61BC8">
            <w:pPr>
              <w:spacing w:after="0"/>
              <w:rPr>
                <w:i/>
                <w:color w:val="548DD4"/>
                <w:sz w:val="16"/>
                <w:szCs w:val="16"/>
                <w:lang w:val="en-US"/>
              </w:rPr>
            </w:pPr>
            <w:r>
              <w:rPr>
                <w:i/>
                <w:color w:val="548DD4"/>
                <w:sz w:val="16"/>
                <w:szCs w:val="16"/>
                <w:lang w:val="en-US"/>
              </w:rPr>
              <w:t>Tool1 version:</w:t>
            </w:r>
          </w:p>
          <w:p w:rsidR="00E16E38" w:rsidRDefault="00E16E38" w:rsidP="00E61BC8">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C669E1" w:rsidRDefault="00E16E38" w:rsidP="00E61BC8">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E61BC8">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E61BC8">
            <w:pPr>
              <w:spacing w:after="0"/>
              <w:rPr>
                <w:b/>
                <w:sz w:val="14"/>
                <w:szCs w:val="14"/>
              </w:rPr>
            </w:pPr>
            <w:r>
              <w:rPr>
                <w:i/>
                <w:color w:val="548DD4"/>
                <w:sz w:val="16"/>
                <w:szCs w:val="16"/>
                <w:lang w:val="en-US"/>
              </w:rPr>
              <w:t>Chrome/FireFox/IE9</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Paths</w:t>
            </w:r>
          </w:p>
        </w:tc>
      </w:tr>
      <w:tr w:rsidR="00E16E38" w:rsidRPr="008C4ACA" w:rsidTr="00E61BC8">
        <w:tc>
          <w:tcPr>
            <w:tcW w:w="8613" w:type="dxa"/>
            <w:gridSpan w:val="8"/>
            <w:shd w:val="clear" w:color="auto" w:fill="auto"/>
          </w:tcPr>
          <w:p w:rsidR="00E16E38" w:rsidRDefault="00E16E38" w:rsidP="00E61BC8">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E61BC8">
            <w:pPr>
              <w:spacing w:after="0"/>
              <w:rPr>
                <w:i/>
                <w:color w:val="548DD4"/>
                <w:sz w:val="16"/>
                <w:szCs w:val="16"/>
                <w:lang w:val="en-US"/>
              </w:rPr>
            </w:pPr>
            <w:r>
              <w:rPr>
                <w:i/>
                <w:color w:val="548DD4"/>
                <w:sz w:val="16"/>
                <w:szCs w:val="16"/>
                <w:lang w:val="en-US"/>
              </w:rPr>
              <w:t>Output path:</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Evidences</w:t>
            </w:r>
          </w:p>
        </w:tc>
      </w:tr>
      <w:tr w:rsidR="00E16E38" w:rsidRPr="00972FA9" w:rsidTr="00E61BC8">
        <w:tc>
          <w:tcPr>
            <w:tcW w:w="8613" w:type="dxa"/>
            <w:gridSpan w:val="8"/>
            <w:shd w:val="clear" w:color="auto" w:fill="auto"/>
          </w:tcPr>
          <w:p w:rsidR="00E16E38" w:rsidRDefault="00FE6B6C" w:rsidP="00E61BC8">
            <w:pPr>
              <w:spacing w:after="0"/>
            </w:pPr>
            <w:r>
              <w:rPr>
                <w:noProof/>
                <w:lang w:val="fr-FR" w:eastAsia="fr-FR"/>
              </w:rPr>
              <w:lastRenderedPageBreak/>
              <w:drawing>
                <wp:inline distT="0" distB="0" distL="0" distR="0" wp14:anchorId="621C6430" wp14:editId="763C7321">
                  <wp:extent cx="5332095" cy="4004310"/>
                  <wp:effectExtent l="0" t="0" r="190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050.PNG"/>
                          <pic:cNvPicPr/>
                        </pic:nvPicPr>
                        <pic:blipFill>
                          <a:blip r:embed="rId34" cstate="email">
                            <a:extLst>
                              <a:ext uri="{28A0092B-C50C-407E-A947-70E740481C1C}">
                                <a14:useLocalDpi xmlns:a14="http://schemas.microsoft.com/office/drawing/2010/main" val="0"/>
                              </a:ext>
                            </a:extLst>
                          </a:blip>
                          <a:stretch>
                            <a:fillRect/>
                          </a:stretch>
                        </pic:blipFill>
                        <pic:spPr>
                          <a:xfrm>
                            <a:off x="0" y="0"/>
                            <a:ext cx="5332095" cy="4004310"/>
                          </a:xfrm>
                          <a:prstGeom prst="rect">
                            <a:avLst/>
                          </a:prstGeom>
                        </pic:spPr>
                      </pic:pic>
                    </a:graphicData>
                  </a:graphic>
                </wp:inline>
              </w:drawing>
            </w:r>
            <w:r w:rsidR="00E16E38">
              <w:t xml:space="preserve">   </w:t>
            </w:r>
            <w:ins w:id="1093" w:author="Mokaddem Emna" w:date="2013-04-28T19:33:00Z">
              <w:r w:rsidR="00E24D8E">
                <w:rPr>
                  <w:noProof/>
                  <w:lang w:val="fr-FR" w:eastAsia="fr-FR"/>
                </w:rPr>
                <w:drawing>
                  <wp:inline distT="0" distB="0" distL="0" distR="0" wp14:anchorId="7E548D56" wp14:editId="0CBF2750">
                    <wp:extent cx="5332095" cy="2807970"/>
                    <wp:effectExtent l="0" t="0" r="1905"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051_1.png"/>
                            <pic:cNvPicPr/>
                          </pic:nvPicPr>
                          <pic:blipFill>
                            <a:blip r:embed="rId35" cstate="email">
                              <a:extLst>
                                <a:ext uri="{28A0092B-C50C-407E-A947-70E740481C1C}">
                                  <a14:useLocalDpi xmlns:a14="http://schemas.microsoft.com/office/drawing/2010/main" val="0"/>
                                </a:ext>
                              </a:extLst>
                            </a:blip>
                            <a:stretch>
                              <a:fillRect/>
                            </a:stretch>
                          </pic:blipFill>
                          <pic:spPr>
                            <a:xfrm>
                              <a:off x="0" y="0"/>
                              <a:ext cx="5332095" cy="2807970"/>
                            </a:xfrm>
                            <a:prstGeom prst="rect">
                              <a:avLst/>
                            </a:prstGeom>
                          </pic:spPr>
                        </pic:pic>
                      </a:graphicData>
                    </a:graphic>
                  </wp:inline>
                </w:drawing>
              </w:r>
            </w:ins>
          </w:p>
          <w:p w:rsidR="00D12EA7" w:rsidRPr="00C669E1" w:rsidRDefault="00E24D8E" w:rsidP="00E61BC8">
            <w:pPr>
              <w:spacing w:after="0"/>
              <w:rPr>
                <w:i/>
                <w:color w:val="548DD4"/>
                <w:sz w:val="16"/>
                <w:szCs w:val="16"/>
                <w:lang w:val="en-US"/>
              </w:rPr>
            </w:pPr>
            <w:ins w:id="1094" w:author="Mokaddem Emna" w:date="2013-04-28T19:34:00Z">
              <w:r>
                <w:rPr>
                  <w:i/>
                  <w:noProof/>
                  <w:color w:val="548DD4"/>
                  <w:sz w:val="16"/>
                  <w:szCs w:val="16"/>
                  <w:lang w:val="fr-FR" w:eastAsia="fr-FR"/>
                  <w:rPrChange w:id="1095">
                    <w:rPr>
                      <w:noProof/>
                      <w:lang w:val="fr-FR" w:eastAsia="fr-FR"/>
                    </w:rPr>
                  </w:rPrChange>
                </w:rPr>
                <w:lastRenderedPageBreak/>
                <w:drawing>
                  <wp:inline distT="0" distB="0" distL="0" distR="0" wp14:anchorId="4B8362C0" wp14:editId="0A704E59">
                    <wp:extent cx="5332095" cy="2981325"/>
                    <wp:effectExtent l="0" t="0" r="1905" b="952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051_2.png"/>
                            <pic:cNvPicPr/>
                          </pic:nvPicPr>
                          <pic:blipFill>
                            <a:blip r:embed="rId36" cstate="email">
                              <a:extLst>
                                <a:ext uri="{28A0092B-C50C-407E-A947-70E740481C1C}">
                                  <a14:useLocalDpi xmlns:a14="http://schemas.microsoft.com/office/drawing/2010/main" val="0"/>
                                </a:ext>
                              </a:extLst>
                            </a:blip>
                            <a:stretch>
                              <a:fillRect/>
                            </a:stretch>
                          </pic:blipFill>
                          <pic:spPr>
                            <a:xfrm>
                              <a:off x="0" y="0"/>
                              <a:ext cx="5332095" cy="2981325"/>
                            </a:xfrm>
                            <a:prstGeom prst="rect">
                              <a:avLst/>
                            </a:prstGeom>
                          </pic:spPr>
                        </pic:pic>
                      </a:graphicData>
                    </a:graphic>
                  </wp:inline>
                </w:drawing>
              </w:r>
            </w:ins>
          </w:p>
        </w:tc>
      </w:tr>
      <w:tr w:rsidR="00E16E38" w:rsidRPr="00544FC8" w:rsidTr="00E61BC8">
        <w:tc>
          <w:tcPr>
            <w:tcW w:w="865"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E61BC8">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Pass/Fail Criteria Id</w:t>
            </w:r>
          </w:p>
        </w:tc>
      </w:tr>
      <w:tr w:rsidR="00380C59" w:rsidRPr="0056181B" w:rsidTr="00AE5E00">
        <w:tc>
          <w:tcPr>
            <w:tcW w:w="865" w:type="dxa"/>
            <w:shd w:val="clear" w:color="auto" w:fill="auto"/>
            <w:vAlign w:val="center"/>
          </w:tcPr>
          <w:p w:rsidR="00380C59" w:rsidRPr="00544FC8" w:rsidRDefault="00380C59" w:rsidP="0076254B">
            <w:pPr>
              <w:spacing w:after="0"/>
              <w:jc w:val="center"/>
              <w:rPr>
                <w:i/>
                <w:sz w:val="14"/>
                <w:szCs w:val="14"/>
              </w:rPr>
            </w:pPr>
            <w:r w:rsidRPr="005D1206">
              <w:rPr>
                <w:i/>
                <w:sz w:val="14"/>
                <w:szCs w:val="14"/>
              </w:rPr>
              <w:t>Step-10</w:t>
            </w:r>
          </w:p>
        </w:tc>
        <w:tc>
          <w:tcPr>
            <w:tcW w:w="3499" w:type="dxa"/>
            <w:gridSpan w:val="4"/>
            <w:shd w:val="clear" w:color="auto" w:fill="auto"/>
          </w:tcPr>
          <w:p w:rsidR="00380C59" w:rsidRPr="00057FF1" w:rsidRDefault="00380C59" w:rsidP="0076254B">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NGEO-WEBC-VTP-0030</w:t>
            </w:r>
            <w:r w:rsidRPr="00057FF1">
              <w:rPr>
                <w:rFonts w:asciiTheme="minorHAnsi" w:hAnsiTheme="minorHAnsi" w:cstheme="minorHAnsi"/>
                <w:sz w:val="22"/>
                <w:szCs w:val="22"/>
              </w:rPr>
              <w:t xml:space="preserve"> </w:t>
            </w:r>
          </w:p>
        </w:tc>
        <w:tc>
          <w:tcPr>
            <w:tcW w:w="2690" w:type="dxa"/>
            <w:gridSpan w:val="2"/>
            <w:shd w:val="clear" w:color="auto" w:fill="auto"/>
          </w:tcPr>
          <w:p w:rsidR="00380C59" w:rsidRPr="00057FF1" w:rsidRDefault="00380C59" w:rsidP="0076254B">
            <w:pPr>
              <w:spacing w:after="0"/>
              <w:rPr>
                <w:rFonts w:cstheme="minorHAnsi"/>
                <w:lang w:val="en-US"/>
              </w:rPr>
            </w:pPr>
            <w:r w:rsidRPr="003C0A28">
              <w:rPr>
                <w:rFonts w:cstheme="minorHAnsi"/>
                <w:lang w:val="en-US"/>
              </w:rPr>
              <w:t xml:space="preserve"> </w:t>
            </w:r>
            <w:r>
              <w:rPr>
                <w:rFonts w:cstheme="minorHAnsi"/>
                <w:lang w:val="en-US"/>
              </w:rPr>
              <w:t>The search widget is opened.</w:t>
            </w:r>
          </w:p>
        </w:tc>
        <w:tc>
          <w:tcPr>
            <w:tcW w:w="1559" w:type="dxa"/>
            <w:shd w:val="clear" w:color="auto" w:fill="00FF00"/>
            <w:vAlign w:val="center"/>
          </w:tcPr>
          <w:p w:rsidR="00380C59" w:rsidRPr="0056181B" w:rsidRDefault="00380C59" w:rsidP="0076254B">
            <w:pPr>
              <w:spacing w:after="0"/>
              <w:jc w:val="center"/>
              <w:rPr>
                <w:i/>
                <w:sz w:val="14"/>
                <w:szCs w:val="14"/>
              </w:rPr>
            </w:pPr>
          </w:p>
        </w:tc>
      </w:tr>
      <w:tr w:rsidR="00380C59" w:rsidRPr="0056181B" w:rsidTr="00AE5E00">
        <w:tc>
          <w:tcPr>
            <w:tcW w:w="865" w:type="dxa"/>
            <w:shd w:val="clear" w:color="auto" w:fill="auto"/>
            <w:vAlign w:val="center"/>
          </w:tcPr>
          <w:p w:rsidR="00380C59" w:rsidRPr="005D1206" w:rsidRDefault="00380C59" w:rsidP="0076254B">
            <w:pPr>
              <w:spacing w:after="0"/>
              <w:jc w:val="center"/>
              <w:rPr>
                <w:i/>
                <w:sz w:val="14"/>
                <w:szCs w:val="14"/>
              </w:rPr>
            </w:pPr>
            <w:r>
              <w:rPr>
                <w:i/>
                <w:sz w:val="14"/>
                <w:szCs w:val="14"/>
              </w:rPr>
              <w:t>Step-2</w:t>
            </w:r>
            <w:r w:rsidRPr="005D1206">
              <w:rPr>
                <w:i/>
                <w:sz w:val="14"/>
                <w:szCs w:val="14"/>
              </w:rPr>
              <w:t>0</w:t>
            </w:r>
          </w:p>
        </w:tc>
        <w:tc>
          <w:tcPr>
            <w:tcW w:w="3499" w:type="dxa"/>
            <w:gridSpan w:val="4"/>
            <w:shd w:val="clear" w:color="auto" w:fill="auto"/>
          </w:tcPr>
          <w:p w:rsidR="00380C59" w:rsidRPr="00057FF1" w:rsidRDefault="00380C59" w:rsidP="0076254B">
            <w:pPr>
              <w:pStyle w:val="NormalStep"/>
              <w:rPr>
                <w:rFonts w:asciiTheme="minorHAnsi" w:hAnsiTheme="minorHAnsi" w:cstheme="minorHAnsi"/>
                <w:sz w:val="22"/>
                <w:szCs w:val="22"/>
              </w:rPr>
            </w:pPr>
            <w:r>
              <w:rPr>
                <w:rFonts w:asciiTheme="minorHAnsi" w:hAnsiTheme="minorHAnsi" w:cstheme="minorHAnsi"/>
                <w:sz w:val="22"/>
                <w:szCs w:val="22"/>
              </w:rPr>
              <w:t>Press the Apply button</w:t>
            </w:r>
          </w:p>
        </w:tc>
        <w:tc>
          <w:tcPr>
            <w:tcW w:w="2690" w:type="dxa"/>
            <w:gridSpan w:val="2"/>
            <w:shd w:val="clear" w:color="auto" w:fill="auto"/>
          </w:tcPr>
          <w:p w:rsidR="00380C59" w:rsidRPr="00D61852" w:rsidRDefault="00380C59" w:rsidP="0076254B">
            <w:pPr>
              <w:spacing w:after="0"/>
              <w:rPr>
                <w:rFonts w:cstheme="minorHAnsi"/>
                <w:lang w:val="en-GB"/>
              </w:rPr>
            </w:pPr>
            <w:r>
              <w:rPr>
                <w:rFonts w:cstheme="minorHAnsi"/>
                <w:lang w:val="en-GB"/>
              </w:rPr>
              <w:t>Footprints appear on the map.</w:t>
            </w:r>
          </w:p>
        </w:tc>
        <w:tc>
          <w:tcPr>
            <w:tcW w:w="1559" w:type="dxa"/>
            <w:shd w:val="clear" w:color="auto" w:fill="00FF00"/>
            <w:vAlign w:val="center"/>
          </w:tcPr>
          <w:p w:rsidR="00380C59" w:rsidRPr="0056181B" w:rsidRDefault="00380C59" w:rsidP="0076254B">
            <w:pPr>
              <w:spacing w:after="0"/>
              <w:jc w:val="center"/>
              <w:rPr>
                <w:i/>
                <w:sz w:val="14"/>
                <w:szCs w:val="14"/>
              </w:rPr>
            </w:pPr>
            <w:r w:rsidRPr="0056181B">
              <w:rPr>
                <w:i/>
                <w:sz w:val="14"/>
                <w:szCs w:val="14"/>
              </w:rPr>
              <w:t>NGEO-</w:t>
            </w:r>
            <w:r>
              <w:rPr>
                <w:i/>
                <w:sz w:val="14"/>
                <w:szCs w:val="14"/>
              </w:rPr>
              <w:t>WEBC-PFC-005</w:t>
            </w:r>
            <w:r w:rsidRPr="0056181B">
              <w:rPr>
                <w:i/>
                <w:sz w:val="14"/>
                <w:szCs w:val="14"/>
              </w:rPr>
              <w:t>0</w:t>
            </w:r>
          </w:p>
        </w:tc>
      </w:tr>
      <w:tr w:rsidR="00E24D8E" w:rsidRPr="006076AC" w:rsidTr="00E24D8E">
        <w:trPr>
          <w:ins w:id="1096" w:author="Mokaddem Emna" w:date="2013-04-28T19:34:00Z"/>
        </w:trPr>
        <w:tc>
          <w:tcPr>
            <w:tcW w:w="865" w:type="dxa"/>
            <w:tcBorders>
              <w:top w:val="single" w:sz="6" w:space="0" w:color="auto"/>
              <w:left w:val="single" w:sz="2" w:space="0" w:color="auto"/>
              <w:bottom w:val="single" w:sz="6" w:space="0" w:color="auto"/>
              <w:right w:val="single" w:sz="6" w:space="0" w:color="auto"/>
            </w:tcBorders>
            <w:shd w:val="clear" w:color="auto" w:fill="auto"/>
            <w:vAlign w:val="center"/>
          </w:tcPr>
          <w:p w:rsidR="00E24D8E" w:rsidRDefault="00E24D8E" w:rsidP="00CC6C6C">
            <w:pPr>
              <w:spacing w:after="0"/>
              <w:jc w:val="center"/>
              <w:rPr>
                <w:ins w:id="1097" w:author="Mokaddem Emna" w:date="2013-04-28T19:34:00Z"/>
                <w:i/>
                <w:sz w:val="14"/>
                <w:szCs w:val="14"/>
              </w:rPr>
            </w:pPr>
            <w:ins w:id="1098" w:author="Mokaddem Emna" w:date="2013-04-28T19:34:00Z">
              <w:r>
                <w:rPr>
                  <w:i/>
                  <w:sz w:val="14"/>
                  <w:szCs w:val="14"/>
                </w:rPr>
                <w:t>Step-3</w:t>
              </w:r>
              <w:r w:rsidRPr="005D1206">
                <w:rPr>
                  <w:i/>
                  <w:sz w:val="14"/>
                  <w:szCs w:val="14"/>
                </w:rPr>
                <w:t>0</w:t>
              </w:r>
            </w:ins>
          </w:p>
        </w:tc>
        <w:tc>
          <w:tcPr>
            <w:tcW w:w="3499" w:type="dxa"/>
            <w:gridSpan w:val="4"/>
            <w:tcBorders>
              <w:top w:val="single" w:sz="6" w:space="0" w:color="auto"/>
              <w:left w:val="single" w:sz="6" w:space="0" w:color="auto"/>
              <w:bottom w:val="single" w:sz="6" w:space="0" w:color="auto"/>
              <w:right w:val="single" w:sz="6" w:space="0" w:color="auto"/>
            </w:tcBorders>
            <w:shd w:val="clear" w:color="auto" w:fill="auto"/>
          </w:tcPr>
          <w:p w:rsidR="00E24D8E" w:rsidRDefault="00E24D8E" w:rsidP="00CC6C6C">
            <w:pPr>
              <w:pStyle w:val="NormalStep"/>
              <w:rPr>
                <w:ins w:id="1099" w:author="Mokaddem Emna" w:date="2013-04-28T19:34:00Z"/>
                <w:rFonts w:asciiTheme="minorHAnsi" w:hAnsiTheme="minorHAnsi" w:cstheme="minorHAnsi"/>
                <w:sz w:val="22"/>
                <w:szCs w:val="22"/>
              </w:rPr>
            </w:pPr>
            <w:ins w:id="1100" w:author="Mokaddem Emna" w:date="2013-04-28T19:34:00Z">
              <w:r>
                <w:rPr>
                  <w:rFonts w:asciiTheme="minorHAnsi" w:hAnsiTheme="minorHAnsi" w:cstheme="minorHAnsi"/>
                  <w:sz w:val="22"/>
                  <w:szCs w:val="22"/>
                </w:rPr>
                <w:t xml:space="preserve">Click on the “Layers” button icon </w:t>
              </w:r>
            </w:ins>
          </w:p>
        </w:tc>
        <w:tc>
          <w:tcPr>
            <w:tcW w:w="2690" w:type="dxa"/>
            <w:gridSpan w:val="2"/>
            <w:tcBorders>
              <w:top w:val="single" w:sz="6" w:space="0" w:color="auto"/>
              <w:left w:val="single" w:sz="6" w:space="0" w:color="auto"/>
              <w:bottom w:val="single" w:sz="6" w:space="0" w:color="auto"/>
              <w:right w:val="single" w:sz="6" w:space="0" w:color="auto"/>
            </w:tcBorders>
            <w:shd w:val="clear" w:color="auto" w:fill="auto"/>
          </w:tcPr>
          <w:p w:rsidR="00E24D8E" w:rsidRDefault="00E24D8E" w:rsidP="00CC6C6C">
            <w:pPr>
              <w:spacing w:after="0"/>
              <w:rPr>
                <w:ins w:id="1101" w:author="Mokaddem Emna" w:date="2013-04-28T19:34:00Z"/>
                <w:rFonts w:cstheme="minorHAnsi"/>
                <w:lang w:val="en-GB"/>
              </w:rPr>
            </w:pPr>
            <w:ins w:id="1102" w:author="Mokaddem Emna" w:date="2013-04-28T19:34:00Z">
              <w:r>
                <w:rPr>
                  <w:rFonts w:cstheme="minorHAnsi"/>
                  <w:lang w:val="en-GB"/>
                </w:rPr>
                <w:t>The list of the layers available is displayed. The “Result Footprints” is displayed as layer</w:t>
              </w:r>
            </w:ins>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24D8E" w:rsidRPr="00E24D8E" w:rsidRDefault="00E24D8E" w:rsidP="00CC6C6C">
            <w:pPr>
              <w:spacing w:after="0"/>
              <w:jc w:val="center"/>
              <w:rPr>
                <w:ins w:id="1103" w:author="Mokaddem Emna" w:date="2013-04-28T19:34:00Z"/>
                <w:i/>
                <w:sz w:val="14"/>
                <w:szCs w:val="14"/>
              </w:rPr>
            </w:pPr>
          </w:p>
        </w:tc>
      </w:tr>
      <w:tr w:rsidR="00E24D8E" w:rsidRPr="006076AC" w:rsidTr="00E24D8E">
        <w:trPr>
          <w:ins w:id="1104" w:author="Mokaddem Emna" w:date="2013-04-28T19:34:00Z"/>
        </w:trPr>
        <w:tc>
          <w:tcPr>
            <w:tcW w:w="865" w:type="dxa"/>
            <w:tcBorders>
              <w:top w:val="single" w:sz="6" w:space="0" w:color="auto"/>
              <w:left w:val="single" w:sz="2" w:space="0" w:color="auto"/>
              <w:bottom w:val="single" w:sz="2" w:space="0" w:color="auto"/>
              <w:right w:val="single" w:sz="6" w:space="0" w:color="auto"/>
            </w:tcBorders>
            <w:shd w:val="clear" w:color="auto" w:fill="auto"/>
            <w:vAlign w:val="center"/>
          </w:tcPr>
          <w:p w:rsidR="00E24D8E" w:rsidRDefault="00E24D8E" w:rsidP="00CC6C6C">
            <w:pPr>
              <w:spacing w:after="0"/>
              <w:jc w:val="center"/>
              <w:rPr>
                <w:ins w:id="1105" w:author="Mokaddem Emna" w:date="2013-04-28T19:34:00Z"/>
                <w:i/>
                <w:sz w:val="14"/>
                <w:szCs w:val="14"/>
              </w:rPr>
            </w:pPr>
            <w:ins w:id="1106" w:author="Mokaddem Emna" w:date="2013-04-28T19:34:00Z">
              <w:r>
                <w:rPr>
                  <w:i/>
                  <w:sz w:val="14"/>
                  <w:szCs w:val="14"/>
                </w:rPr>
                <w:t>Step-4</w:t>
              </w:r>
              <w:r w:rsidRPr="005D1206">
                <w:rPr>
                  <w:i/>
                  <w:sz w:val="14"/>
                  <w:szCs w:val="14"/>
                </w:rPr>
                <w:t>0</w:t>
              </w:r>
            </w:ins>
          </w:p>
        </w:tc>
        <w:tc>
          <w:tcPr>
            <w:tcW w:w="3499" w:type="dxa"/>
            <w:gridSpan w:val="4"/>
            <w:tcBorders>
              <w:top w:val="single" w:sz="6" w:space="0" w:color="auto"/>
              <w:left w:val="single" w:sz="6" w:space="0" w:color="auto"/>
              <w:bottom w:val="single" w:sz="2" w:space="0" w:color="auto"/>
              <w:right w:val="single" w:sz="6" w:space="0" w:color="auto"/>
            </w:tcBorders>
            <w:shd w:val="clear" w:color="auto" w:fill="auto"/>
          </w:tcPr>
          <w:p w:rsidR="00E24D8E" w:rsidRDefault="00E24D8E" w:rsidP="00CC6C6C">
            <w:pPr>
              <w:pStyle w:val="NormalStep"/>
              <w:rPr>
                <w:ins w:id="1107" w:author="Mokaddem Emna" w:date="2013-04-28T19:34:00Z"/>
                <w:rFonts w:asciiTheme="minorHAnsi" w:hAnsiTheme="minorHAnsi" w:cstheme="minorHAnsi"/>
                <w:sz w:val="22"/>
                <w:szCs w:val="22"/>
              </w:rPr>
            </w:pPr>
            <w:ins w:id="1108" w:author="Mokaddem Emna" w:date="2013-04-28T19:34:00Z">
              <w:r>
                <w:rPr>
                  <w:rFonts w:asciiTheme="minorHAnsi" w:hAnsiTheme="minorHAnsi" w:cstheme="minorHAnsi"/>
                  <w:sz w:val="22"/>
                  <w:szCs w:val="22"/>
                </w:rPr>
                <w:t xml:space="preserve">Toggle </w:t>
              </w:r>
              <w:r w:rsidRPr="002143A8">
                <w:rPr>
                  <w:rFonts w:asciiTheme="minorHAnsi" w:hAnsiTheme="minorHAnsi" w:cstheme="minorHAnsi"/>
                  <w:sz w:val="22"/>
                  <w:szCs w:val="22"/>
                </w:rPr>
                <w:t xml:space="preserve">the </w:t>
              </w:r>
              <w:r w:rsidRPr="006076AC">
                <w:rPr>
                  <w:rFonts w:asciiTheme="minorHAnsi" w:hAnsiTheme="minorHAnsi" w:cstheme="minorHAnsi"/>
                  <w:sz w:val="22"/>
                  <w:szCs w:val="22"/>
                </w:rPr>
                <w:t>“Result Footprints”</w:t>
              </w:r>
              <w:r>
                <w:rPr>
                  <w:rFonts w:asciiTheme="minorHAnsi" w:hAnsiTheme="minorHAnsi" w:cstheme="minorHAnsi"/>
                  <w:sz w:val="22"/>
                  <w:szCs w:val="22"/>
                </w:rPr>
                <w:t xml:space="preserve"> checkbox</w:t>
              </w:r>
            </w:ins>
          </w:p>
        </w:tc>
        <w:tc>
          <w:tcPr>
            <w:tcW w:w="2690" w:type="dxa"/>
            <w:gridSpan w:val="2"/>
            <w:tcBorders>
              <w:top w:val="single" w:sz="6" w:space="0" w:color="auto"/>
              <w:left w:val="single" w:sz="6" w:space="0" w:color="auto"/>
              <w:bottom w:val="single" w:sz="2" w:space="0" w:color="auto"/>
              <w:right w:val="single" w:sz="6" w:space="0" w:color="auto"/>
            </w:tcBorders>
            <w:shd w:val="clear" w:color="auto" w:fill="auto"/>
          </w:tcPr>
          <w:p w:rsidR="00E24D8E" w:rsidRDefault="00E24D8E" w:rsidP="00CC6C6C">
            <w:pPr>
              <w:spacing w:after="0"/>
              <w:rPr>
                <w:ins w:id="1109" w:author="Mokaddem Emna" w:date="2013-04-28T19:34:00Z"/>
                <w:rFonts w:cstheme="minorHAnsi"/>
                <w:lang w:val="en-GB"/>
              </w:rPr>
            </w:pPr>
            <w:ins w:id="1110" w:author="Mokaddem Emna" w:date="2013-04-28T19:34:00Z">
              <w:r>
                <w:rPr>
                  <w:rFonts w:cstheme="minorHAnsi"/>
                  <w:lang w:val="en-GB"/>
                </w:rPr>
                <w:t>The footprints are displayed when the “Result Footprints” checkbox is checked and they are removed when the “Result Footprints” checkbox is unchecked.</w:t>
              </w:r>
            </w:ins>
          </w:p>
        </w:tc>
        <w:tc>
          <w:tcPr>
            <w:tcW w:w="1559" w:type="dxa"/>
            <w:tcBorders>
              <w:top w:val="single" w:sz="6" w:space="0" w:color="auto"/>
              <w:left w:val="single" w:sz="6" w:space="0" w:color="auto"/>
              <w:bottom w:val="single" w:sz="2" w:space="0" w:color="auto"/>
              <w:right w:val="single" w:sz="2" w:space="0" w:color="auto"/>
            </w:tcBorders>
            <w:shd w:val="clear" w:color="auto" w:fill="00FF00"/>
            <w:vAlign w:val="center"/>
          </w:tcPr>
          <w:p w:rsidR="00E24D8E" w:rsidRPr="00E24D8E" w:rsidRDefault="00E24D8E" w:rsidP="00CC6C6C">
            <w:pPr>
              <w:spacing w:after="0"/>
              <w:jc w:val="center"/>
              <w:rPr>
                <w:ins w:id="1111" w:author="Mokaddem Emna" w:date="2013-04-28T19:34:00Z"/>
                <w:i/>
                <w:sz w:val="14"/>
                <w:szCs w:val="14"/>
              </w:rPr>
            </w:pPr>
            <w:ins w:id="1112" w:author="Mokaddem Emna" w:date="2013-04-28T19:34:00Z">
              <w:r w:rsidRPr="0056181B">
                <w:rPr>
                  <w:i/>
                  <w:sz w:val="14"/>
                  <w:szCs w:val="14"/>
                </w:rPr>
                <w:t>NGEO-</w:t>
              </w:r>
              <w:r>
                <w:rPr>
                  <w:i/>
                  <w:sz w:val="14"/>
                  <w:szCs w:val="14"/>
                </w:rPr>
                <w:t>WEBC-PFC-0051</w:t>
              </w:r>
            </w:ins>
          </w:p>
        </w:tc>
      </w:tr>
    </w:tbl>
    <w:p w:rsidR="00E16E38" w:rsidRDefault="00E16E38" w:rsidP="008A28F0">
      <w:pPr>
        <w:pStyle w:val="Style1"/>
      </w:pPr>
      <w:bookmarkStart w:id="1113" w:name="_Toc355023284"/>
      <w:r>
        <w:t>NGEO-WEBC-VTP-0060</w:t>
      </w:r>
      <w:bookmarkEnd w:id="1113"/>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E61BC8">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E61BC8">
            <w:pPr>
              <w:spacing w:after="0"/>
              <w:jc w:val="center"/>
              <w:rPr>
                <w:b/>
                <w:i/>
                <w:color w:val="FFFFFF"/>
                <w:szCs w:val="18"/>
                <w:lang w:val="en-US"/>
              </w:rPr>
            </w:pPr>
            <w:r>
              <w:rPr>
                <w:b/>
                <w:i/>
                <w:color w:val="FFFFFF"/>
                <w:szCs w:val="18"/>
                <w:lang w:val="en-US"/>
              </w:rPr>
              <w:t>NGEO VALIDATION TEST  RESULT</w:t>
            </w:r>
          </w:p>
        </w:tc>
      </w:tr>
      <w:tr w:rsidR="00E16E38" w:rsidRPr="008C4ACA" w:rsidTr="00E61BC8">
        <w:tc>
          <w:tcPr>
            <w:tcW w:w="1607" w:type="dxa"/>
            <w:gridSpan w:val="2"/>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E61BC8">
            <w:pPr>
              <w:spacing w:after="0"/>
              <w:rPr>
                <w:i/>
                <w:color w:val="548DD4"/>
                <w:sz w:val="16"/>
                <w:szCs w:val="16"/>
              </w:rPr>
            </w:pPr>
            <w:r>
              <w:rPr>
                <w:i/>
                <w:color w:val="548DD4"/>
                <w:sz w:val="16"/>
                <w:szCs w:val="16"/>
              </w:rPr>
              <w:t>NGEO-CTRL-VTP-0060</w:t>
            </w:r>
          </w:p>
        </w:tc>
        <w:tc>
          <w:tcPr>
            <w:tcW w:w="1134" w:type="dxa"/>
            <w:gridSpan w:val="3"/>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E61BC8">
            <w:pPr>
              <w:spacing w:after="0"/>
              <w:rPr>
                <w:i/>
                <w:color w:val="548DD4"/>
                <w:sz w:val="16"/>
                <w:szCs w:val="16"/>
                <w:lang w:val="en-US"/>
              </w:rPr>
            </w:pPr>
            <w:r>
              <w:rPr>
                <w:i/>
                <w:color w:val="548DD4"/>
                <w:sz w:val="16"/>
                <w:szCs w:val="16"/>
                <w:lang w:val="en-US"/>
              </w:rPr>
              <w:t>Browse Visualization</w:t>
            </w:r>
          </w:p>
        </w:tc>
      </w:tr>
      <w:tr w:rsidR="00E16E38" w:rsidRPr="00B17EAC" w:rsidTr="009C6C96">
        <w:tc>
          <w:tcPr>
            <w:tcW w:w="8613" w:type="dxa"/>
            <w:gridSpan w:val="8"/>
            <w:tcBorders>
              <w:bottom w:val="single" w:sz="6" w:space="0" w:color="auto"/>
            </w:tcBorders>
            <w:shd w:val="clear" w:color="auto" w:fill="A6A6A6"/>
          </w:tcPr>
          <w:p w:rsidR="00E16E38" w:rsidRPr="00544FC8" w:rsidRDefault="00E16E38" w:rsidP="00E61BC8">
            <w:pPr>
              <w:spacing w:after="0"/>
              <w:rPr>
                <w:sz w:val="14"/>
                <w:szCs w:val="14"/>
              </w:rPr>
            </w:pPr>
            <w:r>
              <w:rPr>
                <w:b/>
                <w:sz w:val="14"/>
                <w:szCs w:val="14"/>
              </w:rPr>
              <w:t>Result</w:t>
            </w:r>
          </w:p>
        </w:tc>
      </w:tr>
      <w:tr w:rsidR="00E16E38" w:rsidRPr="00EA22CA" w:rsidTr="009C6C96">
        <w:tc>
          <w:tcPr>
            <w:tcW w:w="8613" w:type="dxa"/>
            <w:gridSpan w:val="8"/>
            <w:tcBorders>
              <w:top w:val="single" w:sz="6" w:space="0" w:color="auto"/>
              <w:bottom w:val="single" w:sz="6" w:space="0" w:color="auto"/>
            </w:tcBorders>
            <w:shd w:val="clear" w:color="auto" w:fill="47F62A"/>
          </w:tcPr>
          <w:p w:rsidR="00E16E38" w:rsidRPr="00EA22CA" w:rsidRDefault="00E16E38" w:rsidP="00E61BC8">
            <w:pPr>
              <w:spacing w:after="0"/>
              <w:jc w:val="center"/>
              <w:rPr>
                <w:b/>
                <w:color w:val="548DD4"/>
                <w:sz w:val="28"/>
                <w:szCs w:val="28"/>
                <w:lang w:val="en-US"/>
              </w:rPr>
            </w:pPr>
            <w:r w:rsidRPr="00EA22CA">
              <w:rPr>
                <w:b/>
                <w:sz w:val="28"/>
                <w:szCs w:val="28"/>
                <w:lang w:val="en-US"/>
              </w:rPr>
              <w:t>PASS</w:t>
            </w:r>
          </w:p>
        </w:tc>
      </w:tr>
      <w:tr w:rsidR="00E16E38" w:rsidRPr="00B17EAC" w:rsidTr="009C6C96">
        <w:tc>
          <w:tcPr>
            <w:tcW w:w="4306" w:type="dxa"/>
            <w:gridSpan w:val="4"/>
            <w:tcBorders>
              <w:top w:val="single" w:sz="6" w:space="0" w:color="auto"/>
            </w:tcBorders>
            <w:shd w:val="clear" w:color="auto" w:fill="A6A6A6"/>
          </w:tcPr>
          <w:p w:rsidR="00E16E38" w:rsidRPr="00544FC8" w:rsidRDefault="00E16E38" w:rsidP="00E61BC8">
            <w:pPr>
              <w:spacing w:after="0"/>
              <w:rPr>
                <w:sz w:val="14"/>
                <w:szCs w:val="14"/>
              </w:rPr>
            </w:pPr>
            <w:r w:rsidRPr="00C669E1">
              <w:rPr>
                <w:b/>
                <w:sz w:val="14"/>
                <w:szCs w:val="14"/>
                <w:lang w:val="en-US"/>
              </w:rPr>
              <w:t xml:space="preserve">Versions </w:t>
            </w:r>
          </w:p>
        </w:tc>
        <w:tc>
          <w:tcPr>
            <w:tcW w:w="4307" w:type="dxa"/>
            <w:gridSpan w:val="4"/>
            <w:tcBorders>
              <w:top w:val="single" w:sz="6" w:space="0" w:color="auto"/>
            </w:tcBorders>
            <w:shd w:val="clear" w:color="auto" w:fill="A6A6A6"/>
          </w:tcPr>
          <w:p w:rsidR="00E16E38" w:rsidRPr="00544FC8" w:rsidRDefault="00E16E38" w:rsidP="00E61BC8">
            <w:pPr>
              <w:spacing w:after="0"/>
              <w:rPr>
                <w:sz w:val="14"/>
                <w:szCs w:val="14"/>
              </w:rPr>
            </w:pPr>
            <w:r>
              <w:rPr>
                <w:sz w:val="14"/>
                <w:szCs w:val="14"/>
              </w:rPr>
              <w:t>Execution info</w:t>
            </w:r>
          </w:p>
        </w:tc>
      </w:tr>
      <w:tr w:rsidR="00E16E38" w:rsidRPr="00B17EAC" w:rsidTr="00E61BC8">
        <w:trPr>
          <w:trHeight w:val="457"/>
        </w:trPr>
        <w:tc>
          <w:tcPr>
            <w:tcW w:w="4306" w:type="dxa"/>
            <w:gridSpan w:val="4"/>
            <w:shd w:val="clear" w:color="auto" w:fill="FFFFFF" w:themeFill="background1"/>
          </w:tcPr>
          <w:p w:rsidR="00E16E38" w:rsidRPr="004E0C5B" w:rsidRDefault="00E16E38" w:rsidP="00E61BC8">
            <w:pPr>
              <w:spacing w:after="0"/>
              <w:rPr>
                <w:i/>
                <w:color w:val="548DD4"/>
                <w:sz w:val="16"/>
                <w:szCs w:val="16"/>
                <w:lang w:val="fr-FR"/>
              </w:rPr>
            </w:pPr>
            <w:r w:rsidRPr="004E0C5B">
              <w:rPr>
                <w:i/>
                <w:color w:val="548DD4"/>
                <w:sz w:val="16"/>
                <w:szCs w:val="16"/>
                <w:lang w:val="fr-FR"/>
              </w:rPr>
              <w:t>Component version</w:t>
            </w:r>
            <w:r>
              <w:rPr>
                <w:i/>
                <w:color w:val="548DD4"/>
                <w:sz w:val="16"/>
                <w:szCs w:val="16"/>
                <w:lang w:val="fr-FR"/>
              </w:rPr>
              <w:t> </w:t>
            </w:r>
            <w:r w:rsidRPr="004E0C5B">
              <w:rPr>
                <w:i/>
                <w:color w:val="548DD4"/>
                <w:sz w:val="16"/>
                <w:szCs w:val="16"/>
                <w:lang w:val="fr-FR"/>
              </w:rPr>
              <w:t xml:space="preserve">: </w:t>
            </w:r>
            <w:r w:rsidR="00EE041E">
              <w:rPr>
                <w:i/>
                <w:color w:val="548DD4"/>
                <w:sz w:val="16"/>
                <w:szCs w:val="16"/>
                <w:lang w:val="fr-FR"/>
              </w:rPr>
              <w:t>0.7-20130327</w:t>
            </w:r>
            <w:r w:rsidRPr="004E0C5B">
              <w:rPr>
                <w:i/>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SVN version</w:t>
            </w:r>
            <w:r>
              <w:rPr>
                <w:color w:val="548DD4"/>
                <w:sz w:val="16"/>
                <w:szCs w:val="16"/>
                <w:lang w:val="fr-FR"/>
              </w:rPr>
              <w:t> </w:t>
            </w:r>
            <w:r w:rsidRPr="007C2567">
              <w:rPr>
                <w:color w:val="548DD4"/>
                <w:sz w:val="16"/>
                <w:szCs w:val="16"/>
                <w:lang w:val="fr-FR"/>
              </w:rPr>
              <w:t xml:space="preserve">: </w:t>
            </w:r>
            <w:r w:rsidR="00395349">
              <w:rPr>
                <w:color w:val="548DD4"/>
                <w:sz w:val="16"/>
                <w:szCs w:val="16"/>
                <w:lang w:val="fr-FR"/>
              </w:rPr>
              <w:t>Rev1089</w:t>
            </w:r>
          </w:p>
          <w:p w:rsidR="00E16E38" w:rsidRDefault="00E16E38" w:rsidP="00E61BC8">
            <w:pPr>
              <w:spacing w:after="0"/>
              <w:rPr>
                <w:i/>
                <w:color w:val="548DD4"/>
                <w:sz w:val="16"/>
                <w:szCs w:val="16"/>
                <w:lang w:val="en-US"/>
              </w:rPr>
            </w:pPr>
            <w:r>
              <w:rPr>
                <w:i/>
                <w:color w:val="548DD4"/>
                <w:sz w:val="16"/>
                <w:szCs w:val="16"/>
                <w:lang w:val="en-US"/>
              </w:rPr>
              <w:t>Tool1 version:</w:t>
            </w:r>
          </w:p>
          <w:p w:rsidR="00E16E38" w:rsidRDefault="00E16E38" w:rsidP="00E61BC8">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C669E1" w:rsidRDefault="00E16E38" w:rsidP="00E61BC8">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E61BC8">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E61BC8">
            <w:pPr>
              <w:spacing w:after="0"/>
              <w:rPr>
                <w:b/>
                <w:sz w:val="14"/>
                <w:szCs w:val="14"/>
              </w:rPr>
            </w:pPr>
            <w:r>
              <w:rPr>
                <w:i/>
                <w:color w:val="548DD4"/>
                <w:sz w:val="16"/>
                <w:szCs w:val="16"/>
                <w:lang w:val="en-US"/>
              </w:rPr>
              <w:t>Chrome/FireFox/IE9</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Paths</w:t>
            </w:r>
          </w:p>
        </w:tc>
      </w:tr>
      <w:tr w:rsidR="00E16E38" w:rsidRPr="008C4ACA" w:rsidTr="00E61BC8">
        <w:tc>
          <w:tcPr>
            <w:tcW w:w="8613" w:type="dxa"/>
            <w:gridSpan w:val="8"/>
            <w:shd w:val="clear" w:color="auto" w:fill="auto"/>
          </w:tcPr>
          <w:p w:rsidR="00E16E38" w:rsidRDefault="00E16E38" w:rsidP="00E61BC8">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E61BC8">
            <w:pPr>
              <w:spacing w:after="0"/>
              <w:rPr>
                <w:i/>
                <w:color w:val="548DD4"/>
                <w:sz w:val="16"/>
                <w:szCs w:val="16"/>
                <w:lang w:val="en-US"/>
              </w:rPr>
            </w:pPr>
            <w:r>
              <w:rPr>
                <w:i/>
                <w:color w:val="548DD4"/>
                <w:sz w:val="16"/>
                <w:szCs w:val="16"/>
                <w:lang w:val="en-US"/>
              </w:rPr>
              <w:t>Output path:</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Evidences</w:t>
            </w:r>
          </w:p>
        </w:tc>
      </w:tr>
      <w:tr w:rsidR="00E16E38" w:rsidRPr="005215A5" w:rsidTr="00E61BC8">
        <w:tc>
          <w:tcPr>
            <w:tcW w:w="8613" w:type="dxa"/>
            <w:gridSpan w:val="8"/>
            <w:shd w:val="clear" w:color="auto" w:fill="auto"/>
          </w:tcPr>
          <w:p w:rsidR="00E16E38" w:rsidRDefault="00ED1F5B" w:rsidP="00ED1F5B">
            <w:pPr>
              <w:spacing w:before="100" w:beforeAutospacing="1" w:after="0"/>
            </w:pPr>
            <w:r>
              <w:rPr>
                <w:noProof/>
                <w:lang w:val="fr-FR" w:eastAsia="fr-FR"/>
              </w:rPr>
              <w:lastRenderedPageBreak/>
              <w:drawing>
                <wp:inline distT="0" distB="0" distL="0" distR="0" wp14:anchorId="47B37B95" wp14:editId="4B98DFE4">
                  <wp:extent cx="5332095" cy="315214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060a.PNG"/>
                          <pic:cNvPicPr/>
                        </pic:nvPicPr>
                        <pic:blipFill>
                          <a:blip r:embed="rId37" cstate="email">
                            <a:extLst>
                              <a:ext uri="{28A0092B-C50C-407E-A947-70E740481C1C}">
                                <a14:useLocalDpi xmlns:a14="http://schemas.microsoft.com/office/drawing/2010/main" val="0"/>
                              </a:ext>
                            </a:extLst>
                          </a:blip>
                          <a:stretch>
                            <a:fillRect/>
                          </a:stretch>
                        </pic:blipFill>
                        <pic:spPr>
                          <a:xfrm>
                            <a:off x="0" y="0"/>
                            <a:ext cx="5332095" cy="3152140"/>
                          </a:xfrm>
                          <a:prstGeom prst="rect">
                            <a:avLst/>
                          </a:prstGeom>
                        </pic:spPr>
                      </pic:pic>
                    </a:graphicData>
                  </a:graphic>
                </wp:inline>
              </w:drawing>
            </w:r>
            <w:r w:rsidR="00E16E38">
              <w:t xml:space="preserve">   </w:t>
            </w:r>
          </w:p>
          <w:p w:rsidR="003E45A6" w:rsidRDefault="00E76F8C" w:rsidP="00ED1F5B">
            <w:pPr>
              <w:spacing w:before="100" w:beforeAutospacing="1" w:after="0"/>
              <w:rPr>
                <w:i/>
                <w:color w:val="548DD4"/>
                <w:sz w:val="16"/>
                <w:szCs w:val="16"/>
                <w:lang w:val="en-US"/>
              </w:rPr>
            </w:pPr>
            <w:ins w:id="1114" w:author="Mokaddem Emna" w:date="2013-04-28T19:33:00Z">
              <w:r>
                <w:rPr>
                  <w:i/>
                  <w:noProof/>
                  <w:color w:val="548DD4"/>
                  <w:sz w:val="16"/>
                  <w:szCs w:val="16"/>
                  <w:lang w:val="fr-FR" w:eastAsia="fr-FR"/>
                  <w:rPrChange w:id="1115">
                    <w:rPr>
                      <w:noProof/>
                      <w:lang w:val="fr-FR" w:eastAsia="fr-FR"/>
                    </w:rPr>
                  </w:rPrChange>
                </w:rPr>
                <w:drawing>
                  <wp:inline distT="0" distB="0" distL="0" distR="0" wp14:anchorId="70EA44ED" wp14:editId="66631D79">
                    <wp:extent cx="5332095" cy="3359785"/>
                    <wp:effectExtent l="0" t="0" r="1905"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061.png"/>
                            <pic:cNvPicPr/>
                          </pic:nvPicPr>
                          <pic:blipFill>
                            <a:blip r:embed="rId38" cstate="email">
                              <a:extLst>
                                <a:ext uri="{28A0092B-C50C-407E-A947-70E740481C1C}">
                                  <a14:useLocalDpi xmlns:a14="http://schemas.microsoft.com/office/drawing/2010/main" val="0"/>
                                </a:ext>
                              </a:extLst>
                            </a:blip>
                            <a:stretch>
                              <a:fillRect/>
                            </a:stretch>
                          </pic:blipFill>
                          <pic:spPr>
                            <a:xfrm>
                              <a:off x="0" y="0"/>
                              <a:ext cx="5332095" cy="3359785"/>
                            </a:xfrm>
                            <a:prstGeom prst="rect">
                              <a:avLst/>
                            </a:prstGeom>
                          </pic:spPr>
                        </pic:pic>
                      </a:graphicData>
                    </a:graphic>
                  </wp:inline>
                </w:drawing>
              </w:r>
            </w:ins>
          </w:p>
          <w:p w:rsidR="003E45A6" w:rsidRPr="00C669E1" w:rsidRDefault="00E76F8C" w:rsidP="00ED1F5B">
            <w:pPr>
              <w:spacing w:before="100" w:beforeAutospacing="1" w:after="0"/>
              <w:rPr>
                <w:i/>
                <w:color w:val="548DD4"/>
                <w:sz w:val="16"/>
                <w:szCs w:val="16"/>
                <w:lang w:val="en-US"/>
              </w:rPr>
            </w:pPr>
            <w:ins w:id="1116" w:author="Mokaddem Emna" w:date="2013-04-28T19:33:00Z">
              <w:r>
                <w:rPr>
                  <w:i/>
                  <w:noProof/>
                  <w:color w:val="548DD4"/>
                  <w:sz w:val="16"/>
                  <w:szCs w:val="16"/>
                  <w:lang w:val="fr-FR" w:eastAsia="fr-FR"/>
                  <w:rPrChange w:id="1117">
                    <w:rPr>
                      <w:noProof/>
                      <w:lang w:val="fr-FR" w:eastAsia="fr-FR"/>
                    </w:rPr>
                  </w:rPrChange>
                </w:rPr>
                <w:lastRenderedPageBreak/>
                <w:drawing>
                  <wp:inline distT="0" distB="0" distL="0" distR="0" wp14:anchorId="0EA4A361" wp14:editId="5D1C7C67">
                    <wp:extent cx="5332095" cy="3373120"/>
                    <wp:effectExtent l="0" t="0" r="1905"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062.png"/>
                            <pic:cNvPicPr/>
                          </pic:nvPicPr>
                          <pic:blipFill>
                            <a:blip r:embed="rId39" cstate="email">
                              <a:extLst>
                                <a:ext uri="{28A0092B-C50C-407E-A947-70E740481C1C}">
                                  <a14:useLocalDpi xmlns:a14="http://schemas.microsoft.com/office/drawing/2010/main" val="0"/>
                                </a:ext>
                              </a:extLst>
                            </a:blip>
                            <a:stretch>
                              <a:fillRect/>
                            </a:stretch>
                          </pic:blipFill>
                          <pic:spPr>
                            <a:xfrm>
                              <a:off x="0" y="0"/>
                              <a:ext cx="5332095" cy="3373120"/>
                            </a:xfrm>
                            <a:prstGeom prst="rect">
                              <a:avLst/>
                            </a:prstGeom>
                          </pic:spPr>
                        </pic:pic>
                      </a:graphicData>
                    </a:graphic>
                  </wp:inline>
                </w:drawing>
              </w:r>
            </w:ins>
          </w:p>
        </w:tc>
      </w:tr>
      <w:tr w:rsidR="00E16E38" w:rsidRPr="00544FC8" w:rsidTr="00E61BC8">
        <w:tc>
          <w:tcPr>
            <w:tcW w:w="865"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E61BC8">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Pass/Fail Criteria Id</w:t>
            </w:r>
          </w:p>
        </w:tc>
      </w:tr>
      <w:tr w:rsidR="000A308D" w:rsidRPr="0056181B" w:rsidTr="00AE5E00">
        <w:tc>
          <w:tcPr>
            <w:tcW w:w="865" w:type="dxa"/>
            <w:shd w:val="clear" w:color="auto" w:fill="auto"/>
            <w:vAlign w:val="center"/>
          </w:tcPr>
          <w:p w:rsidR="000A308D" w:rsidRPr="00544FC8" w:rsidRDefault="000A308D" w:rsidP="0076254B">
            <w:pPr>
              <w:spacing w:after="0"/>
              <w:jc w:val="center"/>
              <w:rPr>
                <w:i/>
                <w:sz w:val="14"/>
                <w:szCs w:val="14"/>
              </w:rPr>
            </w:pPr>
            <w:r w:rsidRPr="005D1206">
              <w:rPr>
                <w:i/>
                <w:sz w:val="14"/>
                <w:szCs w:val="14"/>
              </w:rPr>
              <w:t>Step-10</w:t>
            </w:r>
          </w:p>
        </w:tc>
        <w:tc>
          <w:tcPr>
            <w:tcW w:w="3499" w:type="dxa"/>
            <w:gridSpan w:val="4"/>
            <w:shd w:val="clear" w:color="auto" w:fill="auto"/>
          </w:tcPr>
          <w:p w:rsidR="000A308D" w:rsidRPr="00057FF1" w:rsidRDefault="000A308D" w:rsidP="0076254B">
            <w:pPr>
              <w:pStyle w:val="NormalStep"/>
              <w:rPr>
                <w:rFonts w:asciiTheme="minorHAnsi" w:hAnsiTheme="minorHAnsi" w:cstheme="minorHAnsi"/>
                <w:sz w:val="22"/>
                <w:szCs w:val="22"/>
              </w:rPr>
            </w:pPr>
            <w:r w:rsidRPr="00057FF1">
              <w:rPr>
                <w:rFonts w:asciiTheme="minorHAnsi" w:hAnsiTheme="minorHAnsi" w:cstheme="minorHAnsi"/>
                <w:sz w:val="22"/>
                <w:szCs w:val="22"/>
              </w:rPr>
              <w:t xml:space="preserve">On the toolbar, click on the </w:t>
            </w:r>
            <w:r>
              <w:rPr>
                <w:rFonts w:asciiTheme="minorHAnsi" w:hAnsiTheme="minorHAnsi" w:cstheme="minorHAnsi"/>
                <w:sz w:val="22"/>
                <w:szCs w:val="22"/>
              </w:rPr>
              <w:t>“Datasets”</w:t>
            </w:r>
            <w:r w:rsidRPr="00057FF1">
              <w:rPr>
                <w:rFonts w:asciiTheme="minorHAnsi" w:hAnsiTheme="minorHAnsi" w:cstheme="minorHAnsi"/>
                <w:sz w:val="22"/>
                <w:szCs w:val="22"/>
              </w:rPr>
              <w:t xml:space="preserve"> button icon </w:t>
            </w:r>
          </w:p>
        </w:tc>
        <w:tc>
          <w:tcPr>
            <w:tcW w:w="2690" w:type="dxa"/>
            <w:gridSpan w:val="2"/>
            <w:shd w:val="clear" w:color="auto" w:fill="auto"/>
          </w:tcPr>
          <w:p w:rsidR="000A308D" w:rsidRPr="00057FF1" w:rsidRDefault="000A308D" w:rsidP="0076254B">
            <w:pPr>
              <w:spacing w:after="0"/>
              <w:rPr>
                <w:rFonts w:cstheme="minorHAnsi"/>
                <w:lang w:val="en-US"/>
              </w:rPr>
            </w:pPr>
            <w:r w:rsidRPr="003C0A28">
              <w:rPr>
                <w:rFonts w:cstheme="minorHAnsi"/>
                <w:lang w:val="en-US"/>
              </w:rPr>
              <w:t xml:space="preserve"> The </w:t>
            </w:r>
            <w:r>
              <w:rPr>
                <w:rFonts w:cstheme="minorHAnsi"/>
                <w:lang w:val="en-US"/>
              </w:rPr>
              <w:t>datasets</w:t>
            </w:r>
            <w:r w:rsidRPr="003C0A28">
              <w:rPr>
                <w:rFonts w:cstheme="minorHAnsi"/>
                <w:lang w:val="en-US"/>
              </w:rPr>
              <w:t xml:space="preserve"> widget is opened and the </w:t>
            </w:r>
            <w:r w:rsidRPr="00782772">
              <w:rPr>
                <w:rFonts w:cstheme="minorHAnsi"/>
                <w:lang w:val="en-US"/>
              </w:rPr>
              <w:t>dataset</w:t>
            </w:r>
            <w:r>
              <w:rPr>
                <w:rFonts w:cstheme="minorHAnsi"/>
                <w:lang w:val="en-US"/>
              </w:rPr>
              <w:t>s</w:t>
            </w:r>
            <w:r w:rsidRPr="00782772">
              <w:rPr>
                <w:rFonts w:cstheme="minorHAnsi"/>
                <w:lang w:val="en-US"/>
              </w:rPr>
              <w:t xml:space="preserve"> </w:t>
            </w:r>
            <w:r>
              <w:rPr>
                <w:rFonts w:cstheme="minorHAnsi"/>
                <w:lang w:val="en-US"/>
              </w:rPr>
              <w:t xml:space="preserve">available are </w:t>
            </w:r>
            <w:r w:rsidRPr="00102EF3">
              <w:rPr>
                <w:rFonts w:cstheme="minorHAnsi"/>
                <w:lang w:val="en-US"/>
              </w:rPr>
              <w:t>displayed</w:t>
            </w:r>
            <w:r>
              <w:rPr>
                <w:rFonts w:cstheme="minorHAnsi"/>
                <w:lang w:val="en-US"/>
              </w:rPr>
              <w:t xml:space="preserve"> in a list</w:t>
            </w:r>
            <w:r w:rsidRPr="00102EF3">
              <w:rPr>
                <w:rFonts w:cstheme="minorHAnsi"/>
                <w:lang w:val="en-US"/>
              </w:rPr>
              <w:t>.</w:t>
            </w:r>
          </w:p>
        </w:tc>
        <w:tc>
          <w:tcPr>
            <w:tcW w:w="1559" w:type="dxa"/>
            <w:shd w:val="clear" w:color="auto" w:fill="00FF00"/>
            <w:vAlign w:val="center"/>
          </w:tcPr>
          <w:p w:rsidR="000A308D" w:rsidRPr="0056181B" w:rsidRDefault="000A308D" w:rsidP="0076254B">
            <w:pPr>
              <w:spacing w:after="0"/>
              <w:jc w:val="center"/>
              <w:rPr>
                <w:i/>
                <w:sz w:val="14"/>
                <w:szCs w:val="14"/>
              </w:rPr>
            </w:pPr>
          </w:p>
        </w:tc>
      </w:tr>
      <w:tr w:rsidR="000A308D" w:rsidRPr="004E5884" w:rsidTr="00AE5E00">
        <w:tc>
          <w:tcPr>
            <w:tcW w:w="865" w:type="dxa"/>
            <w:shd w:val="clear" w:color="auto" w:fill="auto"/>
            <w:vAlign w:val="center"/>
          </w:tcPr>
          <w:p w:rsidR="000A308D" w:rsidRPr="00544FC8" w:rsidRDefault="000A308D" w:rsidP="0076254B">
            <w:pPr>
              <w:spacing w:after="0"/>
              <w:jc w:val="center"/>
              <w:rPr>
                <w:i/>
                <w:sz w:val="14"/>
                <w:szCs w:val="14"/>
              </w:rPr>
            </w:pPr>
            <w:r w:rsidRPr="005D1206">
              <w:rPr>
                <w:i/>
                <w:sz w:val="14"/>
                <w:szCs w:val="14"/>
              </w:rPr>
              <w:t>Step-20</w:t>
            </w:r>
          </w:p>
        </w:tc>
        <w:tc>
          <w:tcPr>
            <w:tcW w:w="3499" w:type="dxa"/>
            <w:gridSpan w:val="4"/>
            <w:shd w:val="clear" w:color="auto" w:fill="auto"/>
          </w:tcPr>
          <w:p w:rsidR="000A308D" w:rsidRPr="00057FF1" w:rsidRDefault="000A308D" w:rsidP="0076254B">
            <w:pPr>
              <w:pStyle w:val="NormalStep"/>
              <w:rPr>
                <w:rFonts w:asciiTheme="minorHAnsi" w:hAnsiTheme="minorHAnsi" w:cstheme="minorHAnsi"/>
                <w:sz w:val="22"/>
                <w:szCs w:val="22"/>
              </w:rPr>
            </w:pPr>
            <w:r w:rsidRPr="00057FF1">
              <w:rPr>
                <w:rFonts w:asciiTheme="minorHAnsi" w:hAnsiTheme="minorHAnsi" w:cstheme="minorHAnsi"/>
                <w:sz w:val="22"/>
                <w:szCs w:val="22"/>
              </w:rPr>
              <w:t xml:space="preserve">Click on </w:t>
            </w:r>
            <w:r>
              <w:rPr>
                <w:rFonts w:asciiTheme="minorHAnsi" w:hAnsiTheme="minorHAnsi" w:cstheme="minorHAnsi"/>
                <w:sz w:val="22"/>
                <w:szCs w:val="22"/>
              </w:rPr>
              <w:t xml:space="preserve">ND_SAR_1 </w:t>
            </w:r>
            <w:r w:rsidRPr="00057FF1">
              <w:rPr>
                <w:rFonts w:asciiTheme="minorHAnsi" w:hAnsiTheme="minorHAnsi" w:cstheme="minorHAnsi"/>
                <w:sz w:val="22"/>
                <w:szCs w:val="22"/>
              </w:rPr>
              <w:t xml:space="preserve"> </w:t>
            </w:r>
            <w:r>
              <w:rPr>
                <w:rFonts w:asciiTheme="minorHAnsi" w:hAnsiTheme="minorHAnsi" w:cstheme="minorHAnsi"/>
                <w:sz w:val="22"/>
                <w:szCs w:val="22"/>
              </w:rPr>
              <w:t>dataset</w:t>
            </w:r>
          </w:p>
        </w:tc>
        <w:tc>
          <w:tcPr>
            <w:tcW w:w="2690" w:type="dxa"/>
            <w:gridSpan w:val="2"/>
            <w:shd w:val="clear" w:color="auto" w:fill="auto"/>
          </w:tcPr>
          <w:p w:rsidR="000A308D" w:rsidRPr="00057FF1" w:rsidRDefault="000A308D" w:rsidP="0076254B">
            <w:pPr>
              <w:spacing w:after="0"/>
              <w:rPr>
                <w:rFonts w:cstheme="minorHAnsi"/>
                <w:lang w:val="en-US"/>
              </w:rPr>
            </w:pPr>
            <w:r w:rsidRPr="003C0A28">
              <w:rPr>
                <w:rFonts w:cstheme="minorHAnsi"/>
                <w:lang w:val="en-US"/>
              </w:rPr>
              <w:t xml:space="preserve">The </w:t>
            </w:r>
            <w:r>
              <w:rPr>
                <w:rFonts w:cstheme="minorHAnsi"/>
                <w:lang w:val="en-US"/>
              </w:rPr>
              <w:t xml:space="preserve">ND_SAR_1 </w:t>
            </w:r>
            <w:r w:rsidRPr="003C0A28">
              <w:rPr>
                <w:rFonts w:cstheme="minorHAnsi"/>
                <w:lang w:val="en-US"/>
              </w:rPr>
              <w:t xml:space="preserve">dataset </w:t>
            </w:r>
            <w:r>
              <w:rPr>
                <w:rFonts w:cstheme="minorHAnsi"/>
                <w:lang w:val="en-US"/>
              </w:rPr>
              <w:t>is selected</w:t>
            </w:r>
          </w:p>
        </w:tc>
        <w:tc>
          <w:tcPr>
            <w:tcW w:w="1559" w:type="dxa"/>
            <w:shd w:val="clear" w:color="auto" w:fill="00FF00"/>
            <w:vAlign w:val="center"/>
          </w:tcPr>
          <w:p w:rsidR="000A308D" w:rsidRPr="004E5884" w:rsidRDefault="000A308D" w:rsidP="0076254B">
            <w:pPr>
              <w:spacing w:after="0"/>
              <w:jc w:val="center"/>
              <w:rPr>
                <w:sz w:val="14"/>
                <w:szCs w:val="14"/>
                <w:highlight w:val="yellow"/>
                <w:lang w:val="en-US"/>
              </w:rPr>
            </w:pPr>
          </w:p>
        </w:tc>
      </w:tr>
      <w:tr w:rsidR="000A308D" w:rsidRPr="0056181B" w:rsidTr="00AE5E00">
        <w:tc>
          <w:tcPr>
            <w:tcW w:w="865" w:type="dxa"/>
            <w:shd w:val="clear" w:color="auto" w:fill="auto"/>
            <w:vAlign w:val="center"/>
          </w:tcPr>
          <w:p w:rsidR="000A308D" w:rsidRPr="005D1206" w:rsidRDefault="000A308D" w:rsidP="0076254B">
            <w:pPr>
              <w:spacing w:after="0"/>
              <w:jc w:val="center"/>
              <w:rPr>
                <w:i/>
                <w:sz w:val="14"/>
                <w:szCs w:val="14"/>
              </w:rPr>
            </w:pPr>
            <w:r>
              <w:rPr>
                <w:i/>
                <w:sz w:val="14"/>
                <w:szCs w:val="14"/>
              </w:rPr>
              <w:t>Step-3</w:t>
            </w:r>
            <w:r w:rsidRPr="005D1206">
              <w:rPr>
                <w:i/>
                <w:sz w:val="14"/>
                <w:szCs w:val="14"/>
              </w:rPr>
              <w:t>0</w:t>
            </w:r>
          </w:p>
        </w:tc>
        <w:tc>
          <w:tcPr>
            <w:tcW w:w="3499" w:type="dxa"/>
            <w:gridSpan w:val="4"/>
            <w:shd w:val="clear" w:color="auto" w:fill="auto"/>
          </w:tcPr>
          <w:p w:rsidR="000A308D" w:rsidRPr="00057FF1" w:rsidRDefault="000A308D" w:rsidP="0076254B">
            <w:pPr>
              <w:pStyle w:val="NormalStep"/>
              <w:rPr>
                <w:rFonts w:asciiTheme="minorHAnsi" w:hAnsiTheme="minorHAnsi" w:cstheme="minorHAnsi"/>
                <w:sz w:val="22"/>
                <w:szCs w:val="22"/>
              </w:rPr>
            </w:pPr>
            <w:r>
              <w:rPr>
                <w:rFonts w:asciiTheme="minorHAnsi" w:hAnsiTheme="minorHAnsi" w:cstheme="minorHAnsi"/>
                <w:sz w:val="22"/>
                <w:szCs w:val="22"/>
              </w:rPr>
              <w:t>Move to a location enclosing South of England and north of France on the map, using zoom and/or mouse move</w:t>
            </w:r>
          </w:p>
        </w:tc>
        <w:tc>
          <w:tcPr>
            <w:tcW w:w="2690" w:type="dxa"/>
            <w:gridSpan w:val="2"/>
            <w:shd w:val="clear" w:color="auto" w:fill="auto"/>
          </w:tcPr>
          <w:p w:rsidR="000A308D" w:rsidRPr="00D61852" w:rsidRDefault="000A308D" w:rsidP="0076254B">
            <w:pPr>
              <w:spacing w:after="0"/>
              <w:rPr>
                <w:rFonts w:cstheme="minorHAnsi"/>
                <w:lang w:val="en-GB"/>
              </w:rPr>
            </w:pPr>
            <w:r>
              <w:rPr>
                <w:rFonts w:cstheme="minorHAnsi"/>
                <w:lang w:val="en-GB"/>
              </w:rPr>
              <w:t>The chosen location is displayed.</w:t>
            </w:r>
          </w:p>
        </w:tc>
        <w:tc>
          <w:tcPr>
            <w:tcW w:w="1559" w:type="dxa"/>
            <w:shd w:val="clear" w:color="auto" w:fill="00FF00"/>
            <w:vAlign w:val="center"/>
          </w:tcPr>
          <w:p w:rsidR="000A308D" w:rsidRPr="0056181B" w:rsidRDefault="000A308D" w:rsidP="0076254B">
            <w:pPr>
              <w:spacing w:after="0"/>
              <w:jc w:val="center"/>
              <w:rPr>
                <w:i/>
                <w:sz w:val="14"/>
                <w:szCs w:val="14"/>
              </w:rPr>
            </w:pPr>
          </w:p>
        </w:tc>
      </w:tr>
      <w:tr w:rsidR="000A308D" w:rsidRPr="0056181B" w:rsidTr="00AE5E00">
        <w:tc>
          <w:tcPr>
            <w:tcW w:w="865" w:type="dxa"/>
            <w:shd w:val="clear" w:color="auto" w:fill="auto"/>
            <w:vAlign w:val="center"/>
          </w:tcPr>
          <w:p w:rsidR="000A308D" w:rsidRPr="005D1206" w:rsidRDefault="000A308D" w:rsidP="0076254B">
            <w:pPr>
              <w:spacing w:after="0"/>
              <w:jc w:val="center"/>
              <w:rPr>
                <w:i/>
                <w:sz w:val="14"/>
                <w:szCs w:val="14"/>
              </w:rPr>
            </w:pPr>
            <w:r>
              <w:rPr>
                <w:i/>
                <w:sz w:val="14"/>
                <w:szCs w:val="14"/>
              </w:rPr>
              <w:t>Step-40</w:t>
            </w:r>
          </w:p>
        </w:tc>
        <w:tc>
          <w:tcPr>
            <w:tcW w:w="3499" w:type="dxa"/>
            <w:gridSpan w:val="4"/>
            <w:shd w:val="clear" w:color="auto" w:fill="auto"/>
          </w:tcPr>
          <w:p w:rsidR="000A308D" w:rsidRPr="00E24DDB" w:rsidRDefault="000A308D" w:rsidP="0076254B">
            <w:pPr>
              <w:pStyle w:val="NormalStep"/>
              <w:rPr>
                <w:rFonts w:asciiTheme="minorHAnsi" w:hAnsiTheme="minorHAnsi" w:cstheme="minorHAnsi"/>
                <w:b/>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w:t>
            </w:r>
            <w:r w:rsidRPr="00057FF1">
              <w:rPr>
                <w:rFonts w:asciiTheme="minorHAnsi" w:hAnsiTheme="minorHAnsi" w:cstheme="minorHAnsi"/>
                <w:sz w:val="22"/>
                <w:szCs w:val="22"/>
              </w:rPr>
              <w:t>Search</w:t>
            </w:r>
            <w:r>
              <w:rPr>
                <w:rFonts w:asciiTheme="minorHAnsi" w:hAnsiTheme="minorHAnsi" w:cstheme="minorHAnsi"/>
                <w:sz w:val="22"/>
                <w:szCs w:val="22"/>
              </w:rPr>
              <w:t>”</w:t>
            </w:r>
            <w:r w:rsidRPr="00057FF1">
              <w:rPr>
                <w:rFonts w:asciiTheme="minorHAnsi" w:hAnsiTheme="minorHAnsi" w:cstheme="minorHAnsi"/>
                <w:sz w:val="22"/>
                <w:szCs w:val="22"/>
              </w:rPr>
              <w:t xml:space="preserve"> button icon</w:t>
            </w:r>
          </w:p>
        </w:tc>
        <w:tc>
          <w:tcPr>
            <w:tcW w:w="2690" w:type="dxa"/>
            <w:gridSpan w:val="2"/>
            <w:shd w:val="clear" w:color="auto" w:fill="auto"/>
          </w:tcPr>
          <w:p w:rsidR="000A308D" w:rsidRPr="003C0A28" w:rsidRDefault="000A308D" w:rsidP="0076254B">
            <w:pPr>
              <w:spacing w:after="0"/>
              <w:rPr>
                <w:rFonts w:cstheme="minorHAnsi"/>
                <w:lang w:val="en-US"/>
              </w:rPr>
            </w:pPr>
            <w:r w:rsidRPr="003C0A28">
              <w:rPr>
                <w:rFonts w:cstheme="minorHAnsi"/>
                <w:lang w:val="en-US"/>
              </w:rPr>
              <w:t>The search widget is opened</w:t>
            </w:r>
            <w:r>
              <w:rPr>
                <w:rFonts w:cstheme="minorHAnsi"/>
                <w:lang w:val="en-US"/>
              </w:rPr>
              <w:t xml:space="preserve">. </w:t>
            </w:r>
          </w:p>
        </w:tc>
        <w:tc>
          <w:tcPr>
            <w:tcW w:w="1559" w:type="dxa"/>
            <w:shd w:val="clear" w:color="auto" w:fill="00FF00"/>
            <w:vAlign w:val="center"/>
          </w:tcPr>
          <w:p w:rsidR="000A308D" w:rsidRPr="0056181B" w:rsidRDefault="000A308D" w:rsidP="0076254B">
            <w:pPr>
              <w:spacing w:after="0"/>
              <w:jc w:val="center"/>
              <w:rPr>
                <w:i/>
                <w:sz w:val="14"/>
                <w:szCs w:val="14"/>
              </w:rPr>
            </w:pPr>
          </w:p>
        </w:tc>
      </w:tr>
      <w:tr w:rsidR="000A308D" w:rsidRPr="0056181B" w:rsidTr="00AE5E00">
        <w:tc>
          <w:tcPr>
            <w:tcW w:w="865" w:type="dxa"/>
            <w:shd w:val="clear" w:color="auto" w:fill="auto"/>
            <w:vAlign w:val="center"/>
          </w:tcPr>
          <w:p w:rsidR="000A308D" w:rsidRDefault="000A308D" w:rsidP="0076254B">
            <w:pPr>
              <w:spacing w:after="0"/>
              <w:jc w:val="center"/>
              <w:rPr>
                <w:i/>
                <w:sz w:val="14"/>
                <w:szCs w:val="14"/>
              </w:rPr>
            </w:pPr>
            <w:r>
              <w:rPr>
                <w:i/>
                <w:sz w:val="14"/>
                <w:szCs w:val="14"/>
              </w:rPr>
              <w:t>Step-5</w:t>
            </w:r>
            <w:r w:rsidRPr="005D1206">
              <w:rPr>
                <w:i/>
                <w:sz w:val="14"/>
                <w:szCs w:val="14"/>
              </w:rPr>
              <w:t>0</w:t>
            </w:r>
          </w:p>
        </w:tc>
        <w:tc>
          <w:tcPr>
            <w:tcW w:w="3499" w:type="dxa"/>
            <w:gridSpan w:val="4"/>
            <w:shd w:val="clear" w:color="auto" w:fill="auto"/>
          </w:tcPr>
          <w:p w:rsidR="000A308D" w:rsidRDefault="000A308D" w:rsidP="0076254B">
            <w:pPr>
              <w:pStyle w:val="NormalStep"/>
              <w:rPr>
                <w:rFonts w:asciiTheme="minorHAnsi" w:hAnsiTheme="minorHAnsi" w:cstheme="minorHAnsi"/>
                <w:sz w:val="22"/>
                <w:szCs w:val="22"/>
              </w:rPr>
            </w:pPr>
            <w:r>
              <w:rPr>
                <w:rFonts w:asciiTheme="minorHAnsi" w:hAnsiTheme="minorHAnsi" w:cstheme="minorHAnsi"/>
                <w:sz w:val="22"/>
                <w:szCs w:val="22"/>
              </w:rPr>
              <w:t>Press the Apply button</w:t>
            </w:r>
          </w:p>
        </w:tc>
        <w:tc>
          <w:tcPr>
            <w:tcW w:w="2690" w:type="dxa"/>
            <w:gridSpan w:val="2"/>
            <w:shd w:val="clear" w:color="auto" w:fill="auto"/>
          </w:tcPr>
          <w:p w:rsidR="000A308D" w:rsidRDefault="000A308D" w:rsidP="0076254B">
            <w:pPr>
              <w:spacing w:after="0"/>
              <w:rPr>
                <w:rFonts w:cstheme="minorHAnsi"/>
                <w:lang w:val="en-GB"/>
              </w:rPr>
            </w:pPr>
            <w:r>
              <w:rPr>
                <w:rFonts w:cstheme="minorHAnsi"/>
                <w:lang w:val="en-GB"/>
              </w:rPr>
              <w:t>Footprints appear on the map.</w:t>
            </w:r>
          </w:p>
        </w:tc>
        <w:tc>
          <w:tcPr>
            <w:tcW w:w="1559" w:type="dxa"/>
            <w:shd w:val="clear" w:color="auto" w:fill="00FF00"/>
            <w:vAlign w:val="center"/>
          </w:tcPr>
          <w:p w:rsidR="000A308D" w:rsidRPr="0056181B" w:rsidRDefault="000A308D" w:rsidP="0076254B">
            <w:pPr>
              <w:spacing w:after="0"/>
              <w:jc w:val="center"/>
              <w:rPr>
                <w:i/>
                <w:sz w:val="14"/>
                <w:szCs w:val="14"/>
              </w:rPr>
            </w:pPr>
          </w:p>
        </w:tc>
      </w:tr>
      <w:tr w:rsidR="000A308D" w:rsidRPr="0056181B" w:rsidTr="009C6C96">
        <w:tc>
          <w:tcPr>
            <w:tcW w:w="865" w:type="dxa"/>
            <w:shd w:val="clear" w:color="auto" w:fill="auto"/>
            <w:vAlign w:val="center"/>
          </w:tcPr>
          <w:p w:rsidR="000A308D" w:rsidRDefault="000A308D" w:rsidP="0076254B">
            <w:pPr>
              <w:spacing w:after="0"/>
              <w:jc w:val="center"/>
              <w:rPr>
                <w:i/>
                <w:sz w:val="14"/>
                <w:szCs w:val="14"/>
              </w:rPr>
            </w:pPr>
            <w:r>
              <w:rPr>
                <w:i/>
                <w:sz w:val="14"/>
                <w:szCs w:val="14"/>
              </w:rPr>
              <w:t>Step-6</w:t>
            </w:r>
            <w:r w:rsidRPr="005D1206">
              <w:rPr>
                <w:i/>
                <w:sz w:val="14"/>
                <w:szCs w:val="14"/>
              </w:rPr>
              <w:t>0</w:t>
            </w:r>
          </w:p>
        </w:tc>
        <w:tc>
          <w:tcPr>
            <w:tcW w:w="3499" w:type="dxa"/>
            <w:gridSpan w:val="4"/>
            <w:shd w:val="clear" w:color="auto" w:fill="auto"/>
          </w:tcPr>
          <w:p w:rsidR="000A308D" w:rsidRDefault="000A308D" w:rsidP="0076254B">
            <w:pPr>
              <w:pStyle w:val="NormalStep"/>
              <w:rPr>
                <w:rFonts w:asciiTheme="minorHAnsi" w:hAnsiTheme="minorHAnsi" w:cstheme="minorHAnsi"/>
                <w:sz w:val="22"/>
                <w:szCs w:val="22"/>
              </w:rPr>
            </w:pPr>
            <w:r w:rsidRPr="00985F20">
              <w:rPr>
                <w:rFonts w:asciiTheme="minorHAnsi" w:hAnsiTheme="minorHAnsi" w:cstheme="minorHAnsi"/>
                <w:sz w:val="22"/>
                <w:szCs w:val="22"/>
              </w:rPr>
              <w:t xml:space="preserve">Click on a </w:t>
            </w:r>
            <w:r>
              <w:rPr>
                <w:rFonts w:asciiTheme="minorHAnsi" w:hAnsiTheme="minorHAnsi" w:cstheme="minorHAnsi"/>
                <w:sz w:val="22"/>
                <w:szCs w:val="22"/>
              </w:rPr>
              <w:t>footprint in the map.</w:t>
            </w:r>
          </w:p>
        </w:tc>
        <w:tc>
          <w:tcPr>
            <w:tcW w:w="2690" w:type="dxa"/>
            <w:gridSpan w:val="2"/>
            <w:shd w:val="clear" w:color="auto" w:fill="auto"/>
          </w:tcPr>
          <w:p w:rsidR="000A308D" w:rsidRPr="00586267" w:rsidRDefault="000A308D" w:rsidP="0076254B">
            <w:pPr>
              <w:spacing w:after="0"/>
              <w:rPr>
                <w:rFonts w:cstheme="minorHAnsi"/>
                <w:lang w:val="en-GB"/>
              </w:rPr>
            </w:pPr>
            <w:r>
              <w:rPr>
                <w:rFonts w:cstheme="minorHAnsi"/>
                <w:lang w:val="en-GB"/>
              </w:rPr>
              <w:t>The browse layer displayed on the map at the location of the product footprint.</w:t>
            </w:r>
          </w:p>
        </w:tc>
        <w:tc>
          <w:tcPr>
            <w:tcW w:w="1559" w:type="dxa"/>
            <w:tcBorders>
              <w:bottom w:val="single" w:sz="6" w:space="0" w:color="auto"/>
            </w:tcBorders>
            <w:shd w:val="clear" w:color="auto" w:fill="00FF00"/>
            <w:vAlign w:val="center"/>
          </w:tcPr>
          <w:p w:rsidR="000A308D" w:rsidRPr="0056181B" w:rsidRDefault="000A308D" w:rsidP="0076254B">
            <w:pPr>
              <w:spacing w:after="0"/>
              <w:jc w:val="center"/>
              <w:rPr>
                <w:i/>
                <w:sz w:val="14"/>
                <w:szCs w:val="14"/>
              </w:rPr>
            </w:pPr>
            <w:r w:rsidRPr="0056181B">
              <w:rPr>
                <w:i/>
                <w:sz w:val="14"/>
                <w:szCs w:val="14"/>
              </w:rPr>
              <w:t>NGEO-</w:t>
            </w:r>
            <w:r>
              <w:rPr>
                <w:i/>
                <w:sz w:val="14"/>
                <w:szCs w:val="14"/>
              </w:rPr>
              <w:t>WEBC-PFC-006</w:t>
            </w:r>
            <w:r w:rsidRPr="0056181B">
              <w:rPr>
                <w:i/>
                <w:sz w:val="14"/>
                <w:szCs w:val="14"/>
              </w:rPr>
              <w:t>0</w:t>
            </w:r>
          </w:p>
        </w:tc>
      </w:tr>
      <w:tr w:rsidR="000A308D" w:rsidRPr="0056181B" w:rsidTr="009C6C96">
        <w:tc>
          <w:tcPr>
            <w:tcW w:w="865" w:type="dxa"/>
            <w:shd w:val="clear" w:color="auto" w:fill="auto"/>
            <w:vAlign w:val="center"/>
          </w:tcPr>
          <w:p w:rsidR="000A308D" w:rsidRDefault="000A308D" w:rsidP="0076254B">
            <w:pPr>
              <w:spacing w:after="0"/>
              <w:jc w:val="center"/>
              <w:rPr>
                <w:i/>
                <w:sz w:val="14"/>
                <w:szCs w:val="14"/>
              </w:rPr>
            </w:pPr>
            <w:r>
              <w:rPr>
                <w:i/>
                <w:sz w:val="14"/>
                <w:szCs w:val="14"/>
              </w:rPr>
              <w:t>Step-70</w:t>
            </w:r>
          </w:p>
        </w:tc>
        <w:tc>
          <w:tcPr>
            <w:tcW w:w="3499" w:type="dxa"/>
            <w:gridSpan w:val="4"/>
            <w:shd w:val="clear" w:color="auto" w:fill="auto"/>
          </w:tcPr>
          <w:p w:rsidR="000A308D" w:rsidRPr="00985F20" w:rsidRDefault="00273C30" w:rsidP="0076254B">
            <w:pPr>
              <w:pStyle w:val="NormalStep"/>
              <w:rPr>
                <w:rFonts w:asciiTheme="minorHAnsi" w:hAnsiTheme="minorHAnsi" w:cstheme="minorHAnsi"/>
                <w:sz w:val="22"/>
                <w:szCs w:val="22"/>
              </w:rPr>
            </w:pPr>
            <w:r>
              <w:rPr>
                <w:rFonts w:asciiTheme="minorHAnsi" w:hAnsiTheme="minorHAnsi" w:cstheme="minorHAnsi"/>
                <w:sz w:val="22"/>
                <w:szCs w:val="22"/>
              </w:rPr>
              <w:t>Click on “Background” to change the map background, and then choose “OSM (TPZFr)”</w:t>
            </w:r>
          </w:p>
        </w:tc>
        <w:tc>
          <w:tcPr>
            <w:tcW w:w="2690" w:type="dxa"/>
            <w:gridSpan w:val="2"/>
            <w:shd w:val="clear" w:color="auto" w:fill="auto"/>
          </w:tcPr>
          <w:p w:rsidR="000A308D" w:rsidRDefault="000A308D" w:rsidP="0076254B">
            <w:pPr>
              <w:spacing w:after="0"/>
              <w:rPr>
                <w:rFonts w:cstheme="minorHAnsi"/>
                <w:lang w:val="en-GB"/>
              </w:rPr>
            </w:pPr>
            <w:r>
              <w:rPr>
                <w:rFonts w:cstheme="minorHAnsi"/>
                <w:lang w:val="en-GB"/>
              </w:rPr>
              <w:t>The browse layer should be displayed on the map as above.</w:t>
            </w:r>
          </w:p>
        </w:tc>
        <w:tc>
          <w:tcPr>
            <w:tcW w:w="1559" w:type="dxa"/>
            <w:tcBorders>
              <w:top w:val="single" w:sz="6" w:space="0" w:color="auto"/>
              <w:bottom w:val="single" w:sz="6" w:space="0" w:color="auto"/>
            </w:tcBorders>
            <w:shd w:val="clear" w:color="auto" w:fill="47F62A"/>
            <w:vAlign w:val="center"/>
          </w:tcPr>
          <w:p w:rsidR="000A308D" w:rsidRPr="0056181B" w:rsidRDefault="000A308D" w:rsidP="0076254B">
            <w:pPr>
              <w:spacing w:after="0"/>
              <w:jc w:val="center"/>
              <w:rPr>
                <w:i/>
                <w:sz w:val="14"/>
                <w:szCs w:val="14"/>
              </w:rPr>
            </w:pPr>
            <w:r w:rsidRPr="0056181B">
              <w:rPr>
                <w:i/>
                <w:sz w:val="14"/>
                <w:szCs w:val="14"/>
              </w:rPr>
              <w:t>NGEO-</w:t>
            </w:r>
            <w:r w:rsidR="00D04073">
              <w:rPr>
                <w:i/>
                <w:sz w:val="14"/>
                <w:szCs w:val="14"/>
              </w:rPr>
              <w:t>WEBC-PFC-006</w:t>
            </w:r>
            <w:ins w:id="1118" w:author="Mokaddem Emna" w:date="2013-04-28T19:32:00Z">
              <w:r w:rsidR="000D302C">
                <w:rPr>
                  <w:i/>
                  <w:sz w:val="14"/>
                  <w:szCs w:val="14"/>
                </w:rPr>
                <w:t>1</w:t>
              </w:r>
            </w:ins>
            <w:del w:id="1119" w:author="Mokaddem Emna" w:date="2013-04-28T19:32:00Z">
              <w:r w:rsidR="000D302C" w:rsidDel="000D302C">
                <w:rPr>
                  <w:i/>
                  <w:sz w:val="14"/>
                  <w:szCs w:val="14"/>
                </w:rPr>
                <w:delText>0</w:delText>
              </w:r>
            </w:del>
          </w:p>
        </w:tc>
      </w:tr>
      <w:tr w:rsidR="000A308D" w:rsidRPr="0056181B" w:rsidTr="00B5574A">
        <w:tc>
          <w:tcPr>
            <w:tcW w:w="865" w:type="dxa"/>
            <w:shd w:val="clear" w:color="auto" w:fill="auto"/>
            <w:vAlign w:val="center"/>
          </w:tcPr>
          <w:p w:rsidR="000A308D" w:rsidRDefault="000A308D" w:rsidP="0076254B">
            <w:pPr>
              <w:spacing w:after="0"/>
              <w:jc w:val="center"/>
              <w:rPr>
                <w:i/>
                <w:sz w:val="14"/>
                <w:szCs w:val="14"/>
              </w:rPr>
            </w:pPr>
            <w:r>
              <w:rPr>
                <w:i/>
                <w:sz w:val="14"/>
                <w:szCs w:val="14"/>
              </w:rPr>
              <w:t>Step-80</w:t>
            </w:r>
          </w:p>
        </w:tc>
        <w:tc>
          <w:tcPr>
            <w:tcW w:w="3499" w:type="dxa"/>
            <w:gridSpan w:val="4"/>
            <w:shd w:val="clear" w:color="auto" w:fill="auto"/>
          </w:tcPr>
          <w:p w:rsidR="000A308D" w:rsidRDefault="000A308D" w:rsidP="0076254B">
            <w:pPr>
              <w:pStyle w:val="NormalStep"/>
              <w:rPr>
                <w:rFonts w:asciiTheme="minorHAnsi" w:hAnsiTheme="minorHAnsi" w:cstheme="minorHAnsi"/>
                <w:sz w:val="22"/>
                <w:szCs w:val="22"/>
              </w:rPr>
            </w:pPr>
            <w:r>
              <w:rPr>
                <w:rFonts w:asciiTheme="minorHAnsi" w:hAnsiTheme="minorHAnsi" w:cstheme="minorHAnsi"/>
                <w:sz w:val="22"/>
                <w:szCs w:val="22"/>
              </w:rPr>
              <w:t>Click on “2D/3D” to switch the map mode.</w:t>
            </w:r>
          </w:p>
        </w:tc>
        <w:tc>
          <w:tcPr>
            <w:tcW w:w="2690" w:type="dxa"/>
            <w:gridSpan w:val="2"/>
            <w:shd w:val="clear" w:color="auto" w:fill="auto"/>
          </w:tcPr>
          <w:p w:rsidR="000A308D" w:rsidRDefault="000A308D" w:rsidP="0076254B">
            <w:pPr>
              <w:spacing w:after="0"/>
              <w:rPr>
                <w:rFonts w:cstheme="minorHAnsi"/>
                <w:lang w:val="en-GB"/>
              </w:rPr>
            </w:pPr>
            <w:r>
              <w:rPr>
                <w:rFonts w:cstheme="minorHAnsi"/>
                <w:lang w:val="en-GB"/>
              </w:rPr>
              <w:t>The browse layer shall also be displayed in the new mode at the same location.</w:t>
            </w:r>
          </w:p>
        </w:tc>
        <w:tc>
          <w:tcPr>
            <w:tcW w:w="1559" w:type="dxa"/>
            <w:tcBorders>
              <w:top w:val="single" w:sz="6" w:space="0" w:color="auto"/>
              <w:bottom w:val="single" w:sz="6" w:space="0" w:color="auto"/>
            </w:tcBorders>
            <w:shd w:val="clear" w:color="auto" w:fill="47F62A"/>
            <w:vAlign w:val="center"/>
          </w:tcPr>
          <w:p w:rsidR="000A308D" w:rsidRPr="0056181B" w:rsidRDefault="000A308D" w:rsidP="0076254B">
            <w:pPr>
              <w:spacing w:after="0"/>
              <w:jc w:val="center"/>
              <w:rPr>
                <w:i/>
                <w:sz w:val="14"/>
                <w:szCs w:val="14"/>
              </w:rPr>
            </w:pPr>
            <w:r w:rsidRPr="0056181B">
              <w:rPr>
                <w:i/>
                <w:sz w:val="14"/>
                <w:szCs w:val="14"/>
              </w:rPr>
              <w:t>NGEO-</w:t>
            </w:r>
            <w:r w:rsidR="00D04073">
              <w:rPr>
                <w:i/>
                <w:sz w:val="14"/>
                <w:szCs w:val="14"/>
              </w:rPr>
              <w:t>WEBC-PFC-006</w:t>
            </w:r>
            <w:ins w:id="1120" w:author="Mokaddem Emna" w:date="2013-04-28T19:32:00Z">
              <w:r w:rsidR="000D302C">
                <w:rPr>
                  <w:i/>
                  <w:sz w:val="14"/>
                  <w:szCs w:val="14"/>
                </w:rPr>
                <w:t>2</w:t>
              </w:r>
            </w:ins>
            <w:del w:id="1121" w:author="Mokaddem Emna" w:date="2013-04-28T19:32:00Z">
              <w:r w:rsidR="000D302C" w:rsidDel="000D302C">
                <w:rPr>
                  <w:i/>
                  <w:sz w:val="14"/>
                  <w:szCs w:val="14"/>
                </w:rPr>
                <w:delText>0</w:delText>
              </w:r>
            </w:del>
          </w:p>
        </w:tc>
      </w:tr>
      <w:tr w:rsidR="00B5574A" w:rsidRPr="0056181B" w:rsidTr="009C6C96">
        <w:tc>
          <w:tcPr>
            <w:tcW w:w="865" w:type="dxa"/>
            <w:shd w:val="clear" w:color="auto" w:fill="auto"/>
            <w:vAlign w:val="center"/>
          </w:tcPr>
          <w:p w:rsidR="00B5574A" w:rsidRDefault="00B5574A" w:rsidP="00CC6C6C">
            <w:pPr>
              <w:spacing w:after="0"/>
              <w:jc w:val="center"/>
              <w:rPr>
                <w:i/>
                <w:sz w:val="14"/>
                <w:szCs w:val="14"/>
              </w:rPr>
            </w:pPr>
            <w:r>
              <w:rPr>
                <w:i/>
                <w:sz w:val="14"/>
                <w:szCs w:val="14"/>
              </w:rPr>
              <w:t>Step-90</w:t>
            </w:r>
          </w:p>
        </w:tc>
        <w:tc>
          <w:tcPr>
            <w:tcW w:w="3499" w:type="dxa"/>
            <w:gridSpan w:val="4"/>
            <w:shd w:val="clear" w:color="auto" w:fill="auto"/>
          </w:tcPr>
          <w:p w:rsidR="00B5574A" w:rsidRDefault="00B5574A" w:rsidP="00CC6C6C">
            <w:pPr>
              <w:pStyle w:val="NormalStep"/>
              <w:rPr>
                <w:rFonts w:asciiTheme="minorHAnsi" w:hAnsiTheme="minorHAnsi" w:cstheme="minorHAnsi"/>
                <w:sz w:val="22"/>
                <w:szCs w:val="22"/>
              </w:rPr>
            </w:pPr>
            <w:r>
              <w:rPr>
                <w:rFonts w:asciiTheme="minorHAnsi" w:hAnsiTheme="minorHAnsi" w:cstheme="minorHAnsi"/>
                <w:sz w:val="22"/>
                <w:szCs w:val="22"/>
              </w:rPr>
              <w:t>Click on “2D/3D” to switch back to 2D.</w:t>
            </w:r>
          </w:p>
        </w:tc>
        <w:tc>
          <w:tcPr>
            <w:tcW w:w="2690" w:type="dxa"/>
            <w:gridSpan w:val="2"/>
            <w:shd w:val="clear" w:color="auto" w:fill="auto"/>
          </w:tcPr>
          <w:p w:rsidR="00B5574A" w:rsidRDefault="00B5574A" w:rsidP="0076254B">
            <w:pPr>
              <w:spacing w:after="0"/>
              <w:rPr>
                <w:rFonts w:cstheme="minorHAnsi"/>
                <w:lang w:val="en-GB"/>
              </w:rPr>
            </w:pPr>
          </w:p>
        </w:tc>
        <w:tc>
          <w:tcPr>
            <w:tcW w:w="1559" w:type="dxa"/>
            <w:tcBorders>
              <w:top w:val="single" w:sz="6" w:space="0" w:color="auto"/>
              <w:bottom w:val="single" w:sz="2" w:space="0" w:color="auto"/>
            </w:tcBorders>
            <w:shd w:val="clear" w:color="auto" w:fill="47F62A"/>
            <w:vAlign w:val="center"/>
          </w:tcPr>
          <w:p w:rsidR="00B5574A" w:rsidRPr="0056181B" w:rsidRDefault="00B5574A" w:rsidP="0076254B">
            <w:pPr>
              <w:spacing w:after="0"/>
              <w:jc w:val="center"/>
              <w:rPr>
                <w:i/>
                <w:sz w:val="14"/>
                <w:szCs w:val="14"/>
              </w:rPr>
            </w:pPr>
          </w:p>
        </w:tc>
      </w:tr>
    </w:tbl>
    <w:p w:rsidR="00E16E38" w:rsidRDefault="00E16E38" w:rsidP="00E16E38">
      <w:pPr>
        <w:pStyle w:val="Titre3"/>
      </w:pPr>
      <w:bookmarkStart w:id="1122" w:name="_Toc355023285"/>
      <w:r>
        <w:lastRenderedPageBreak/>
        <w:t>NGEO-WEBC-VTP-0070</w:t>
      </w:r>
      <w:bookmarkEnd w:id="1122"/>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E61BC8">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E61BC8">
            <w:pPr>
              <w:spacing w:after="0"/>
              <w:jc w:val="center"/>
              <w:rPr>
                <w:b/>
                <w:i/>
                <w:color w:val="FFFFFF"/>
                <w:szCs w:val="18"/>
                <w:lang w:val="en-US"/>
              </w:rPr>
            </w:pPr>
            <w:r>
              <w:rPr>
                <w:b/>
                <w:i/>
                <w:color w:val="FFFFFF"/>
                <w:szCs w:val="18"/>
                <w:lang w:val="en-US"/>
              </w:rPr>
              <w:t>NGEO VALIDATION TEST  RESULT</w:t>
            </w:r>
          </w:p>
        </w:tc>
      </w:tr>
      <w:tr w:rsidR="00E16E38" w:rsidRPr="008C4ACA" w:rsidTr="00E61BC8">
        <w:tc>
          <w:tcPr>
            <w:tcW w:w="1607" w:type="dxa"/>
            <w:gridSpan w:val="2"/>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E61BC8">
            <w:pPr>
              <w:spacing w:after="0"/>
              <w:rPr>
                <w:i/>
                <w:color w:val="548DD4"/>
                <w:sz w:val="16"/>
                <w:szCs w:val="16"/>
              </w:rPr>
            </w:pPr>
            <w:r>
              <w:rPr>
                <w:i/>
                <w:color w:val="548DD4"/>
                <w:sz w:val="16"/>
                <w:szCs w:val="16"/>
              </w:rPr>
              <w:t>NGEO-CTRL-VTP-0070</w:t>
            </w:r>
          </w:p>
        </w:tc>
        <w:tc>
          <w:tcPr>
            <w:tcW w:w="1134" w:type="dxa"/>
            <w:gridSpan w:val="3"/>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E61BC8">
            <w:pPr>
              <w:spacing w:after="0"/>
              <w:rPr>
                <w:i/>
                <w:color w:val="548DD4"/>
                <w:sz w:val="16"/>
                <w:szCs w:val="16"/>
                <w:lang w:val="en-US"/>
              </w:rPr>
            </w:pPr>
            <w:r>
              <w:rPr>
                <w:i/>
                <w:color w:val="548DD4"/>
                <w:sz w:val="16"/>
                <w:szCs w:val="16"/>
                <w:lang w:val="en-US"/>
              </w:rPr>
              <w:t>Filtered Dataset Selection</w:t>
            </w:r>
          </w:p>
        </w:tc>
      </w:tr>
      <w:tr w:rsidR="00E16E38" w:rsidRPr="00B17EAC" w:rsidTr="009C6C96">
        <w:tc>
          <w:tcPr>
            <w:tcW w:w="8613" w:type="dxa"/>
            <w:gridSpan w:val="8"/>
            <w:tcBorders>
              <w:bottom w:val="single" w:sz="6" w:space="0" w:color="auto"/>
            </w:tcBorders>
            <w:shd w:val="clear" w:color="auto" w:fill="A6A6A6"/>
          </w:tcPr>
          <w:p w:rsidR="00E16E38" w:rsidRPr="00544FC8" w:rsidRDefault="00E16E38" w:rsidP="00E61BC8">
            <w:pPr>
              <w:spacing w:after="0"/>
              <w:rPr>
                <w:sz w:val="14"/>
                <w:szCs w:val="14"/>
              </w:rPr>
            </w:pPr>
            <w:r>
              <w:rPr>
                <w:b/>
                <w:sz w:val="14"/>
                <w:szCs w:val="14"/>
              </w:rPr>
              <w:t>Result</w:t>
            </w:r>
          </w:p>
        </w:tc>
      </w:tr>
      <w:tr w:rsidR="00E16E38" w:rsidRPr="00EA22CA" w:rsidTr="009C6C96">
        <w:tc>
          <w:tcPr>
            <w:tcW w:w="8613" w:type="dxa"/>
            <w:gridSpan w:val="8"/>
            <w:tcBorders>
              <w:top w:val="single" w:sz="6" w:space="0" w:color="auto"/>
              <w:bottom w:val="single" w:sz="6" w:space="0" w:color="auto"/>
            </w:tcBorders>
            <w:shd w:val="clear" w:color="auto" w:fill="47F62A"/>
          </w:tcPr>
          <w:p w:rsidR="00E16E38" w:rsidRPr="00EA22CA" w:rsidRDefault="00E16E38" w:rsidP="00E61BC8">
            <w:pPr>
              <w:spacing w:after="0"/>
              <w:jc w:val="center"/>
              <w:rPr>
                <w:b/>
                <w:color w:val="548DD4"/>
                <w:sz w:val="28"/>
                <w:szCs w:val="28"/>
                <w:lang w:val="en-US"/>
              </w:rPr>
            </w:pPr>
            <w:r w:rsidRPr="00EA22CA">
              <w:rPr>
                <w:b/>
                <w:sz w:val="28"/>
                <w:szCs w:val="28"/>
                <w:lang w:val="en-US"/>
              </w:rPr>
              <w:t>PASS</w:t>
            </w:r>
          </w:p>
        </w:tc>
      </w:tr>
      <w:tr w:rsidR="00E16E38" w:rsidRPr="00B17EAC" w:rsidTr="009C6C96">
        <w:tc>
          <w:tcPr>
            <w:tcW w:w="4306" w:type="dxa"/>
            <w:gridSpan w:val="4"/>
            <w:tcBorders>
              <w:top w:val="single" w:sz="6" w:space="0" w:color="auto"/>
            </w:tcBorders>
            <w:shd w:val="clear" w:color="auto" w:fill="A6A6A6"/>
          </w:tcPr>
          <w:p w:rsidR="00E16E38" w:rsidRPr="00544FC8" w:rsidRDefault="00E16E38" w:rsidP="00E61BC8">
            <w:pPr>
              <w:spacing w:after="0"/>
              <w:rPr>
                <w:sz w:val="14"/>
                <w:szCs w:val="14"/>
              </w:rPr>
            </w:pPr>
            <w:r w:rsidRPr="00C669E1">
              <w:rPr>
                <w:b/>
                <w:sz w:val="14"/>
                <w:szCs w:val="14"/>
                <w:lang w:val="en-US"/>
              </w:rPr>
              <w:t xml:space="preserve">Versions </w:t>
            </w:r>
          </w:p>
        </w:tc>
        <w:tc>
          <w:tcPr>
            <w:tcW w:w="4307" w:type="dxa"/>
            <w:gridSpan w:val="4"/>
            <w:tcBorders>
              <w:top w:val="single" w:sz="6" w:space="0" w:color="auto"/>
            </w:tcBorders>
            <w:shd w:val="clear" w:color="auto" w:fill="A6A6A6"/>
          </w:tcPr>
          <w:p w:rsidR="00E16E38" w:rsidRPr="00544FC8" w:rsidRDefault="00E16E38" w:rsidP="00E61BC8">
            <w:pPr>
              <w:spacing w:after="0"/>
              <w:rPr>
                <w:sz w:val="14"/>
                <w:szCs w:val="14"/>
              </w:rPr>
            </w:pPr>
            <w:r>
              <w:rPr>
                <w:sz w:val="14"/>
                <w:szCs w:val="14"/>
              </w:rPr>
              <w:t>Execution info</w:t>
            </w:r>
          </w:p>
        </w:tc>
      </w:tr>
      <w:tr w:rsidR="00E16E38" w:rsidRPr="00B17EAC" w:rsidTr="00E61BC8">
        <w:trPr>
          <w:trHeight w:val="457"/>
        </w:trPr>
        <w:tc>
          <w:tcPr>
            <w:tcW w:w="4306" w:type="dxa"/>
            <w:gridSpan w:val="4"/>
            <w:shd w:val="clear" w:color="auto" w:fill="FFFFFF" w:themeFill="background1"/>
          </w:tcPr>
          <w:p w:rsidR="00E16E38" w:rsidRPr="004E0C5B" w:rsidRDefault="00E16E38" w:rsidP="00E61BC8">
            <w:pPr>
              <w:spacing w:after="0"/>
              <w:rPr>
                <w:i/>
                <w:color w:val="548DD4"/>
                <w:sz w:val="16"/>
                <w:szCs w:val="16"/>
                <w:lang w:val="fr-FR"/>
              </w:rPr>
            </w:pPr>
            <w:r w:rsidRPr="004E0C5B">
              <w:rPr>
                <w:i/>
                <w:color w:val="548DD4"/>
                <w:sz w:val="16"/>
                <w:szCs w:val="16"/>
                <w:lang w:val="fr-FR"/>
              </w:rPr>
              <w:t>Component version</w:t>
            </w:r>
            <w:r>
              <w:rPr>
                <w:i/>
                <w:color w:val="548DD4"/>
                <w:sz w:val="16"/>
                <w:szCs w:val="16"/>
                <w:lang w:val="fr-FR"/>
              </w:rPr>
              <w:t> </w:t>
            </w:r>
            <w:r w:rsidRPr="004E0C5B">
              <w:rPr>
                <w:i/>
                <w:color w:val="548DD4"/>
                <w:sz w:val="16"/>
                <w:szCs w:val="16"/>
                <w:lang w:val="fr-FR"/>
              </w:rPr>
              <w:t xml:space="preserve">: </w:t>
            </w:r>
            <w:r w:rsidR="00EE041E">
              <w:rPr>
                <w:i/>
                <w:color w:val="548DD4"/>
                <w:sz w:val="16"/>
                <w:szCs w:val="16"/>
                <w:lang w:val="fr-FR"/>
              </w:rPr>
              <w:t>0.7-20130327</w:t>
            </w:r>
            <w:r w:rsidRPr="004E0C5B">
              <w:rPr>
                <w:i/>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SVN version</w:t>
            </w:r>
            <w:r>
              <w:rPr>
                <w:color w:val="548DD4"/>
                <w:sz w:val="16"/>
                <w:szCs w:val="16"/>
                <w:lang w:val="fr-FR"/>
              </w:rPr>
              <w:t> </w:t>
            </w:r>
            <w:r w:rsidRPr="007C2567">
              <w:rPr>
                <w:color w:val="548DD4"/>
                <w:sz w:val="16"/>
                <w:szCs w:val="16"/>
                <w:lang w:val="fr-FR"/>
              </w:rPr>
              <w:t xml:space="preserve">: </w:t>
            </w:r>
            <w:r w:rsidR="00395349">
              <w:rPr>
                <w:color w:val="548DD4"/>
                <w:sz w:val="16"/>
                <w:szCs w:val="16"/>
                <w:lang w:val="fr-FR"/>
              </w:rPr>
              <w:t>Rev1089</w:t>
            </w:r>
          </w:p>
          <w:p w:rsidR="00E16E38" w:rsidRDefault="00E16E38" w:rsidP="00E61BC8">
            <w:pPr>
              <w:spacing w:after="0"/>
              <w:rPr>
                <w:i/>
                <w:color w:val="548DD4"/>
                <w:sz w:val="16"/>
                <w:szCs w:val="16"/>
                <w:lang w:val="en-US"/>
              </w:rPr>
            </w:pPr>
            <w:r>
              <w:rPr>
                <w:i/>
                <w:color w:val="548DD4"/>
                <w:sz w:val="16"/>
                <w:szCs w:val="16"/>
                <w:lang w:val="en-US"/>
              </w:rPr>
              <w:t>Tool1 version:</w:t>
            </w:r>
          </w:p>
          <w:p w:rsidR="00E16E38" w:rsidRDefault="00E16E38" w:rsidP="00E61BC8">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C669E1" w:rsidRDefault="00E16E38" w:rsidP="00E61BC8">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E61BC8">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E61BC8">
            <w:pPr>
              <w:spacing w:after="0"/>
              <w:rPr>
                <w:b/>
                <w:sz w:val="14"/>
                <w:szCs w:val="14"/>
              </w:rPr>
            </w:pPr>
            <w:r>
              <w:rPr>
                <w:i/>
                <w:color w:val="548DD4"/>
                <w:sz w:val="16"/>
                <w:szCs w:val="16"/>
                <w:lang w:val="en-US"/>
              </w:rPr>
              <w:t>Chrome/FireFox/IE9</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Paths</w:t>
            </w:r>
          </w:p>
        </w:tc>
      </w:tr>
      <w:tr w:rsidR="00E16E38" w:rsidRPr="008C4ACA" w:rsidTr="00E61BC8">
        <w:tc>
          <w:tcPr>
            <w:tcW w:w="8613" w:type="dxa"/>
            <w:gridSpan w:val="8"/>
            <w:shd w:val="clear" w:color="auto" w:fill="auto"/>
          </w:tcPr>
          <w:p w:rsidR="00E16E38" w:rsidRDefault="00E16E38" w:rsidP="00E61BC8">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E61BC8">
            <w:pPr>
              <w:spacing w:after="0"/>
              <w:rPr>
                <w:i/>
                <w:color w:val="548DD4"/>
                <w:sz w:val="16"/>
                <w:szCs w:val="16"/>
                <w:lang w:val="en-US"/>
              </w:rPr>
            </w:pPr>
            <w:r>
              <w:rPr>
                <w:i/>
                <w:color w:val="548DD4"/>
                <w:sz w:val="16"/>
                <w:szCs w:val="16"/>
                <w:lang w:val="en-US"/>
              </w:rPr>
              <w:t>Output path:</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Evidences</w:t>
            </w:r>
          </w:p>
        </w:tc>
      </w:tr>
      <w:tr w:rsidR="00E16E38" w:rsidRPr="005215A5" w:rsidTr="00E61BC8">
        <w:tc>
          <w:tcPr>
            <w:tcW w:w="8613" w:type="dxa"/>
            <w:gridSpan w:val="8"/>
            <w:shd w:val="clear" w:color="auto" w:fill="auto"/>
          </w:tcPr>
          <w:p w:rsidR="00ED1F5B" w:rsidRDefault="00ED1F5B" w:rsidP="00AE5E00">
            <w:pPr>
              <w:spacing w:after="0"/>
              <w:jc w:val="center"/>
            </w:pPr>
            <w:r>
              <w:rPr>
                <w:noProof/>
                <w:lang w:val="fr-FR" w:eastAsia="fr-FR"/>
              </w:rPr>
              <w:drawing>
                <wp:inline distT="0" distB="0" distL="0" distR="0" wp14:anchorId="1299473D" wp14:editId="1D4EA70F">
                  <wp:extent cx="3844749" cy="2424023"/>
                  <wp:effectExtent l="0" t="0" r="381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070.PNG"/>
                          <pic:cNvPicPr/>
                        </pic:nvPicPr>
                        <pic:blipFill>
                          <a:blip r:embed="rId40" cstate="email">
                            <a:extLst>
                              <a:ext uri="{28A0092B-C50C-407E-A947-70E740481C1C}">
                                <a14:useLocalDpi xmlns:a14="http://schemas.microsoft.com/office/drawing/2010/main" val="0"/>
                              </a:ext>
                            </a:extLst>
                          </a:blip>
                          <a:stretch>
                            <a:fillRect/>
                          </a:stretch>
                        </pic:blipFill>
                        <pic:spPr>
                          <a:xfrm>
                            <a:off x="0" y="0"/>
                            <a:ext cx="3848315" cy="2426271"/>
                          </a:xfrm>
                          <a:prstGeom prst="rect">
                            <a:avLst/>
                          </a:prstGeom>
                        </pic:spPr>
                      </pic:pic>
                    </a:graphicData>
                  </a:graphic>
                </wp:inline>
              </w:drawing>
            </w:r>
          </w:p>
          <w:p w:rsidR="008864B0" w:rsidRDefault="00ED1F5B" w:rsidP="00AE5E00">
            <w:pPr>
              <w:spacing w:after="0"/>
              <w:jc w:val="center"/>
            </w:pPr>
            <w:r>
              <w:rPr>
                <w:noProof/>
                <w:lang w:val="fr-FR" w:eastAsia="fr-FR"/>
              </w:rPr>
              <w:drawing>
                <wp:inline distT="0" distB="0" distL="0" distR="0" wp14:anchorId="6D6BB141" wp14:editId="577BFD67">
                  <wp:extent cx="3985404" cy="189268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071.PNG"/>
                          <pic:cNvPicPr/>
                        </pic:nvPicPr>
                        <pic:blipFill>
                          <a:blip r:embed="rId41" cstate="email">
                            <a:extLst>
                              <a:ext uri="{28A0092B-C50C-407E-A947-70E740481C1C}">
                                <a14:useLocalDpi xmlns:a14="http://schemas.microsoft.com/office/drawing/2010/main" val="0"/>
                              </a:ext>
                            </a:extLst>
                          </a:blip>
                          <a:stretch>
                            <a:fillRect/>
                          </a:stretch>
                        </pic:blipFill>
                        <pic:spPr>
                          <a:xfrm>
                            <a:off x="0" y="0"/>
                            <a:ext cx="3984616" cy="1892308"/>
                          </a:xfrm>
                          <a:prstGeom prst="rect">
                            <a:avLst/>
                          </a:prstGeom>
                        </pic:spPr>
                      </pic:pic>
                    </a:graphicData>
                  </a:graphic>
                </wp:inline>
              </w:drawing>
            </w:r>
          </w:p>
          <w:p w:rsidR="008864B0" w:rsidRDefault="008864B0" w:rsidP="00AE5E00">
            <w:pPr>
              <w:spacing w:after="0"/>
              <w:jc w:val="center"/>
            </w:pPr>
            <w:r>
              <w:rPr>
                <w:noProof/>
                <w:lang w:val="fr-FR" w:eastAsia="fr-FR"/>
              </w:rPr>
              <w:drawing>
                <wp:inline distT="0" distB="0" distL="0" distR="0" wp14:anchorId="4AB53CBF" wp14:editId="25E84D8B">
                  <wp:extent cx="4003324" cy="166489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072.PNG"/>
                          <pic:cNvPicPr/>
                        </pic:nvPicPr>
                        <pic:blipFill>
                          <a:blip r:embed="rId42" cstate="email">
                            <a:extLst>
                              <a:ext uri="{28A0092B-C50C-407E-A947-70E740481C1C}">
                                <a14:useLocalDpi xmlns:a14="http://schemas.microsoft.com/office/drawing/2010/main" val="0"/>
                              </a:ext>
                            </a:extLst>
                          </a:blip>
                          <a:stretch>
                            <a:fillRect/>
                          </a:stretch>
                        </pic:blipFill>
                        <pic:spPr>
                          <a:xfrm>
                            <a:off x="0" y="0"/>
                            <a:ext cx="4003538" cy="1664987"/>
                          </a:xfrm>
                          <a:prstGeom prst="rect">
                            <a:avLst/>
                          </a:prstGeom>
                        </pic:spPr>
                      </pic:pic>
                    </a:graphicData>
                  </a:graphic>
                </wp:inline>
              </w:drawing>
            </w:r>
          </w:p>
          <w:p w:rsidR="00AF36C0" w:rsidRPr="00C669E1" w:rsidRDefault="008864B0" w:rsidP="00AE5E00">
            <w:pPr>
              <w:spacing w:after="0"/>
              <w:jc w:val="center"/>
              <w:rPr>
                <w:i/>
                <w:color w:val="548DD4"/>
                <w:sz w:val="16"/>
                <w:szCs w:val="16"/>
                <w:lang w:val="en-US"/>
              </w:rPr>
            </w:pPr>
            <w:r>
              <w:rPr>
                <w:noProof/>
                <w:lang w:val="fr-FR" w:eastAsia="fr-FR"/>
              </w:rPr>
              <w:lastRenderedPageBreak/>
              <w:drawing>
                <wp:inline distT="0" distB="0" distL="0" distR="0" wp14:anchorId="5BF3A563" wp14:editId="2D1CA347">
                  <wp:extent cx="4002657" cy="2732584"/>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073.PNG"/>
                          <pic:cNvPicPr/>
                        </pic:nvPicPr>
                        <pic:blipFill>
                          <a:blip r:embed="rId43" cstate="email">
                            <a:extLst>
                              <a:ext uri="{28A0092B-C50C-407E-A947-70E740481C1C}">
                                <a14:useLocalDpi xmlns:a14="http://schemas.microsoft.com/office/drawing/2010/main" val="0"/>
                              </a:ext>
                            </a:extLst>
                          </a:blip>
                          <a:stretch>
                            <a:fillRect/>
                          </a:stretch>
                        </pic:blipFill>
                        <pic:spPr>
                          <a:xfrm>
                            <a:off x="0" y="0"/>
                            <a:ext cx="4004973" cy="2734165"/>
                          </a:xfrm>
                          <a:prstGeom prst="rect">
                            <a:avLst/>
                          </a:prstGeom>
                        </pic:spPr>
                      </pic:pic>
                    </a:graphicData>
                  </a:graphic>
                </wp:inline>
              </w:drawing>
            </w:r>
          </w:p>
        </w:tc>
      </w:tr>
      <w:tr w:rsidR="00E16E38" w:rsidRPr="00544FC8" w:rsidTr="00E61BC8">
        <w:tc>
          <w:tcPr>
            <w:tcW w:w="865"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E61BC8">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Pass/Fail Criteria Id</w:t>
            </w:r>
          </w:p>
        </w:tc>
      </w:tr>
      <w:tr w:rsidR="000A308D" w:rsidRPr="0056181B" w:rsidTr="00AE5E00">
        <w:tc>
          <w:tcPr>
            <w:tcW w:w="865" w:type="dxa"/>
            <w:shd w:val="clear" w:color="auto" w:fill="auto"/>
            <w:vAlign w:val="center"/>
          </w:tcPr>
          <w:p w:rsidR="000A308D" w:rsidRPr="00544FC8" w:rsidRDefault="000A308D" w:rsidP="0076254B">
            <w:pPr>
              <w:spacing w:after="0"/>
              <w:jc w:val="center"/>
              <w:rPr>
                <w:i/>
                <w:sz w:val="14"/>
                <w:szCs w:val="14"/>
              </w:rPr>
            </w:pPr>
            <w:r w:rsidRPr="005D1206">
              <w:rPr>
                <w:i/>
                <w:sz w:val="14"/>
                <w:szCs w:val="14"/>
              </w:rPr>
              <w:t>Step-10</w:t>
            </w:r>
          </w:p>
        </w:tc>
        <w:tc>
          <w:tcPr>
            <w:tcW w:w="3499" w:type="dxa"/>
            <w:gridSpan w:val="4"/>
            <w:shd w:val="clear" w:color="auto" w:fill="auto"/>
          </w:tcPr>
          <w:p w:rsidR="000A308D" w:rsidRPr="00057FF1" w:rsidRDefault="000A308D" w:rsidP="0076254B">
            <w:pPr>
              <w:pStyle w:val="NormalStep"/>
              <w:rPr>
                <w:rFonts w:asciiTheme="minorHAnsi" w:hAnsiTheme="minorHAnsi" w:cstheme="minorHAnsi"/>
                <w:sz w:val="22"/>
                <w:szCs w:val="22"/>
              </w:rPr>
            </w:pPr>
            <w:r w:rsidRPr="00C51757">
              <w:rPr>
                <w:rFonts w:asciiTheme="minorHAnsi" w:hAnsiTheme="minorHAnsi" w:cstheme="minorHAnsi"/>
                <w:sz w:val="22"/>
                <w:szCs w:val="22"/>
              </w:rPr>
              <w:t xml:space="preserve">Launch the web client using the url : </w:t>
            </w:r>
            <w:r w:rsidRPr="00E051E8">
              <w:rPr>
                <w:rFonts w:asciiTheme="minorHAnsi" w:hAnsiTheme="minorHAnsi" w:cstheme="minorHAnsi"/>
                <w:sz w:val="22"/>
                <w:szCs w:val="22"/>
              </w:rPr>
              <w:t>http://localhost:3000/client</w:t>
            </w:r>
          </w:p>
        </w:tc>
        <w:tc>
          <w:tcPr>
            <w:tcW w:w="2690" w:type="dxa"/>
            <w:gridSpan w:val="2"/>
            <w:shd w:val="clear" w:color="auto" w:fill="auto"/>
          </w:tcPr>
          <w:p w:rsidR="000A308D" w:rsidRPr="00057FF1" w:rsidRDefault="000A308D" w:rsidP="0076254B">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shd w:val="clear" w:color="auto" w:fill="00FF00"/>
            <w:vAlign w:val="center"/>
          </w:tcPr>
          <w:p w:rsidR="000A308D" w:rsidRPr="0056181B" w:rsidRDefault="000A308D" w:rsidP="0076254B">
            <w:pPr>
              <w:spacing w:after="0"/>
              <w:jc w:val="center"/>
              <w:rPr>
                <w:i/>
                <w:sz w:val="14"/>
                <w:szCs w:val="14"/>
              </w:rPr>
            </w:pPr>
          </w:p>
        </w:tc>
      </w:tr>
      <w:tr w:rsidR="000A308D" w:rsidRPr="0056181B" w:rsidTr="00AE5E00">
        <w:tc>
          <w:tcPr>
            <w:tcW w:w="865" w:type="dxa"/>
            <w:shd w:val="clear" w:color="auto" w:fill="auto"/>
            <w:vAlign w:val="center"/>
          </w:tcPr>
          <w:p w:rsidR="000A308D" w:rsidRPr="005D1206" w:rsidRDefault="000A308D" w:rsidP="0076254B">
            <w:pPr>
              <w:spacing w:after="0"/>
              <w:jc w:val="center"/>
              <w:rPr>
                <w:i/>
                <w:sz w:val="14"/>
                <w:szCs w:val="14"/>
              </w:rPr>
            </w:pPr>
            <w:r>
              <w:rPr>
                <w:i/>
                <w:sz w:val="14"/>
                <w:szCs w:val="14"/>
              </w:rPr>
              <w:t>Step-20</w:t>
            </w:r>
          </w:p>
        </w:tc>
        <w:tc>
          <w:tcPr>
            <w:tcW w:w="3499" w:type="dxa"/>
            <w:gridSpan w:val="4"/>
            <w:shd w:val="clear" w:color="auto" w:fill="auto"/>
          </w:tcPr>
          <w:p w:rsidR="000A308D" w:rsidRPr="00E24DDB" w:rsidRDefault="000A308D" w:rsidP="0076254B">
            <w:pPr>
              <w:pStyle w:val="NormalStep"/>
              <w:rPr>
                <w:rFonts w:asciiTheme="minorHAnsi" w:hAnsiTheme="minorHAnsi" w:cstheme="minorHAnsi"/>
                <w:b/>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“Datasets”</w:t>
            </w:r>
            <w:r w:rsidRPr="00057FF1">
              <w:rPr>
                <w:rFonts w:asciiTheme="minorHAnsi" w:hAnsiTheme="minorHAnsi" w:cstheme="minorHAnsi"/>
                <w:sz w:val="22"/>
                <w:szCs w:val="22"/>
              </w:rPr>
              <w:t xml:space="preserve"> button icon</w:t>
            </w:r>
          </w:p>
        </w:tc>
        <w:tc>
          <w:tcPr>
            <w:tcW w:w="2690" w:type="dxa"/>
            <w:gridSpan w:val="2"/>
            <w:shd w:val="clear" w:color="auto" w:fill="auto"/>
          </w:tcPr>
          <w:p w:rsidR="000A308D" w:rsidRPr="003C0A28" w:rsidRDefault="000A308D" w:rsidP="0076254B">
            <w:pPr>
              <w:spacing w:after="0"/>
              <w:rPr>
                <w:rFonts w:cstheme="minorHAnsi"/>
                <w:lang w:val="en-US"/>
              </w:rPr>
            </w:pPr>
            <w:r w:rsidRPr="003C0A28">
              <w:rPr>
                <w:rFonts w:cstheme="minorHAnsi"/>
                <w:lang w:val="en-US"/>
              </w:rPr>
              <w:t xml:space="preserve">The </w:t>
            </w:r>
            <w:r>
              <w:rPr>
                <w:rFonts w:cstheme="minorHAnsi"/>
                <w:lang w:val="en-US"/>
              </w:rPr>
              <w:t>datasets</w:t>
            </w:r>
            <w:r w:rsidRPr="003C0A28">
              <w:rPr>
                <w:rFonts w:cstheme="minorHAnsi"/>
                <w:lang w:val="en-US"/>
              </w:rPr>
              <w:t xml:space="preserve"> widget is opened and the </w:t>
            </w:r>
            <w:r w:rsidRPr="00782772">
              <w:rPr>
                <w:rFonts w:cstheme="minorHAnsi"/>
                <w:lang w:val="en-US"/>
              </w:rPr>
              <w:t>dataset</w:t>
            </w:r>
            <w:r>
              <w:rPr>
                <w:rFonts w:cstheme="minorHAnsi"/>
                <w:lang w:val="en-US"/>
              </w:rPr>
              <w:t>s</w:t>
            </w:r>
            <w:r w:rsidRPr="00782772">
              <w:rPr>
                <w:rFonts w:cstheme="minorHAnsi"/>
                <w:lang w:val="en-US"/>
              </w:rPr>
              <w:t xml:space="preserve"> </w:t>
            </w:r>
            <w:r>
              <w:rPr>
                <w:rFonts w:cstheme="minorHAnsi"/>
                <w:lang w:val="en-US"/>
              </w:rPr>
              <w:t xml:space="preserve">available are </w:t>
            </w:r>
            <w:r w:rsidRPr="00102EF3">
              <w:rPr>
                <w:rFonts w:cstheme="minorHAnsi"/>
                <w:lang w:val="en-US"/>
              </w:rPr>
              <w:t>displayed</w:t>
            </w:r>
            <w:r>
              <w:rPr>
                <w:rFonts w:cstheme="minorHAnsi"/>
                <w:lang w:val="en-US"/>
              </w:rPr>
              <w:t xml:space="preserve"> in a list</w:t>
            </w:r>
            <w:r w:rsidRPr="00102EF3">
              <w:rPr>
                <w:rFonts w:cstheme="minorHAnsi"/>
                <w:lang w:val="en-US"/>
              </w:rPr>
              <w:t>.</w:t>
            </w:r>
          </w:p>
        </w:tc>
        <w:tc>
          <w:tcPr>
            <w:tcW w:w="1559" w:type="dxa"/>
            <w:shd w:val="clear" w:color="auto" w:fill="00FF00"/>
            <w:vAlign w:val="center"/>
          </w:tcPr>
          <w:p w:rsidR="000A308D" w:rsidRPr="0056181B" w:rsidRDefault="000A308D" w:rsidP="0076254B">
            <w:pPr>
              <w:spacing w:after="0"/>
              <w:jc w:val="center"/>
              <w:rPr>
                <w:i/>
                <w:sz w:val="14"/>
                <w:szCs w:val="14"/>
              </w:rPr>
            </w:pPr>
          </w:p>
        </w:tc>
      </w:tr>
      <w:tr w:rsidR="000A308D" w:rsidRPr="004E5884" w:rsidTr="00AE5E00">
        <w:tc>
          <w:tcPr>
            <w:tcW w:w="865" w:type="dxa"/>
            <w:shd w:val="clear" w:color="auto" w:fill="auto"/>
            <w:vAlign w:val="center"/>
          </w:tcPr>
          <w:p w:rsidR="000A308D" w:rsidRPr="005D1206" w:rsidRDefault="000A308D" w:rsidP="0076254B">
            <w:pPr>
              <w:spacing w:after="0"/>
              <w:jc w:val="center"/>
              <w:rPr>
                <w:i/>
                <w:sz w:val="14"/>
                <w:szCs w:val="14"/>
              </w:rPr>
            </w:pPr>
            <w:r>
              <w:rPr>
                <w:i/>
                <w:sz w:val="14"/>
                <w:szCs w:val="14"/>
              </w:rPr>
              <w:t>Step-3</w:t>
            </w:r>
            <w:r w:rsidRPr="005D1206">
              <w:rPr>
                <w:i/>
                <w:sz w:val="14"/>
                <w:szCs w:val="14"/>
              </w:rPr>
              <w:t>0</w:t>
            </w:r>
          </w:p>
        </w:tc>
        <w:tc>
          <w:tcPr>
            <w:tcW w:w="3499" w:type="dxa"/>
            <w:gridSpan w:val="4"/>
            <w:shd w:val="clear" w:color="auto" w:fill="auto"/>
          </w:tcPr>
          <w:p w:rsidR="000A308D" w:rsidRPr="00057FF1" w:rsidRDefault="000A308D" w:rsidP="0076254B">
            <w:pPr>
              <w:pStyle w:val="NormalStep"/>
              <w:rPr>
                <w:rFonts w:asciiTheme="minorHAnsi" w:hAnsiTheme="minorHAnsi" w:cstheme="minorHAnsi"/>
                <w:sz w:val="22"/>
                <w:szCs w:val="22"/>
              </w:rPr>
            </w:pPr>
            <w:r>
              <w:rPr>
                <w:rFonts w:asciiTheme="minorHAnsi" w:hAnsiTheme="minorHAnsi" w:cstheme="minorHAnsi"/>
                <w:sz w:val="22"/>
                <w:szCs w:val="22"/>
              </w:rPr>
              <w:t>Click on “Mission” menu to select “S1”.</w:t>
            </w:r>
          </w:p>
        </w:tc>
        <w:tc>
          <w:tcPr>
            <w:tcW w:w="2690" w:type="dxa"/>
            <w:gridSpan w:val="2"/>
            <w:shd w:val="clear" w:color="auto" w:fill="auto"/>
          </w:tcPr>
          <w:p w:rsidR="000A308D" w:rsidRPr="00102EF3" w:rsidRDefault="000A308D" w:rsidP="0076254B">
            <w:pPr>
              <w:spacing w:after="0"/>
              <w:rPr>
                <w:rFonts w:cstheme="minorHAnsi"/>
                <w:lang w:val="en-GB"/>
              </w:rPr>
            </w:pPr>
            <w:r>
              <w:rPr>
                <w:rFonts w:cstheme="minorHAnsi"/>
                <w:lang w:val="en-GB"/>
              </w:rPr>
              <w:t>Only ND_SAR_1 and LD_SENTINEL_1 are displayed.</w:t>
            </w:r>
          </w:p>
        </w:tc>
        <w:tc>
          <w:tcPr>
            <w:tcW w:w="1559" w:type="dxa"/>
            <w:shd w:val="clear" w:color="auto" w:fill="00FF00"/>
            <w:vAlign w:val="center"/>
          </w:tcPr>
          <w:p w:rsidR="000A308D" w:rsidRPr="004E5884" w:rsidRDefault="000A308D" w:rsidP="0076254B">
            <w:pPr>
              <w:spacing w:after="0"/>
              <w:jc w:val="center"/>
              <w:rPr>
                <w:sz w:val="14"/>
                <w:szCs w:val="14"/>
                <w:lang w:val="en-US"/>
              </w:rPr>
            </w:pPr>
            <w:r w:rsidRPr="0056181B">
              <w:rPr>
                <w:i/>
                <w:sz w:val="14"/>
                <w:szCs w:val="14"/>
              </w:rPr>
              <w:t>NGEO-</w:t>
            </w:r>
            <w:r>
              <w:rPr>
                <w:i/>
                <w:sz w:val="14"/>
                <w:szCs w:val="14"/>
              </w:rPr>
              <w:t>WEBC-PFC-007</w:t>
            </w:r>
            <w:r w:rsidRPr="0056181B">
              <w:rPr>
                <w:i/>
                <w:sz w:val="14"/>
                <w:szCs w:val="14"/>
              </w:rPr>
              <w:t>0</w:t>
            </w:r>
          </w:p>
        </w:tc>
      </w:tr>
      <w:tr w:rsidR="000A308D" w:rsidRPr="0056181B" w:rsidTr="00AE5E00">
        <w:tc>
          <w:tcPr>
            <w:tcW w:w="865" w:type="dxa"/>
            <w:shd w:val="clear" w:color="auto" w:fill="auto"/>
            <w:vAlign w:val="center"/>
          </w:tcPr>
          <w:p w:rsidR="000A308D" w:rsidRDefault="000A308D" w:rsidP="0076254B">
            <w:pPr>
              <w:spacing w:after="0"/>
              <w:jc w:val="center"/>
              <w:rPr>
                <w:i/>
                <w:sz w:val="14"/>
                <w:szCs w:val="14"/>
              </w:rPr>
            </w:pPr>
            <w:r>
              <w:rPr>
                <w:i/>
                <w:sz w:val="14"/>
                <w:szCs w:val="14"/>
              </w:rPr>
              <w:t>Step-4</w:t>
            </w:r>
            <w:r w:rsidRPr="005D1206">
              <w:rPr>
                <w:i/>
                <w:sz w:val="14"/>
                <w:szCs w:val="14"/>
              </w:rPr>
              <w:t>0</w:t>
            </w:r>
          </w:p>
        </w:tc>
        <w:tc>
          <w:tcPr>
            <w:tcW w:w="3499" w:type="dxa"/>
            <w:gridSpan w:val="4"/>
            <w:shd w:val="clear" w:color="auto" w:fill="auto"/>
          </w:tcPr>
          <w:p w:rsidR="000A308D" w:rsidRDefault="000A308D" w:rsidP="0076254B">
            <w:pPr>
              <w:pStyle w:val="NormalStep"/>
              <w:rPr>
                <w:rFonts w:asciiTheme="minorHAnsi" w:hAnsiTheme="minorHAnsi" w:cstheme="minorHAnsi"/>
                <w:sz w:val="22"/>
                <w:szCs w:val="22"/>
              </w:rPr>
            </w:pPr>
            <w:r>
              <w:rPr>
                <w:rFonts w:asciiTheme="minorHAnsi" w:hAnsiTheme="minorHAnsi" w:cstheme="minorHAnsi"/>
                <w:sz w:val="22"/>
                <w:szCs w:val="22"/>
              </w:rPr>
              <w:t>Click on “Mission” menu to select “None”. Click on “Sensor” menu to select “OPT”.</w:t>
            </w:r>
          </w:p>
        </w:tc>
        <w:tc>
          <w:tcPr>
            <w:tcW w:w="2690" w:type="dxa"/>
            <w:gridSpan w:val="2"/>
            <w:shd w:val="clear" w:color="auto" w:fill="auto"/>
          </w:tcPr>
          <w:p w:rsidR="000A308D" w:rsidRPr="00FF316E" w:rsidRDefault="000A308D" w:rsidP="0076254B">
            <w:pPr>
              <w:spacing w:after="0"/>
              <w:rPr>
                <w:rFonts w:cstheme="minorHAnsi"/>
                <w:lang w:val="en-GB"/>
              </w:rPr>
            </w:pPr>
            <w:r>
              <w:rPr>
                <w:rFonts w:cstheme="minorHAnsi"/>
                <w:lang w:val="en-GB"/>
              </w:rPr>
              <w:t xml:space="preserve">Only </w:t>
            </w:r>
            <w:r w:rsidRPr="00FF316E">
              <w:rPr>
                <w:rFonts w:cstheme="minorHAnsi"/>
                <w:lang w:val="en-GB"/>
              </w:rPr>
              <w:t xml:space="preserve">ND_S2_1 </w:t>
            </w:r>
            <w:r w:rsidRPr="00FF316E">
              <w:rPr>
                <w:rFonts w:cstheme="minorHAnsi"/>
                <w:lang w:val="en-GB"/>
              </w:rPr>
              <w:tab/>
            </w:r>
            <w:r>
              <w:rPr>
                <w:rFonts w:cstheme="minorHAnsi"/>
                <w:lang w:val="en-GB"/>
              </w:rPr>
              <w:t xml:space="preserve">and </w:t>
            </w:r>
          </w:p>
          <w:p w:rsidR="000A308D" w:rsidRPr="00D0690B" w:rsidRDefault="000A308D" w:rsidP="0076254B">
            <w:pPr>
              <w:spacing w:after="0"/>
              <w:rPr>
                <w:rFonts w:cstheme="minorHAnsi"/>
                <w:b/>
                <w:lang w:val="en-GB"/>
              </w:rPr>
            </w:pPr>
            <w:r w:rsidRPr="00FF316E">
              <w:rPr>
                <w:rFonts w:cstheme="minorHAnsi"/>
                <w:lang w:val="en-GB"/>
              </w:rPr>
              <w:t>LD_SENTINEL_1</w:t>
            </w:r>
            <w:r>
              <w:rPr>
                <w:rFonts w:cstheme="minorHAnsi"/>
                <w:lang w:val="en-GB"/>
              </w:rPr>
              <w:t xml:space="preserve"> are displayed.</w:t>
            </w:r>
          </w:p>
        </w:tc>
        <w:tc>
          <w:tcPr>
            <w:tcW w:w="1559" w:type="dxa"/>
            <w:shd w:val="clear" w:color="auto" w:fill="00FF00"/>
            <w:vAlign w:val="center"/>
          </w:tcPr>
          <w:p w:rsidR="000A308D" w:rsidRPr="0056181B" w:rsidRDefault="000A308D" w:rsidP="0076254B">
            <w:pPr>
              <w:spacing w:after="0"/>
              <w:jc w:val="center"/>
              <w:rPr>
                <w:i/>
                <w:sz w:val="14"/>
                <w:szCs w:val="14"/>
              </w:rPr>
            </w:pPr>
            <w:r w:rsidRPr="0056181B">
              <w:rPr>
                <w:i/>
                <w:sz w:val="14"/>
                <w:szCs w:val="14"/>
              </w:rPr>
              <w:t>NGEO-</w:t>
            </w:r>
            <w:r>
              <w:rPr>
                <w:i/>
                <w:sz w:val="14"/>
                <w:szCs w:val="14"/>
              </w:rPr>
              <w:t>WEBC-PFC-0071</w:t>
            </w:r>
          </w:p>
        </w:tc>
      </w:tr>
      <w:tr w:rsidR="000A308D" w:rsidRPr="0056181B" w:rsidTr="00AE5E00">
        <w:tc>
          <w:tcPr>
            <w:tcW w:w="865" w:type="dxa"/>
            <w:shd w:val="clear" w:color="auto" w:fill="auto"/>
            <w:vAlign w:val="center"/>
          </w:tcPr>
          <w:p w:rsidR="000A308D" w:rsidRDefault="000A308D" w:rsidP="0076254B">
            <w:pPr>
              <w:spacing w:after="0"/>
              <w:jc w:val="center"/>
              <w:rPr>
                <w:i/>
                <w:sz w:val="14"/>
                <w:szCs w:val="14"/>
              </w:rPr>
            </w:pPr>
            <w:r>
              <w:rPr>
                <w:i/>
                <w:sz w:val="14"/>
                <w:szCs w:val="14"/>
              </w:rPr>
              <w:t>Step-5</w:t>
            </w:r>
            <w:r w:rsidRPr="005D1206">
              <w:rPr>
                <w:i/>
                <w:sz w:val="14"/>
                <w:szCs w:val="14"/>
              </w:rPr>
              <w:t>0</w:t>
            </w:r>
          </w:p>
        </w:tc>
        <w:tc>
          <w:tcPr>
            <w:tcW w:w="3499" w:type="dxa"/>
            <w:gridSpan w:val="4"/>
            <w:shd w:val="clear" w:color="auto" w:fill="auto"/>
          </w:tcPr>
          <w:p w:rsidR="000A308D" w:rsidRDefault="000A308D" w:rsidP="0076254B">
            <w:pPr>
              <w:pStyle w:val="NormalStep"/>
              <w:rPr>
                <w:rFonts w:asciiTheme="minorHAnsi" w:hAnsiTheme="minorHAnsi" w:cstheme="minorHAnsi"/>
                <w:sz w:val="22"/>
                <w:szCs w:val="22"/>
              </w:rPr>
            </w:pPr>
            <w:r>
              <w:rPr>
                <w:rFonts w:asciiTheme="minorHAnsi" w:hAnsiTheme="minorHAnsi" w:cstheme="minorHAnsi"/>
                <w:sz w:val="22"/>
                <w:szCs w:val="22"/>
              </w:rPr>
              <w:t>Click on “Sensor” menu to select “None. Use the “Keyword” menu to select “interferometry”.</w:t>
            </w:r>
          </w:p>
        </w:tc>
        <w:tc>
          <w:tcPr>
            <w:tcW w:w="2690" w:type="dxa"/>
            <w:gridSpan w:val="2"/>
            <w:shd w:val="clear" w:color="auto" w:fill="auto"/>
          </w:tcPr>
          <w:p w:rsidR="000A308D" w:rsidRPr="00D0690B" w:rsidRDefault="000A308D" w:rsidP="0076254B">
            <w:pPr>
              <w:spacing w:after="0"/>
              <w:rPr>
                <w:rFonts w:cstheme="minorHAnsi"/>
                <w:b/>
                <w:lang w:val="en-GB"/>
              </w:rPr>
            </w:pPr>
            <w:r>
              <w:rPr>
                <w:rFonts w:cstheme="minorHAnsi"/>
                <w:lang w:val="en-GB"/>
              </w:rPr>
              <w:t xml:space="preserve">Only </w:t>
            </w:r>
            <w:r w:rsidRPr="00FF316E">
              <w:rPr>
                <w:rFonts w:cstheme="minorHAnsi"/>
                <w:lang w:val="en-GB"/>
              </w:rPr>
              <w:t>ND_SAR_1</w:t>
            </w:r>
            <w:r>
              <w:rPr>
                <w:rFonts w:cstheme="minorHAnsi"/>
                <w:lang w:val="en-GB"/>
              </w:rPr>
              <w:t xml:space="preserve"> is displayed.</w:t>
            </w:r>
          </w:p>
        </w:tc>
        <w:tc>
          <w:tcPr>
            <w:tcW w:w="1559" w:type="dxa"/>
            <w:tcBorders>
              <w:bottom w:val="single" w:sz="6" w:space="0" w:color="auto"/>
            </w:tcBorders>
            <w:shd w:val="clear" w:color="auto" w:fill="00FF00"/>
            <w:vAlign w:val="center"/>
          </w:tcPr>
          <w:p w:rsidR="000A308D" w:rsidRPr="0056181B" w:rsidRDefault="000A308D" w:rsidP="0076254B">
            <w:pPr>
              <w:spacing w:after="0"/>
              <w:jc w:val="center"/>
              <w:rPr>
                <w:i/>
                <w:sz w:val="14"/>
                <w:szCs w:val="14"/>
              </w:rPr>
            </w:pPr>
            <w:r w:rsidRPr="0056181B">
              <w:rPr>
                <w:i/>
                <w:sz w:val="14"/>
                <w:szCs w:val="14"/>
              </w:rPr>
              <w:t>NGEO-</w:t>
            </w:r>
            <w:r>
              <w:rPr>
                <w:i/>
                <w:sz w:val="14"/>
                <w:szCs w:val="14"/>
              </w:rPr>
              <w:t>WEBC-PFC-0072</w:t>
            </w:r>
          </w:p>
        </w:tc>
      </w:tr>
      <w:tr w:rsidR="000A308D" w:rsidRPr="0056181B" w:rsidTr="00AE5E00">
        <w:tc>
          <w:tcPr>
            <w:tcW w:w="865" w:type="dxa"/>
            <w:shd w:val="clear" w:color="auto" w:fill="auto"/>
            <w:vAlign w:val="center"/>
          </w:tcPr>
          <w:p w:rsidR="000A308D" w:rsidRDefault="000A308D" w:rsidP="0076254B">
            <w:pPr>
              <w:spacing w:after="0"/>
              <w:jc w:val="center"/>
              <w:rPr>
                <w:i/>
                <w:sz w:val="14"/>
                <w:szCs w:val="14"/>
              </w:rPr>
            </w:pPr>
            <w:r>
              <w:rPr>
                <w:i/>
                <w:sz w:val="14"/>
                <w:szCs w:val="14"/>
              </w:rPr>
              <w:t>Step-6</w:t>
            </w:r>
            <w:r w:rsidRPr="005D1206">
              <w:rPr>
                <w:i/>
                <w:sz w:val="14"/>
                <w:szCs w:val="14"/>
              </w:rPr>
              <w:t>0</w:t>
            </w:r>
          </w:p>
        </w:tc>
        <w:tc>
          <w:tcPr>
            <w:tcW w:w="3499" w:type="dxa"/>
            <w:gridSpan w:val="4"/>
            <w:shd w:val="clear" w:color="auto" w:fill="auto"/>
          </w:tcPr>
          <w:p w:rsidR="00ED1F5B" w:rsidRDefault="00ED1F5B" w:rsidP="00ED1F5B">
            <w:pPr>
              <w:pStyle w:val="NormalStep"/>
              <w:rPr>
                <w:rFonts w:asciiTheme="minorHAnsi" w:hAnsiTheme="minorHAnsi" w:cstheme="minorHAnsi"/>
                <w:sz w:val="22"/>
                <w:szCs w:val="22"/>
              </w:rPr>
            </w:pPr>
            <w:r>
              <w:rPr>
                <w:rFonts w:asciiTheme="minorHAnsi" w:hAnsiTheme="minorHAnsi" w:cstheme="minorHAnsi"/>
                <w:sz w:val="22"/>
                <w:szCs w:val="22"/>
              </w:rPr>
              <w:t>Click on “Keyword” menu to select “None.</w:t>
            </w:r>
          </w:p>
          <w:p w:rsidR="000A308D" w:rsidRDefault="000A308D" w:rsidP="00AE5E00">
            <w:pPr>
              <w:pStyle w:val="NormalStep"/>
              <w:spacing w:before="0"/>
              <w:rPr>
                <w:rFonts w:asciiTheme="minorHAnsi" w:hAnsiTheme="minorHAnsi" w:cstheme="minorHAnsi"/>
                <w:sz w:val="22"/>
                <w:szCs w:val="22"/>
              </w:rPr>
            </w:pPr>
            <w:r>
              <w:rPr>
                <w:rFonts w:asciiTheme="minorHAnsi" w:hAnsiTheme="minorHAnsi" w:cstheme="minorHAnsi"/>
                <w:sz w:val="22"/>
                <w:szCs w:val="22"/>
              </w:rPr>
              <w:t>Enter “sen” in the search text field</w:t>
            </w:r>
          </w:p>
        </w:tc>
        <w:tc>
          <w:tcPr>
            <w:tcW w:w="2690" w:type="dxa"/>
            <w:gridSpan w:val="2"/>
            <w:shd w:val="clear" w:color="auto" w:fill="auto"/>
          </w:tcPr>
          <w:p w:rsidR="000A308D" w:rsidRDefault="000A308D" w:rsidP="0076254B">
            <w:pPr>
              <w:spacing w:after="0"/>
              <w:rPr>
                <w:rFonts w:cstheme="minorHAnsi"/>
                <w:lang w:val="en-GB"/>
              </w:rPr>
            </w:pPr>
            <w:r>
              <w:rPr>
                <w:rFonts w:cstheme="minorHAnsi"/>
                <w:lang w:val="en-GB"/>
              </w:rPr>
              <w:t xml:space="preserve">5 datasets are displayed, containing SEN in their name. </w:t>
            </w:r>
          </w:p>
        </w:tc>
        <w:tc>
          <w:tcPr>
            <w:tcW w:w="1559" w:type="dxa"/>
            <w:tcBorders>
              <w:top w:val="single" w:sz="6" w:space="0" w:color="auto"/>
              <w:bottom w:val="single" w:sz="2" w:space="0" w:color="auto"/>
            </w:tcBorders>
            <w:shd w:val="clear" w:color="auto" w:fill="00FF00"/>
            <w:vAlign w:val="center"/>
          </w:tcPr>
          <w:p w:rsidR="000A308D" w:rsidRPr="0056181B" w:rsidRDefault="000A308D" w:rsidP="0076254B">
            <w:pPr>
              <w:spacing w:after="0"/>
              <w:jc w:val="center"/>
              <w:rPr>
                <w:i/>
                <w:sz w:val="14"/>
                <w:szCs w:val="14"/>
              </w:rPr>
            </w:pPr>
            <w:r w:rsidRPr="0056181B">
              <w:rPr>
                <w:i/>
                <w:sz w:val="14"/>
                <w:szCs w:val="14"/>
              </w:rPr>
              <w:t>NGEO-</w:t>
            </w:r>
            <w:r>
              <w:rPr>
                <w:i/>
                <w:sz w:val="14"/>
                <w:szCs w:val="14"/>
              </w:rPr>
              <w:t>WEBC-PFC-0073</w:t>
            </w:r>
          </w:p>
        </w:tc>
      </w:tr>
    </w:tbl>
    <w:p w:rsidR="00E16E38" w:rsidRPr="009B0F33" w:rsidRDefault="00E16E38" w:rsidP="00E16E38">
      <w:pPr>
        <w:rPr>
          <w:lang w:val="en-US"/>
        </w:rPr>
      </w:pPr>
    </w:p>
    <w:p w:rsidR="00E16E38" w:rsidRDefault="00E16E38" w:rsidP="00E16E38">
      <w:pPr>
        <w:pStyle w:val="Titre3"/>
      </w:pPr>
      <w:bookmarkStart w:id="1123" w:name="_Toc355023286"/>
      <w:r>
        <w:t>NGEO-WEBC-VTP-0080</w:t>
      </w:r>
      <w:bookmarkEnd w:id="1123"/>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E61BC8">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E61BC8">
            <w:pPr>
              <w:spacing w:after="0"/>
              <w:jc w:val="center"/>
              <w:rPr>
                <w:b/>
                <w:i/>
                <w:color w:val="FFFFFF"/>
                <w:szCs w:val="18"/>
                <w:lang w:val="en-US"/>
              </w:rPr>
            </w:pPr>
            <w:r>
              <w:rPr>
                <w:b/>
                <w:i/>
                <w:color w:val="FFFFFF"/>
                <w:szCs w:val="18"/>
                <w:lang w:val="en-US"/>
              </w:rPr>
              <w:t>NGEO VALIDATION TEST  RESULT</w:t>
            </w:r>
          </w:p>
        </w:tc>
      </w:tr>
      <w:tr w:rsidR="00E16E38" w:rsidRPr="008C4ACA" w:rsidTr="00E61BC8">
        <w:tc>
          <w:tcPr>
            <w:tcW w:w="1607" w:type="dxa"/>
            <w:gridSpan w:val="2"/>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E61BC8">
            <w:pPr>
              <w:spacing w:after="0"/>
              <w:rPr>
                <w:i/>
                <w:color w:val="548DD4"/>
                <w:sz w:val="16"/>
                <w:szCs w:val="16"/>
              </w:rPr>
            </w:pPr>
            <w:r>
              <w:rPr>
                <w:i/>
                <w:color w:val="548DD4"/>
                <w:sz w:val="16"/>
                <w:szCs w:val="16"/>
              </w:rPr>
              <w:t>NGEO-CTRL-VTP-0080</w:t>
            </w:r>
          </w:p>
        </w:tc>
        <w:tc>
          <w:tcPr>
            <w:tcW w:w="1134" w:type="dxa"/>
            <w:gridSpan w:val="3"/>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E61BC8">
            <w:pPr>
              <w:spacing w:after="0"/>
              <w:rPr>
                <w:i/>
                <w:color w:val="548DD4"/>
                <w:sz w:val="16"/>
                <w:szCs w:val="16"/>
                <w:lang w:val="en-US"/>
              </w:rPr>
            </w:pPr>
            <w:r>
              <w:rPr>
                <w:i/>
                <w:color w:val="548DD4"/>
                <w:sz w:val="16"/>
                <w:szCs w:val="16"/>
                <w:lang w:val="en-US"/>
              </w:rPr>
              <w:t>Searching with a url</w:t>
            </w:r>
          </w:p>
        </w:tc>
      </w:tr>
      <w:tr w:rsidR="00E16E38" w:rsidRPr="00B17EAC" w:rsidTr="00FC730F">
        <w:tc>
          <w:tcPr>
            <w:tcW w:w="8613" w:type="dxa"/>
            <w:gridSpan w:val="8"/>
            <w:tcBorders>
              <w:bottom w:val="single" w:sz="6" w:space="0" w:color="auto"/>
            </w:tcBorders>
            <w:shd w:val="clear" w:color="auto" w:fill="A6A6A6"/>
          </w:tcPr>
          <w:p w:rsidR="00E16E38" w:rsidRPr="00544FC8" w:rsidRDefault="00E16E38" w:rsidP="00E61BC8">
            <w:pPr>
              <w:spacing w:after="0"/>
              <w:rPr>
                <w:sz w:val="14"/>
                <w:szCs w:val="14"/>
              </w:rPr>
            </w:pPr>
            <w:r>
              <w:rPr>
                <w:b/>
                <w:sz w:val="14"/>
                <w:szCs w:val="14"/>
              </w:rPr>
              <w:t>Result</w:t>
            </w:r>
          </w:p>
        </w:tc>
      </w:tr>
      <w:tr w:rsidR="00E16E38" w:rsidRPr="00EA22CA" w:rsidTr="00FC730F">
        <w:tc>
          <w:tcPr>
            <w:tcW w:w="8613" w:type="dxa"/>
            <w:gridSpan w:val="8"/>
            <w:tcBorders>
              <w:top w:val="single" w:sz="6" w:space="0" w:color="auto"/>
              <w:bottom w:val="single" w:sz="6" w:space="0" w:color="auto"/>
            </w:tcBorders>
            <w:shd w:val="clear" w:color="auto" w:fill="00FF00"/>
          </w:tcPr>
          <w:p w:rsidR="00E16E38" w:rsidRPr="00EA22CA" w:rsidRDefault="00E16E38" w:rsidP="00E61BC8">
            <w:pPr>
              <w:spacing w:after="0"/>
              <w:jc w:val="center"/>
              <w:rPr>
                <w:b/>
                <w:color w:val="548DD4"/>
                <w:sz w:val="28"/>
                <w:szCs w:val="28"/>
                <w:lang w:val="en-US"/>
              </w:rPr>
            </w:pPr>
            <w:r w:rsidRPr="00EA22CA">
              <w:rPr>
                <w:b/>
                <w:sz w:val="28"/>
                <w:szCs w:val="28"/>
                <w:lang w:val="en-US"/>
              </w:rPr>
              <w:t>PASS</w:t>
            </w:r>
          </w:p>
        </w:tc>
      </w:tr>
      <w:tr w:rsidR="00E16E38" w:rsidRPr="00B17EAC" w:rsidTr="00FC730F">
        <w:tc>
          <w:tcPr>
            <w:tcW w:w="4306" w:type="dxa"/>
            <w:gridSpan w:val="4"/>
            <w:tcBorders>
              <w:top w:val="single" w:sz="6" w:space="0" w:color="auto"/>
            </w:tcBorders>
            <w:shd w:val="clear" w:color="auto" w:fill="A6A6A6"/>
          </w:tcPr>
          <w:p w:rsidR="00E16E38" w:rsidRPr="00544FC8" w:rsidRDefault="00E16E38" w:rsidP="00E61BC8">
            <w:pPr>
              <w:spacing w:after="0"/>
              <w:rPr>
                <w:sz w:val="14"/>
                <w:szCs w:val="14"/>
              </w:rPr>
            </w:pPr>
            <w:r w:rsidRPr="00C669E1">
              <w:rPr>
                <w:b/>
                <w:sz w:val="14"/>
                <w:szCs w:val="14"/>
                <w:lang w:val="en-US"/>
              </w:rPr>
              <w:t xml:space="preserve">Versions </w:t>
            </w:r>
          </w:p>
        </w:tc>
        <w:tc>
          <w:tcPr>
            <w:tcW w:w="4307" w:type="dxa"/>
            <w:gridSpan w:val="4"/>
            <w:tcBorders>
              <w:top w:val="single" w:sz="6" w:space="0" w:color="auto"/>
            </w:tcBorders>
            <w:shd w:val="clear" w:color="auto" w:fill="A6A6A6"/>
          </w:tcPr>
          <w:p w:rsidR="00E16E38" w:rsidRPr="00544FC8" w:rsidRDefault="00E16E38" w:rsidP="00E61BC8">
            <w:pPr>
              <w:spacing w:after="0"/>
              <w:rPr>
                <w:sz w:val="14"/>
                <w:szCs w:val="14"/>
              </w:rPr>
            </w:pPr>
            <w:r>
              <w:rPr>
                <w:sz w:val="14"/>
                <w:szCs w:val="14"/>
              </w:rPr>
              <w:t>Execution info</w:t>
            </w:r>
          </w:p>
        </w:tc>
      </w:tr>
      <w:tr w:rsidR="00E16E38" w:rsidRPr="00B17EAC" w:rsidTr="00E61BC8">
        <w:trPr>
          <w:trHeight w:val="457"/>
        </w:trPr>
        <w:tc>
          <w:tcPr>
            <w:tcW w:w="4306" w:type="dxa"/>
            <w:gridSpan w:val="4"/>
            <w:shd w:val="clear" w:color="auto" w:fill="FFFFFF" w:themeFill="background1"/>
          </w:tcPr>
          <w:p w:rsidR="00E16E38" w:rsidRPr="00767648" w:rsidRDefault="00E16E38" w:rsidP="00E61BC8">
            <w:pPr>
              <w:spacing w:after="0"/>
              <w:rPr>
                <w:i/>
                <w:color w:val="548DD4"/>
                <w:sz w:val="16"/>
                <w:szCs w:val="16"/>
                <w:lang w:val="en-US"/>
                <w:rPrChange w:id="1124" w:author="Mokaddem Emna" w:date="2013-04-28T19:28:00Z">
                  <w:rPr>
                    <w:i/>
                    <w:color w:val="548DD4"/>
                    <w:sz w:val="16"/>
                    <w:szCs w:val="16"/>
                    <w:lang w:val="fr-FR"/>
                  </w:rPr>
                </w:rPrChange>
              </w:rPr>
            </w:pPr>
            <w:r w:rsidRPr="00767648">
              <w:rPr>
                <w:i/>
                <w:color w:val="548DD4"/>
                <w:sz w:val="16"/>
                <w:szCs w:val="16"/>
                <w:lang w:val="en-US"/>
                <w:rPrChange w:id="1125" w:author="Mokaddem Emna" w:date="2013-04-28T19:28:00Z">
                  <w:rPr>
                    <w:i/>
                    <w:color w:val="548DD4"/>
                    <w:sz w:val="16"/>
                    <w:szCs w:val="16"/>
                    <w:lang w:val="fr-FR"/>
                  </w:rPr>
                </w:rPrChange>
              </w:rPr>
              <w:t xml:space="preserve">Component version: </w:t>
            </w:r>
            <w:ins w:id="1126" w:author="Mokaddem Emna" w:date="2013-04-28T19:28:00Z">
              <w:r w:rsidR="00767648">
                <w:rPr>
                  <w:i/>
                  <w:color w:val="548DD4"/>
                  <w:sz w:val="16"/>
                  <w:szCs w:val="16"/>
                  <w:lang w:val="en-US"/>
                </w:rPr>
                <w:t>1</w:t>
              </w:r>
            </w:ins>
            <w:del w:id="1127" w:author="Mokaddem Emna" w:date="2013-04-28T19:28:00Z">
              <w:r w:rsidR="00EE041E" w:rsidRPr="00767648" w:rsidDel="00767648">
                <w:rPr>
                  <w:i/>
                  <w:color w:val="548DD4"/>
                  <w:sz w:val="16"/>
                  <w:szCs w:val="16"/>
                  <w:lang w:val="en-US"/>
                  <w:rPrChange w:id="1128" w:author="Mokaddem Emna" w:date="2013-04-28T19:28:00Z">
                    <w:rPr>
                      <w:i/>
                      <w:color w:val="548DD4"/>
                      <w:sz w:val="16"/>
                      <w:szCs w:val="16"/>
                      <w:lang w:val="fr-FR"/>
                    </w:rPr>
                  </w:rPrChange>
                </w:rPr>
                <w:delText>0</w:delText>
              </w:r>
            </w:del>
            <w:r w:rsidR="00EE041E" w:rsidRPr="00767648">
              <w:rPr>
                <w:i/>
                <w:color w:val="548DD4"/>
                <w:sz w:val="16"/>
                <w:szCs w:val="16"/>
                <w:lang w:val="en-US"/>
                <w:rPrChange w:id="1129" w:author="Mokaddem Emna" w:date="2013-04-28T19:28:00Z">
                  <w:rPr>
                    <w:i/>
                    <w:color w:val="548DD4"/>
                    <w:sz w:val="16"/>
                    <w:szCs w:val="16"/>
                    <w:lang w:val="fr-FR"/>
                  </w:rPr>
                </w:rPrChange>
              </w:rPr>
              <w:t>.</w:t>
            </w:r>
            <w:ins w:id="1130" w:author="Mokaddem Emna" w:date="2013-04-28T19:28:00Z">
              <w:r w:rsidR="00767648">
                <w:rPr>
                  <w:i/>
                  <w:color w:val="548DD4"/>
                  <w:sz w:val="16"/>
                  <w:szCs w:val="16"/>
                  <w:lang w:val="fr-FR"/>
                </w:rPr>
                <w:t>0</w:t>
              </w:r>
            </w:ins>
            <w:del w:id="1131" w:author="Mokaddem Emna" w:date="2013-04-28T19:28:00Z">
              <w:r w:rsidR="00EE041E" w:rsidDel="00767648">
                <w:rPr>
                  <w:i/>
                  <w:color w:val="548DD4"/>
                  <w:sz w:val="16"/>
                  <w:szCs w:val="16"/>
                  <w:lang w:val="fr-FR"/>
                </w:rPr>
                <w:delText>7</w:delText>
              </w:r>
            </w:del>
            <w:r w:rsidR="00EE041E" w:rsidRPr="00767648">
              <w:rPr>
                <w:i/>
                <w:color w:val="548DD4"/>
                <w:sz w:val="16"/>
                <w:szCs w:val="16"/>
                <w:lang w:val="en-US"/>
                <w:rPrChange w:id="1132" w:author="Mokaddem Emna" w:date="2013-04-28T19:28:00Z">
                  <w:rPr>
                    <w:i/>
                    <w:color w:val="548DD4"/>
                    <w:sz w:val="16"/>
                    <w:szCs w:val="16"/>
                    <w:lang w:val="fr-FR"/>
                  </w:rPr>
                </w:rPrChange>
              </w:rPr>
              <w:t>-20130</w:t>
            </w:r>
            <w:ins w:id="1133" w:author="Mokaddem Emna" w:date="2013-04-28T19:28:00Z">
              <w:r w:rsidR="00767648">
                <w:rPr>
                  <w:i/>
                  <w:color w:val="548DD4"/>
                  <w:sz w:val="16"/>
                  <w:szCs w:val="16"/>
                  <w:lang w:val="en-US"/>
                </w:rPr>
                <w:t>4</w:t>
              </w:r>
            </w:ins>
            <w:del w:id="1134" w:author="Mokaddem Emna" w:date="2013-04-28T19:28:00Z">
              <w:r w:rsidR="00EE041E" w:rsidRPr="00767648" w:rsidDel="00767648">
                <w:rPr>
                  <w:i/>
                  <w:color w:val="548DD4"/>
                  <w:sz w:val="16"/>
                  <w:szCs w:val="16"/>
                  <w:lang w:val="en-US"/>
                  <w:rPrChange w:id="1135" w:author="Mokaddem Emna" w:date="2013-04-28T19:28:00Z">
                    <w:rPr>
                      <w:i/>
                      <w:color w:val="548DD4"/>
                      <w:sz w:val="16"/>
                      <w:szCs w:val="16"/>
                      <w:lang w:val="fr-FR"/>
                    </w:rPr>
                  </w:rPrChange>
                </w:rPr>
                <w:delText>3</w:delText>
              </w:r>
            </w:del>
            <w:r w:rsidR="00EE041E" w:rsidRPr="00767648">
              <w:rPr>
                <w:i/>
                <w:color w:val="548DD4"/>
                <w:sz w:val="16"/>
                <w:szCs w:val="16"/>
                <w:lang w:val="en-US"/>
                <w:rPrChange w:id="1136" w:author="Mokaddem Emna" w:date="2013-04-28T19:28:00Z">
                  <w:rPr>
                    <w:i/>
                    <w:color w:val="548DD4"/>
                    <w:sz w:val="16"/>
                    <w:szCs w:val="16"/>
                    <w:lang w:val="fr-FR"/>
                  </w:rPr>
                </w:rPrChange>
              </w:rPr>
              <w:t>2</w:t>
            </w:r>
            <w:ins w:id="1137" w:author="Mokaddem Emna" w:date="2013-04-28T19:28:00Z">
              <w:r w:rsidR="00767648">
                <w:rPr>
                  <w:i/>
                  <w:color w:val="548DD4"/>
                  <w:sz w:val="16"/>
                  <w:szCs w:val="16"/>
                  <w:lang w:val="en-US"/>
                </w:rPr>
                <w:t>6</w:t>
              </w:r>
            </w:ins>
            <w:del w:id="1138" w:author="Mokaddem Emna" w:date="2013-04-28T19:28:00Z">
              <w:r w:rsidR="00EE041E" w:rsidRPr="00767648" w:rsidDel="00767648">
                <w:rPr>
                  <w:i/>
                  <w:color w:val="548DD4"/>
                  <w:sz w:val="16"/>
                  <w:szCs w:val="16"/>
                  <w:lang w:val="en-US"/>
                  <w:rPrChange w:id="1139" w:author="Mokaddem Emna" w:date="2013-04-28T19:28:00Z">
                    <w:rPr>
                      <w:i/>
                      <w:color w:val="548DD4"/>
                      <w:sz w:val="16"/>
                      <w:szCs w:val="16"/>
                      <w:lang w:val="fr-FR"/>
                    </w:rPr>
                  </w:rPrChange>
                </w:rPr>
                <w:delText>7</w:delText>
              </w:r>
            </w:del>
            <w:r w:rsidRPr="00767648">
              <w:rPr>
                <w:i/>
                <w:color w:val="548DD4"/>
                <w:sz w:val="16"/>
                <w:szCs w:val="16"/>
                <w:lang w:val="en-US"/>
                <w:rPrChange w:id="1140" w:author="Mokaddem Emna" w:date="2013-04-28T19:28:00Z">
                  <w:rPr>
                    <w:i/>
                    <w:color w:val="548DD4"/>
                    <w:sz w:val="16"/>
                    <w:szCs w:val="16"/>
                    <w:lang w:val="fr-FR"/>
                  </w:rPr>
                </w:rPrChange>
              </w:rPr>
              <w:t xml:space="preserve"> </w:t>
            </w:r>
          </w:p>
          <w:p w:rsidR="00E16E38" w:rsidRPr="00767648" w:rsidRDefault="00E16E38" w:rsidP="00E61BC8">
            <w:pPr>
              <w:spacing w:after="0"/>
              <w:rPr>
                <w:color w:val="548DD4"/>
                <w:sz w:val="16"/>
                <w:szCs w:val="16"/>
                <w:lang w:val="en-US"/>
                <w:rPrChange w:id="1141" w:author="Mokaddem Emna" w:date="2013-04-28T19:28:00Z">
                  <w:rPr>
                    <w:color w:val="548DD4"/>
                    <w:sz w:val="16"/>
                    <w:szCs w:val="16"/>
                    <w:lang w:val="fr-FR"/>
                  </w:rPr>
                </w:rPrChange>
              </w:rPr>
            </w:pPr>
            <w:r w:rsidRPr="00767648">
              <w:rPr>
                <w:color w:val="548DD4"/>
                <w:sz w:val="16"/>
                <w:szCs w:val="16"/>
                <w:lang w:val="en-US"/>
                <w:rPrChange w:id="1142" w:author="Mokaddem Emna" w:date="2013-04-28T19:28:00Z">
                  <w:rPr>
                    <w:color w:val="548DD4"/>
                    <w:sz w:val="16"/>
                    <w:szCs w:val="16"/>
                    <w:lang w:val="fr-FR"/>
                  </w:rPr>
                </w:rPrChange>
              </w:rPr>
              <w:t xml:space="preserve">SVN version: </w:t>
            </w:r>
            <w:r w:rsidR="00395349" w:rsidRPr="00767648">
              <w:rPr>
                <w:color w:val="548DD4"/>
                <w:sz w:val="16"/>
                <w:szCs w:val="16"/>
                <w:lang w:val="en-US"/>
                <w:rPrChange w:id="1143" w:author="Mokaddem Emna" w:date="2013-04-28T19:28:00Z">
                  <w:rPr>
                    <w:color w:val="548DD4"/>
                    <w:sz w:val="16"/>
                    <w:szCs w:val="16"/>
                    <w:lang w:val="fr-FR"/>
                  </w:rPr>
                </w:rPrChange>
              </w:rPr>
              <w:t>Rev1089</w:t>
            </w:r>
          </w:p>
          <w:p w:rsidR="00E16E38" w:rsidRDefault="00E16E38" w:rsidP="00E61BC8">
            <w:pPr>
              <w:spacing w:after="0"/>
              <w:rPr>
                <w:i/>
                <w:color w:val="548DD4"/>
                <w:sz w:val="16"/>
                <w:szCs w:val="16"/>
                <w:lang w:val="en-US"/>
              </w:rPr>
            </w:pPr>
            <w:r>
              <w:rPr>
                <w:i/>
                <w:color w:val="548DD4"/>
                <w:sz w:val="16"/>
                <w:szCs w:val="16"/>
                <w:lang w:val="en-US"/>
              </w:rPr>
              <w:t>Tool1 version:</w:t>
            </w:r>
          </w:p>
          <w:p w:rsidR="00E16E38" w:rsidRDefault="00E16E38" w:rsidP="00E61BC8">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w:t>
            </w:r>
            <w:del w:id="1144" w:author="Mokaddem Emna" w:date="2013-04-28T19:28:00Z">
              <w:r w:rsidR="00EE041E" w:rsidDel="007F0BAC">
                <w:rPr>
                  <w:i/>
                  <w:color w:val="548DD4"/>
                  <w:sz w:val="16"/>
                  <w:szCs w:val="16"/>
                  <w:lang w:val="en-US"/>
                </w:rPr>
                <w:delText>3</w:delText>
              </w:r>
            </w:del>
            <w:r w:rsidR="00EE041E">
              <w:rPr>
                <w:i/>
                <w:color w:val="548DD4"/>
                <w:sz w:val="16"/>
                <w:szCs w:val="16"/>
                <w:lang w:val="en-US"/>
              </w:rPr>
              <w:t>/2013</w:t>
            </w:r>
          </w:p>
          <w:p w:rsidR="00E16E38" w:rsidRPr="00C669E1" w:rsidRDefault="00E16E38" w:rsidP="00E61BC8">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E61BC8">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E61BC8">
            <w:pPr>
              <w:spacing w:after="0"/>
              <w:rPr>
                <w:b/>
                <w:sz w:val="14"/>
                <w:szCs w:val="14"/>
              </w:rPr>
            </w:pPr>
            <w:r>
              <w:rPr>
                <w:i/>
                <w:color w:val="548DD4"/>
                <w:sz w:val="16"/>
                <w:szCs w:val="16"/>
                <w:lang w:val="en-US"/>
              </w:rPr>
              <w:t>Chrome/FireFox/IE9</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lastRenderedPageBreak/>
              <w:t>Paths</w:t>
            </w:r>
          </w:p>
        </w:tc>
      </w:tr>
      <w:tr w:rsidR="00E16E38" w:rsidRPr="008C4ACA" w:rsidTr="00E61BC8">
        <w:tc>
          <w:tcPr>
            <w:tcW w:w="8613" w:type="dxa"/>
            <w:gridSpan w:val="8"/>
            <w:shd w:val="clear" w:color="auto" w:fill="auto"/>
          </w:tcPr>
          <w:p w:rsidR="00E16E38" w:rsidRDefault="00E16E38" w:rsidP="00E61BC8">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E61BC8">
            <w:pPr>
              <w:spacing w:after="0"/>
              <w:rPr>
                <w:i/>
                <w:color w:val="548DD4"/>
                <w:sz w:val="16"/>
                <w:szCs w:val="16"/>
                <w:lang w:val="en-US"/>
              </w:rPr>
            </w:pPr>
            <w:r>
              <w:rPr>
                <w:i/>
                <w:color w:val="548DD4"/>
                <w:sz w:val="16"/>
                <w:szCs w:val="16"/>
                <w:lang w:val="en-US"/>
              </w:rPr>
              <w:t>Output path:</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Evidences</w:t>
            </w:r>
          </w:p>
        </w:tc>
      </w:tr>
      <w:tr w:rsidR="00E16E38" w:rsidRPr="005215A5" w:rsidTr="00E61BC8">
        <w:tc>
          <w:tcPr>
            <w:tcW w:w="8613" w:type="dxa"/>
            <w:gridSpan w:val="8"/>
            <w:shd w:val="clear" w:color="auto" w:fill="auto"/>
          </w:tcPr>
          <w:p w:rsidR="00C0560B" w:rsidRDefault="00767648" w:rsidP="00E61BC8">
            <w:pPr>
              <w:spacing w:after="0"/>
            </w:pPr>
            <w:ins w:id="1145" w:author="Mokaddem Emna" w:date="2013-04-28T19:27:00Z">
              <w:r>
                <w:rPr>
                  <w:noProof/>
                  <w:lang w:val="fr-FR" w:eastAsia="fr-FR"/>
                </w:rPr>
                <w:drawing>
                  <wp:inline distT="0" distB="0" distL="0" distR="0" wp14:anchorId="2AE5153A" wp14:editId="316C0CAA">
                    <wp:extent cx="5332095" cy="2517140"/>
                    <wp:effectExtent l="0" t="0" r="1905"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080.png"/>
                            <pic:cNvPicPr/>
                          </pic:nvPicPr>
                          <pic:blipFill>
                            <a:blip r:embed="rId44" cstate="email">
                              <a:extLst>
                                <a:ext uri="{28A0092B-C50C-407E-A947-70E740481C1C}">
                                  <a14:useLocalDpi xmlns:a14="http://schemas.microsoft.com/office/drawing/2010/main" val="0"/>
                                </a:ext>
                              </a:extLst>
                            </a:blip>
                            <a:stretch>
                              <a:fillRect/>
                            </a:stretch>
                          </pic:blipFill>
                          <pic:spPr>
                            <a:xfrm>
                              <a:off x="0" y="0"/>
                              <a:ext cx="5332095" cy="2517140"/>
                            </a:xfrm>
                            <a:prstGeom prst="rect">
                              <a:avLst/>
                            </a:prstGeom>
                          </pic:spPr>
                        </pic:pic>
                      </a:graphicData>
                    </a:graphic>
                  </wp:inline>
                </w:drawing>
              </w:r>
            </w:ins>
          </w:p>
          <w:p w:rsidR="00C0560B" w:rsidRDefault="00767648" w:rsidP="00E61BC8">
            <w:pPr>
              <w:spacing w:after="0"/>
            </w:pPr>
            <w:ins w:id="1146" w:author="Mokaddem Emna" w:date="2013-04-28T19:27:00Z">
              <w:r>
                <w:rPr>
                  <w:noProof/>
                  <w:lang w:val="fr-FR" w:eastAsia="fr-FR"/>
                </w:rPr>
                <w:drawing>
                  <wp:inline distT="0" distB="0" distL="0" distR="0" wp14:anchorId="45E093C9" wp14:editId="539263FB">
                    <wp:extent cx="5332095" cy="2972435"/>
                    <wp:effectExtent l="0" t="0" r="1905"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081.png"/>
                            <pic:cNvPicPr/>
                          </pic:nvPicPr>
                          <pic:blipFill>
                            <a:blip r:embed="rId45" cstate="email">
                              <a:extLst>
                                <a:ext uri="{28A0092B-C50C-407E-A947-70E740481C1C}">
                                  <a14:useLocalDpi xmlns:a14="http://schemas.microsoft.com/office/drawing/2010/main" val="0"/>
                                </a:ext>
                              </a:extLst>
                            </a:blip>
                            <a:stretch>
                              <a:fillRect/>
                            </a:stretch>
                          </pic:blipFill>
                          <pic:spPr>
                            <a:xfrm>
                              <a:off x="0" y="0"/>
                              <a:ext cx="5332095" cy="2972435"/>
                            </a:xfrm>
                            <a:prstGeom prst="rect">
                              <a:avLst/>
                            </a:prstGeom>
                          </pic:spPr>
                        </pic:pic>
                      </a:graphicData>
                    </a:graphic>
                  </wp:inline>
                </w:drawing>
              </w:r>
            </w:ins>
          </w:p>
          <w:p w:rsidR="00E16E38" w:rsidRPr="00C84617" w:rsidRDefault="00E16E38" w:rsidP="00E61BC8">
            <w:pPr>
              <w:spacing w:after="0"/>
              <w:rPr>
                <w:i/>
                <w:color w:val="548DD4"/>
                <w:sz w:val="2"/>
                <w:szCs w:val="16"/>
                <w:lang w:val="en-US"/>
              </w:rPr>
            </w:pPr>
            <w:r>
              <w:t xml:space="preserve">   </w:t>
            </w:r>
          </w:p>
        </w:tc>
      </w:tr>
      <w:tr w:rsidR="00E16E38" w:rsidRPr="00544FC8" w:rsidTr="00E61BC8">
        <w:tc>
          <w:tcPr>
            <w:tcW w:w="865"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Step</w:t>
            </w:r>
          </w:p>
        </w:tc>
        <w:tc>
          <w:tcPr>
            <w:tcW w:w="3499" w:type="dxa"/>
            <w:gridSpan w:val="4"/>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E61BC8">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Pass/Fail Criteria Id</w:t>
            </w:r>
          </w:p>
        </w:tc>
      </w:tr>
      <w:tr w:rsidR="000414C1" w:rsidRPr="0056181B" w:rsidTr="00AE5E00">
        <w:tc>
          <w:tcPr>
            <w:tcW w:w="865" w:type="dxa"/>
            <w:shd w:val="clear" w:color="auto" w:fill="auto"/>
            <w:vAlign w:val="center"/>
          </w:tcPr>
          <w:p w:rsidR="000414C1" w:rsidRPr="00544FC8" w:rsidRDefault="000414C1" w:rsidP="0076254B">
            <w:pPr>
              <w:spacing w:after="0"/>
              <w:jc w:val="center"/>
              <w:rPr>
                <w:i/>
                <w:sz w:val="14"/>
                <w:szCs w:val="14"/>
              </w:rPr>
            </w:pPr>
            <w:r w:rsidRPr="005D1206">
              <w:rPr>
                <w:i/>
                <w:sz w:val="14"/>
                <w:szCs w:val="14"/>
              </w:rPr>
              <w:t>Step-10</w:t>
            </w:r>
          </w:p>
        </w:tc>
        <w:tc>
          <w:tcPr>
            <w:tcW w:w="3499" w:type="dxa"/>
            <w:gridSpan w:val="4"/>
            <w:shd w:val="clear" w:color="auto" w:fill="auto"/>
          </w:tcPr>
          <w:p w:rsidR="000414C1" w:rsidRPr="00057FF1" w:rsidRDefault="000414C1" w:rsidP="0076254B">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NGEO-WEBC-VTP-0030</w:t>
            </w:r>
            <w:r w:rsidRPr="00057FF1">
              <w:rPr>
                <w:rFonts w:asciiTheme="minorHAnsi" w:hAnsiTheme="minorHAnsi" w:cstheme="minorHAnsi"/>
                <w:sz w:val="22"/>
                <w:szCs w:val="22"/>
              </w:rPr>
              <w:t xml:space="preserve"> </w:t>
            </w:r>
          </w:p>
        </w:tc>
        <w:tc>
          <w:tcPr>
            <w:tcW w:w="2690" w:type="dxa"/>
            <w:gridSpan w:val="2"/>
            <w:shd w:val="clear" w:color="auto" w:fill="auto"/>
          </w:tcPr>
          <w:p w:rsidR="000414C1" w:rsidRPr="00057FF1" w:rsidRDefault="000414C1" w:rsidP="0076254B">
            <w:pPr>
              <w:spacing w:after="0"/>
              <w:rPr>
                <w:rFonts w:cstheme="minorHAnsi"/>
                <w:lang w:val="en-US"/>
              </w:rPr>
            </w:pPr>
            <w:r w:rsidRPr="003C0A28">
              <w:rPr>
                <w:rFonts w:cstheme="minorHAnsi"/>
                <w:lang w:val="en-US"/>
              </w:rPr>
              <w:t xml:space="preserve"> </w:t>
            </w:r>
            <w:r>
              <w:rPr>
                <w:rFonts w:cstheme="minorHAnsi"/>
                <w:lang w:val="en-US"/>
              </w:rPr>
              <w:t>The search widget is opened.</w:t>
            </w:r>
          </w:p>
        </w:tc>
        <w:tc>
          <w:tcPr>
            <w:tcW w:w="1559" w:type="dxa"/>
            <w:shd w:val="clear" w:color="auto" w:fill="00FF00"/>
            <w:vAlign w:val="center"/>
          </w:tcPr>
          <w:p w:rsidR="000414C1" w:rsidRPr="0056181B" w:rsidRDefault="000414C1" w:rsidP="0076254B">
            <w:pPr>
              <w:spacing w:after="0"/>
              <w:jc w:val="center"/>
              <w:rPr>
                <w:i/>
                <w:sz w:val="14"/>
                <w:szCs w:val="14"/>
              </w:rPr>
            </w:pPr>
          </w:p>
        </w:tc>
      </w:tr>
      <w:tr w:rsidR="000414C1" w:rsidRPr="0056181B" w:rsidTr="00AE5E00">
        <w:tc>
          <w:tcPr>
            <w:tcW w:w="865" w:type="dxa"/>
            <w:shd w:val="clear" w:color="auto" w:fill="auto"/>
            <w:vAlign w:val="center"/>
          </w:tcPr>
          <w:p w:rsidR="000414C1" w:rsidRDefault="000414C1" w:rsidP="0076254B">
            <w:pPr>
              <w:spacing w:after="0"/>
              <w:jc w:val="center"/>
              <w:rPr>
                <w:i/>
                <w:sz w:val="14"/>
                <w:szCs w:val="14"/>
              </w:rPr>
            </w:pPr>
            <w:r>
              <w:rPr>
                <w:i/>
                <w:sz w:val="14"/>
                <w:szCs w:val="14"/>
              </w:rPr>
              <w:t>Step-2</w:t>
            </w:r>
            <w:r w:rsidRPr="005D1206">
              <w:rPr>
                <w:i/>
                <w:sz w:val="14"/>
                <w:szCs w:val="14"/>
              </w:rPr>
              <w:t>0</w:t>
            </w:r>
          </w:p>
        </w:tc>
        <w:tc>
          <w:tcPr>
            <w:tcW w:w="3499" w:type="dxa"/>
            <w:gridSpan w:val="4"/>
            <w:shd w:val="clear" w:color="auto" w:fill="auto"/>
          </w:tcPr>
          <w:p w:rsidR="000414C1" w:rsidRPr="00057FF1" w:rsidRDefault="000414C1" w:rsidP="0076254B">
            <w:pPr>
              <w:pStyle w:val="NormalStep"/>
              <w:rPr>
                <w:rFonts w:asciiTheme="minorHAnsi" w:hAnsiTheme="minorHAnsi" w:cstheme="minorHAnsi"/>
                <w:sz w:val="22"/>
                <w:szCs w:val="22"/>
              </w:rPr>
            </w:pPr>
            <w:r>
              <w:rPr>
                <w:rFonts w:asciiTheme="minorHAnsi" w:hAnsiTheme="minorHAnsi" w:cstheme="minorHAnsi"/>
                <w:sz w:val="22"/>
                <w:szCs w:val="22"/>
              </w:rPr>
              <w:t xml:space="preserve">Click on the “Search url” button </w:t>
            </w:r>
          </w:p>
        </w:tc>
        <w:tc>
          <w:tcPr>
            <w:tcW w:w="2690" w:type="dxa"/>
            <w:gridSpan w:val="2"/>
            <w:shd w:val="clear" w:color="auto" w:fill="auto"/>
          </w:tcPr>
          <w:p w:rsidR="000414C1" w:rsidRPr="003C0A28" w:rsidRDefault="000414C1" w:rsidP="0076254B">
            <w:pPr>
              <w:spacing w:after="0"/>
              <w:rPr>
                <w:rFonts w:cstheme="minorHAnsi"/>
                <w:lang w:val="en-GB"/>
              </w:rPr>
            </w:pPr>
            <w:r>
              <w:rPr>
                <w:rFonts w:cstheme="minorHAnsi"/>
                <w:lang w:val="en-GB"/>
              </w:rPr>
              <w:t>A popup is spawn displaying the search url</w:t>
            </w:r>
          </w:p>
        </w:tc>
        <w:tc>
          <w:tcPr>
            <w:tcW w:w="1559" w:type="dxa"/>
            <w:shd w:val="clear" w:color="auto" w:fill="00FF00"/>
            <w:vAlign w:val="center"/>
          </w:tcPr>
          <w:p w:rsidR="000414C1" w:rsidRPr="0056181B" w:rsidRDefault="000414C1" w:rsidP="0076254B">
            <w:pPr>
              <w:spacing w:after="0"/>
              <w:jc w:val="center"/>
              <w:rPr>
                <w:i/>
                <w:sz w:val="14"/>
                <w:szCs w:val="14"/>
              </w:rPr>
            </w:pPr>
          </w:p>
        </w:tc>
      </w:tr>
      <w:tr w:rsidR="000414C1" w:rsidRPr="0056181B" w:rsidTr="00FC730F">
        <w:tc>
          <w:tcPr>
            <w:tcW w:w="865" w:type="dxa"/>
            <w:shd w:val="clear" w:color="auto" w:fill="auto"/>
            <w:vAlign w:val="center"/>
          </w:tcPr>
          <w:p w:rsidR="000414C1" w:rsidRDefault="000414C1" w:rsidP="0076254B">
            <w:pPr>
              <w:spacing w:after="0"/>
              <w:jc w:val="center"/>
              <w:rPr>
                <w:i/>
                <w:sz w:val="14"/>
                <w:szCs w:val="14"/>
              </w:rPr>
            </w:pPr>
            <w:r>
              <w:rPr>
                <w:i/>
                <w:sz w:val="14"/>
                <w:szCs w:val="14"/>
              </w:rPr>
              <w:t>Step-3</w:t>
            </w:r>
            <w:r w:rsidRPr="005D1206">
              <w:rPr>
                <w:i/>
                <w:sz w:val="14"/>
                <w:szCs w:val="14"/>
              </w:rPr>
              <w:t>0</w:t>
            </w:r>
          </w:p>
        </w:tc>
        <w:tc>
          <w:tcPr>
            <w:tcW w:w="3499" w:type="dxa"/>
            <w:gridSpan w:val="4"/>
            <w:shd w:val="clear" w:color="auto" w:fill="auto"/>
          </w:tcPr>
          <w:p w:rsidR="000414C1" w:rsidRDefault="000414C1" w:rsidP="0076254B">
            <w:pPr>
              <w:pStyle w:val="NormalStep"/>
              <w:rPr>
                <w:rFonts w:asciiTheme="minorHAnsi" w:hAnsiTheme="minorHAnsi" w:cstheme="minorHAnsi"/>
                <w:sz w:val="22"/>
                <w:szCs w:val="22"/>
              </w:rPr>
            </w:pPr>
            <w:r>
              <w:rPr>
                <w:rFonts w:asciiTheme="minorHAnsi" w:hAnsiTheme="minorHAnsi" w:cstheme="minorHAnsi"/>
                <w:sz w:val="22"/>
                <w:szCs w:val="22"/>
              </w:rPr>
              <w:t>Select the URL and Copy it</w:t>
            </w:r>
            <w:r w:rsidRPr="001E0A1E">
              <w:rPr>
                <w:rFonts w:asciiTheme="minorHAnsi" w:hAnsiTheme="minorHAnsi" w:cstheme="minorHAnsi"/>
                <w:sz w:val="22"/>
                <w:szCs w:val="22"/>
              </w:rPr>
              <w:t xml:space="preserve"> </w:t>
            </w:r>
          </w:p>
        </w:tc>
        <w:tc>
          <w:tcPr>
            <w:tcW w:w="2690" w:type="dxa"/>
            <w:gridSpan w:val="2"/>
            <w:shd w:val="clear" w:color="auto" w:fill="auto"/>
          </w:tcPr>
          <w:p w:rsidR="000414C1" w:rsidRPr="003C0A28" w:rsidRDefault="000414C1" w:rsidP="0076254B">
            <w:pPr>
              <w:spacing w:after="0"/>
              <w:rPr>
                <w:rFonts w:cstheme="minorHAnsi"/>
                <w:lang w:val="en-GB"/>
              </w:rPr>
            </w:pPr>
          </w:p>
        </w:tc>
        <w:tc>
          <w:tcPr>
            <w:tcW w:w="1559" w:type="dxa"/>
            <w:tcBorders>
              <w:bottom w:val="single" w:sz="6" w:space="0" w:color="auto"/>
            </w:tcBorders>
            <w:shd w:val="clear" w:color="auto" w:fill="00FF00"/>
            <w:vAlign w:val="center"/>
          </w:tcPr>
          <w:p w:rsidR="000414C1" w:rsidRPr="0056181B" w:rsidRDefault="000414C1" w:rsidP="0076254B">
            <w:pPr>
              <w:spacing w:after="0"/>
              <w:jc w:val="center"/>
              <w:rPr>
                <w:i/>
                <w:sz w:val="14"/>
                <w:szCs w:val="14"/>
              </w:rPr>
            </w:pPr>
          </w:p>
        </w:tc>
      </w:tr>
      <w:tr w:rsidR="000414C1" w:rsidRPr="0056181B" w:rsidTr="00FC730F">
        <w:tc>
          <w:tcPr>
            <w:tcW w:w="865" w:type="dxa"/>
            <w:shd w:val="clear" w:color="auto" w:fill="auto"/>
            <w:vAlign w:val="center"/>
          </w:tcPr>
          <w:p w:rsidR="000414C1" w:rsidRDefault="000414C1" w:rsidP="0076254B">
            <w:pPr>
              <w:spacing w:after="0"/>
              <w:jc w:val="center"/>
              <w:rPr>
                <w:i/>
                <w:sz w:val="14"/>
                <w:szCs w:val="14"/>
              </w:rPr>
            </w:pPr>
            <w:r>
              <w:rPr>
                <w:i/>
                <w:sz w:val="14"/>
                <w:szCs w:val="14"/>
              </w:rPr>
              <w:t>Step-4</w:t>
            </w:r>
            <w:r w:rsidRPr="005D1206">
              <w:rPr>
                <w:i/>
                <w:sz w:val="14"/>
                <w:szCs w:val="14"/>
              </w:rPr>
              <w:t>0</w:t>
            </w:r>
          </w:p>
        </w:tc>
        <w:tc>
          <w:tcPr>
            <w:tcW w:w="3499" w:type="dxa"/>
            <w:gridSpan w:val="4"/>
            <w:shd w:val="clear" w:color="auto" w:fill="auto"/>
          </w:tcPr>
          <w:p w:rsidR="000414C1" w:rsidRPr="001E0A1E" w:rsidRDefault="000414C1" w:rsidP="0076254B">
            <w:pPr>
              <w:pStyle w:val="NormalStep"/>
              <w:rPr>
                <w:rFonts w:asciiTheme="minorHAnsi" w:hAnsiTheme="minorHAnsi" w:cstheme="minorHAnsi"/>
                <w:sz w:val="22"/>
                <w:szCs w:val="22"/>
                <w:lang w:val="es-ES"/>
              </w:rPr>
            </w:pPr>
            <w:r w:rsidRPr="001E0A1E">
              <w:rPr>
                <w:rFonts w:asciiTheme="minorHAnsi" w:hAnsiTheme="minorHAnsi" w:cstheme="minorHAnsi"/>
                <w:sz w:val="22"/>
                <w:szCs w:val="22"/>
              </w:rPr>
              <w:t>Paste the search URL in another browser</w:t>
            </w:r>
            <w:r>
              <w:rPr>
                <w:rFonts w:asciiTheme="minorHAnsi" w:hAnsiTheme="minorHAnsi" w:cstheme="minorHAnsi"/>
                <w:sz w:val="22"/>
                <w:szCs w:val="22"/>
              </w:rPr>
              <w:t xml:space="preserve"> tab.</w:t>
            </w:r>
          </w:p>
        </w:tc>
        <w:tc>
          <w:tcPr>
            <w:tcW w:w="2690" w:type="dxa"/>
            <w:gridSpan w:val="2"/>
            <w:shd w:val="clear" w:color="auto" w:fill="auto"/>
          </w:tcPr>
          <w:p w:rsidR="000414C1" w:rsidRPr="003C0A28" w:rsidRDefault="000414C1" w:rsidP="0076254B">
            <w:pPr>
              <w:spacing w:after="0"/>
              <w:rPr>
                <w:rFonts w:cstheme="minorHAnsi"/>
                <w:lang w:val="en-GB"/>
              </w:rPr>
            </w:pPr>
            <w:r>
              <w:rPr>
                <w:rFonts w:cstheme="minorHAnsi"/>
                <w:lang w:val="en-GB"/>
              </w:rPr>
              <w:t>The search results are returned</w:t>
            </w:r>
          </w:p>
        </w:tc>
        <w:tc>
          <w:tcPr>
            <w:tcW w:w="1559" w:type="dxa"/>
            <w:tcBorders>
              <w:top w:val="single" w:sz="6" w:space="0" w:color="auto"/>
              <w:bottom w:val="single" w:sz="6" w:space="0" w:color="auto"/>
            </w:tcBorders>
            <w:shd w:val="clear" w:color="auto" w:fill="00FF00"/>
            <w:vAlign w:val="center"/>
          </w:tcPr>
          <w:p w:rsidR="000414C1" w:rsidRPr="0056181B" w:rsidRDefault="000414C1" w:rsidP="0076254B">
            <w:pPr>
              <w:spacing w:after="0"/>
              <w:jc w:val="center"/>
              <w:rPr>
                <w:i/>
                <w:sz w:val="14"/>
                <w:szCs w:val="14"/>
              </w:rPr>
            </w:pPr>
          </w:p>
        </w:tc>
      </w:tr>
      <w:tr w:rsidR="000414C1" w:rsidRPr="0056181B" w:rsidTr="00FC730F">
        <w:tc>
          <w:tcPr>
            <w:tcW w:w="865" w:type="dxa"/>
            <w:shd w:val="clear" w:color="auto" w:fill="auto"/>
            <w:vAlign w:val="center"/>
          </w:tcPr>
          <w:p w:rsidR="000414C1" w:rsidRDefault="000414C1" w:rsidP="0076254B">
            <w:pPr>
              <w:spacing w:after="0"/>
              <w:jc w:val="center"/>
              <w:rPr>
                <w:i/>
                <w:sz w:val="14"/>
                <w:szCs w:val="14"/>
              </w:rPr>
            </w:pPr>
            <w:r>
              <w:rPr>
                <w:i/>
                <w:sz w:val="14"/>
                <w:szCs w:val="14"/>
              </w:rPr>
              <w:t>Step-5</w:t>
            </w:r>
            <w:r w:rsidRPr="005D1206">
              <w:rPr>
                <w:i/>
                <w:sz w:val="14"/>
                <w:szCs w:val="14"/>
              </w:rPr>
              <w:t>0</w:t>
            </w:r>
          </w:p>
        </w:tc>
        <w:tc>
          <w:tcPr>
            <w:tcW w:w="3499" w:type="dxa"/>
            <w:gridSpan w:val="4"/>
            <w:shd w:val="clear" w:color="auto" w:fill="auto"/>
          </w:tcPr>
          <w:p w:rsidR="000414C1" w:rsidRPr="001E0A1E" w:rsidRDefault="000414C1" w:rsidP="0076254B">
            <w:pPr>
              <w:pStyle w:val="NormalStep"/>
              <w:rPr>
                <w:rFonts w:asciiTheme="minorHAnsi" w:hAnsiTheme="minorHAnsi" w:cstheme="minorHAnsi"/>
                <w:sz w:val="22"/>
                <w:szCs w:val="22"/>
              </w:rPr>
            </w:pPr>
            <w:r>
              <w:rPr>
                <w:rFonts w:asciiTheme="minorHAnsi" w:hAnsiTheme="minorHAnsi" w:cstheme="minorHAnsi"/>
                <w:sz w:val="22"/>
                <w:szCs w:val="22"/>
              </w:rPr>
              <w:t>Check that the</w:t>
            </w:r>
            <w:r w:rsidRPr="001E0A1E">
              <w:rPr>
                <w:rFonts w:asciiTheme="minorHAnsi" w:hAnsiTheme="minorHAnsi" w:cstheme="minorHAnsi"/>
                <w:sz w:val="22"/>
                <w:szCs w:val="22"/>
              </w:rPr>
              <w:t xml:space="preserve"> result is returned in GeoJSON format</w:t>
            </w:r>
          </w:p>
        </w:tc>
        <w:tc>
          <w:tcPr>
            <w:tcW w:w="2690" w:type="dxa"/>
            <w:gridSpan w:val="2"/>
            <w:shd w:val="clear" w:color="auto" w:fill="auto"/>
          </w:tcPr>
          <w:p w:rsidR="000414C1" w:rsidRPr="003C0A28" w:rsidRDefault="000414C1" w:rsidP="0076254B">
            <w:pPr>
              <w:spacing w:after="0"/>
              <w:rPr>
                <w:rFonts w:cstheme="minorHAnsi"/>
                <w:lang w:val="en-GB"/>
              </w:rPr>
            </w:pPr>
          </w:p>
        </w:tc>
        <w:tc>
          <w:tcPr>
            <w:tcW w:w="1559" w:type="dxa"/>
            <w:tcBorders>
              <w:top w:val="single" w:sz="6" w:space="0" w:color="auto"/>
              <w:bottom w:val="single" w:sz="6" w:space="0" w:color="auto"/>
            </w:tcBorders>
            <w:shd w:val="clear" w:color="auto" w:fill="00FF00"/>
            <w:vAlign w:val="center"/>
          </w:tcPr>
          <w:p w:rsidR="000414C1" w:rsidRPr="0056181B" w:rsidRDefault="000414C1" w:rsidP="0076254B">
            <w:pPr>
              <w:spacing w:after="0"/>
              <w:jc w:val="center"/>
              <w:rPr>
                <w:i/>
                <w:sz w:val="14"/>
                <w:szCs w:val="14"/>
              </w:rPr>
            </w:pPr>
            <w:r w:rsidRPr="0056181B">
              <w:rPr>
                <w:i/>
                <w:sz w:val="14"/>
                <w:szCs w:val="14"/>
              </w:rPr>
              <w:t>NGEO-</w:t>
            </w:r>
            <w:r>
              <w:rPr>
                <w:i/>
                <w:sz w:val="14"/>
                <w:szCs w:val="14"/>
              </w:rPr>
              <w:t>WEBC-PFC-008</w:t>
            </w:r>
            <w:r w:rsidRPr="0056181B">
              <w:rPr>
                <w:i/>
                <w:sz w:val="14"/>
                <w:szCs w:val="14"/>
              </w:rPr>
              <w:t>0</w:t>
            </w:r>
          </w:p>
        </w:tc>
      </w:tr>
      <w:tr w:rsidR="000414C1" w:rsidRPr="0056181B" w:rsidTr="00FC730F">
        <w:tc>
          <w:tcPr>
            <w:tcW w:w="865" w:type="dxa"/>
            <w:shd w:val="clear" w:color="auto" w:fill="auto"/>
            <w:vAlign w:val="center"/>
          </w:tcPr>
          <w:p w:rsidR="000414C1" w:rsidRDefault="000414C1" w:rsidP="0076254B">
            <w:pPr>
              <w:spacing w:after="0"/>
              <w:jc w:val="center"/>
              <w:rPr>
                <w:i/>
                <w:sz w:val="14"/>
                <w:szCs w:val="14"/>
              </w:rPr>
            </w:pPr>
            <w:r>
              <w:rPr>
                <w:i/>
                <w:sz w:val="14"/>
                <w:szCs w:val="14"/>
              </w:rPr>
              <w:t>Step-6</w:t>
            </w:r>
            <w:r w:rsidRPr="005D1206">
              <w:rPr>
                <w:i/>
                <w:sz w:val="14"/>
                <w:szCs w:val="14"/>
              </w:rPr>
              <w:t>0</w:t>
            </w:r>
          </w:p>
        </w:tc>
        <w:tc>
          <w:tcPr>
            <w:tcW w:w="3499" w:type="dxa"/>
            <w:gridSpan w:val="4"/>
            <w:shd w:val="clear" w:color="auto" w:fill="auto"/>
          </w:tcPr>
          <w:p w:rsidR="000414C1" w:rsidRDefault="000414C1" w:rsidP="0076254B">
            <w:pPr>
              <w:pStyle w:val="NormalStep"/>
              <w:rPr>
                <w:rFonts w:asciiTheme="minorHAnsi" w:hAnsiTheme="minorHAnsi" w:cstheme="minorHAnsi"/>
                <w:sz w:val="22"/>
                <w:szCs w:val="22"/>
              </w:rPr>
            </w:pPr>
            <w:r>
              <w:rPr>
                <w:rFonts w:asciiTheme="minorHAnsi" w:hAnsiTheme="minorHAnsi" w:cstheme="minorHAnsi"/>
                <w:sz w:val="22"/>
                <w:szCs w:val="22"/>
              </w:rPr>
              <w:t xml:space="preserve">Repeat steps Step-10 and Step-20 </w:t>
            </w:r>
          </w:p>
        </w:tc>
        <w:tc>
          <w:tcPr>
            <w:tcW w:w="2690" w:type="dxa"/>
            <w:gridSpan w:val="2"/>
            <w:shd w:val="clear" w:color="auto" w:fill="auto"/>
          </w:tcPr>
          <w:p w:rsidR="000414C1" w:rsidRPr="003C0A28" w:rsidRDefault="000414C1" w:rsidP="0076254B">
            <w:pPr>
              <w:spacing w:after="0"/>
              <w:rPr>
                <w:rFonts w:cstheme="minorHAnsi"/>
                <w:lang w:val="en-GB"/>
              </w:rPr>
            </w:pPr>
            <w:r>
              <w:rPr>
                <w:rFonts w:cstheme="minorHAnsi"/>
                <w:lang w:val="en-GB"/>
              </w:rPr>
              <w:t xml:space="preserve">A popup is spawn </w:t>
            </w:r>
            <w:r>
              <w:rPr>
                <w:rFonts w:cstheme="minorHAnsi"/>
                <w:lang w:val="en-GB"/>
              </w:rPr>
              <w:lastRenderedPageBreak/>
              <w:t>displaying the search url,</w:t>
            </w:r>
          </w:p>
        </w:tc>
        <w:tc>
          <w:tcPr>
            <w:tcW w:w="1559" w:type="dxa"/>
            <w:tcBorders>
              <w:top w:val="single" w:sz="6" w:space="0" w:color="auto"/>
              <w:bottom w:val="single" w:sz="6" w:space="0" w:color="auto"/>
            </w:tcBorders>
            <w:shd w:val="clear" w:color="auto" w:fill="00FF00"/>
            <w:vAlign w:val="center"/>
          </w:tcPr>
          <w:p w:rsidR="000414C1" w:rsidRPr="0056181B" w:rsidRDefault="000414C1" w:rsidP="0076254B">
            <w:pPr>
              <w:spacing w:after="0"/>
              <w:jc w:val="center"/>
              <w:rPr>
                <w:i/>
                <w:sz w:val="14"/>
                <w:szCs w:val="14"/>
              </w:rPr>
            </w:pPr>
          </w:p>
        </w:tc>
      </w:tr>
      <w:tr w:rsidR="000414C1" w:rsidRPr="0056181B" w:rsidTr="00FC730F">
        <w:tc>
          <w:tcPr>
            <w:tcW w:w="865" w:type="dxa"/>
            <w:shd w:val="clear" w:color="auto" w:fill="auto"/>
            <w:vAlign w:val="center"/>
          </w:tcPr>
          <w:p w:rsidR="000414C1" w:rsidRDefault="000414C1" w:rsidP="0076254B">
            <w:pPr>
              <w:spacing w:after="0"/>
              <w:jc w:val="center"/>
              <w:rPr>
                <w:i/>
                <w:sz w:val="14"/>
                <w:szCs w:val="14"/>
              </w:rPr>
            </w:pPr>
            <w:r>
              <w:rPr>
                <w:i/>
                <w:sz w:val="14"/>
                <w:szCs w:val="14"/>
              </w:rPr>
              <w:lastRenderedPageBreak/>
              <w:t>Step-7</w:t>
            </w:r>
            <w:r w:rsidRPr="005D1206">
              <w:rPr>
                <w:i/>
                <w:sz w:val="14"/>
                <w:szCs w:val="14"/>
              </w:rPr>
              <w:t>0</w:t>
            </w:r>
          </w:p>
        </w:tc>
        <w:tc>
          <w:tcPr>
            <w:tcW w:w="3499" w:type="dxa"/>
            <w:gridSpan w:val="4"/>
            <w:shd w:val="clear" w:color="auto" w:fill="auto"/>
          </w:tcPr>
          <w:p w:rsidR="000414C1" w:rsidRDefault="000414C1" w:rsidP="0076254B">
            <w:pPr>
              <w:pStyle w:val="NormalStep"/>
              <w:rPr>
                <w:rFonts w:asciiTheme="minorHAnsi" w:hAnsiTheme="minorHAnsi" w:cstheme="minorHAnsi"/>
                <w:sz w:val="22"/>
                <w:szCs w:val="22"/>
              </w:rPr>
            </w:pPr>
            <w:r>
              <w:rPr>
                <w:rFonts w:asciiTheme="minorHAnsi" w:hAnsiTheme="minorHAnsi" w:cstheme="minorHAnsi"/>
                <w:sz w:val="22"/>
                <w:szCs w:val="22"/>
              </w:rPr>
              <w:t>Enter</w:t>
            </w:r>
            <w:r w:rsidRPr="00EE637A">
              <w:rPr>
                <w:rFonts w:asciiTheme="minorHAnsi" w:hAnsiTheme="minorHAnsi" w:cstheme="minorHAnsi"/>
                <w:sz w:val="22"/>
                <w:szCs w:val="22"/>
              </w:rPr>
              <w:t xml:space="preserve"> </w:t>
            </w:r>
            <w:r>
              <w:rPr>
                <w:rFonts w:asciiTheme="minorHAnsi" w:hAnsiTheme="minorHAnsi" w:cstheme="minorHAnsi"/>
                <w:sz w:val="22"/>
                <w:szCs w:val="22"/>
              </w:rPr>
              <w:t>the following</w:t>
            </w:r>
            <w:r w:rsidRPr="00EE637A">
              <w:rPr>
                <w:rFonts w:asciiTheme="minorHAnsi" w:hAnsiTheme="minorHAnsi" w:cstheme="minorHAnsi"/>
                <w:sz w:val="22"/>
                <w:szCs w:val="22"/>
              </w:rPr>
              <w:t xml:space="preserve"> openSearch url</w:t>
            </w:r>
            <w:r w:rsidRPr="00200AD3">
              <w:rPr>
                <w:rFonts w:asciiTheme="minorHAnsi" w:hAnsiTheme="minorHAnsi" w:cstheme="minorHAnsi"/>
                <w:sz w:val="22"/>
                <w:szCs w:val="22"/>
              </w:rPr>
              <w:t xml:space="preserve"> </w:t>
            </w:r>
            <w:r>
              <w:rPr>
                <w:rFonts w:asciiTheme="minorHAnsi" w:hAnsiTheme="minorHAnsi" w:cstheme="minorHAnsi"/>
                <w:sz w:val="22"/>
                <w:szCs w:val="22"/>
              </w:rPr>
              <w:t>:</w:t>
            </w:r>
            <w:r>
              <w:t xml:space="preserve"> </w:t>
            </w:r>
            <w:hyperlink r:id="rId46" w:history="1">
              <w:r w:rsidRPr="003B6877">
                <w:rPr>
                  <w:rStyle w:val="Lienhypertexte"/>
                  <w:rFonts w:asciiTheme="minorHAnsi" w:hAnsiTheme="minorHAnsi" w:cstheme="minorHAnsi"/>
                  <w:sz w:val="22"/>
                  <w:szCs w:val="22"/>
                </w:rPr>
                <w:t>http://localhost:3000/ngeo/catalogueSearch/ND_SAR_1?start=2010-01-15T00:00:00.000Z&amp;stop=2011-05-13T23:59:59.999Z&amp;bbox=-16.171875,31.9921875,21.4453125,58.359375&amp;format=json</w:t>
              </w:r>
            </w:hyperlink>
            <w:r>
              <w:rPr>
                <w:rFonts w:asciiTheme="minorHAnsi" w:hAnsiTheme="minorHAnsi" w:cstheme="minorHAnsi"/>
                <w:sz w:val="22"/>
                <w:szCs w:val="22"/>
              </w:rPr>
              <w:t xml:space="preserve"> </w:t>
            </w:r>
          </w:p>
          <w:p w:rsidR="000414C1" w:rsidRDefault="000414C1" w:rsidP="0076254B">
            <w:pPr>
              <w:pStyle w:val="NormalStep"/>
              <w:rPr>
                <w:rFonts w:asciiTheme="minorHAnsi" w:hAnsiTheme="minorHAnsi" w:cstheme="minorHAnsi"/>
                <w:sz w:val="22"/>
                <w:szCs w:val="22"/>
              </w:rPr>
            </w:pPr>
          </w:p>
        </w:tc>
        <w:tc>
          <w:tcPr>
            <w:tcW w:w="2690" w:type="dxa"/>
            <w:gridSpan w:val="2"/>
            <w:shd w:val="clear" w:color="auto" w:fill="auto"/>
          </w:tcPr>
          <w:p w:rsidR="000414C1" w:rsidRDefault="000414C1" w:rsidP="0076254B">
            <w:pPr>
              <w:spacing w:after="0"/>
              <w:rPr>
                <w:rFonts w:cstheme="minorHAnsi"/>
                <w:lang w:val="en-GB"/>
              </w:rPr>
            </w:pPr>
          </w:p>
        </w:tc>
        <w:tc>
          <w:tcPr>
            <w:tcW w:w="1559" w:type="dxa"/>
            <w:tcBorders>
              <w:top w:val="single" w:sz="6" w:space="0" w:color="auto"/>
              <w:bottom w:val="single" w:sz="6" w:space="0" w:color="auto"/>
            </w:tcBorders>
            <w:shd w:val="clear" w:color="auto" w:fill="00FF00"/>
            <w:vAlign w:val="center"/>
          </w:tcPr>
          <w:p w:rsidR="000414C1" w:rsidRPr="0056181B" w:rsidRDefault="000414C1" w:rsidP="0076254B">
            <w:pPr>
              <w:spacing w:after="0"/>
              <w:jc w:val="center"/>
              <w:rPr>
                <w:i/>
                <w:sz w:val="14"/>
                <w:szCs w:val="14"/>
              </w:rPr>
            </w:pPr>
          </w:p>
        </w:tc>
      </w:tr>
      <w:tr w:rsidR="000414C1" w:rsidRPr="0056181B" w:rsidTr="00FC730F">
        <w:tc>
          <w:tcPr>
            <w:tcW w:w="865" w:type="dxa"/>
            <w:shd w:val="clear" w:color="auto" w:fill="auto"/>
            <w:vAlign w:val="center"/>
          </w:tcPr>
          <w:p w:rsidR="000414C1" w:rsidRDefault="000414C1" w:rsidP="0076254B">
            <w:pPr>
              <w:spacing w:after="0"/>
              <w:jc w:val="center"/>
              <w:rPr>
                <w:i/>
                <w:sz w:val="14"/>
                <w:szCs w:val="14"/>
              </w:rPr>
            </w:pPr>
            <w:r>
              <w:rPr>
                <w:i/>
                <w:sz w:val="14"/>
                <w:szCs w:val="14"/>
              </w:rPr>
              <w:t>Step-8</w:t>
            </w:r>
            <w:r w:rsidRPr="005D1206">
              <w:rPr>
                <w:i/>
                <w:sz w:val="14"/>
                <w:szCs w:val="14"/>
              </w:rPr>
              <w:t>0</w:t>
            </w:r>
          </w:p>
        </w:tc>
        <w:tc>
          <w:tcPr>
            <w:tcW w:w="3499" w:type="dxa"/>
            <w:gridSpan w:val="4"/>
            <w:shd w:val="clear" w:color="auto" w:fill="auto"/>
          </w:tcPr>
          <w:p w:rsidR="000414C1" w:rsidRDefault="000414C1" w:rsidP="0076254B">
            <w:pPr>
              <w:pStyle w:val="NormalStep"/>
              <w:rPr>
                <w:rFonts w:asciiTheme="minorHAnsi" w:hAnsiTheme="minorHAnsi" w:cstheme="minorHAnsi"/>
                <w:sz w:val="22"/>
                <w:szCs w:val="22"/>
              </w:rPr>
            </w:pPr>
            <w:r>
              <w:rPr>
                <w:rFonts w:asciiTheme="minorHAnsi" w:hAnsiTheme="minorHAnsi" w:cstheme="minorHAnsi"/>
                <w:sz w:val="22"/>
                <w:szCs w:val="22"/>
              </w:rPr>
              <w:t>Close the popup.</w:t>
            </w:r>
          </w:p>
          <w:p w:rsidR="000414C1" w:rsidRDefault="000414C1" w:rsidP="0076254B">
            <w:pPr>
              <w:pStyle w:val="NormalStep"/>
              <w:rPr>
                <w:rFonts w:asciiTheme="minorHAnsi" w:hAnsiTheme="minorHAnsi" w:cstheme="minorHAnsi"/>
                <w:sz w:val="22"/>
                <w:szCs w:val="22"/>
              </w:rPr>
            </w:pPr>
            <w:r>
              <w:rPr>
                <w:rFonts w:asciiTheme="minorHAnsi" w:hAnsiTheme="minorHAnsi" w:cstheme="minorHAnsi"/>
                <w:sz w:val="22"/>
                <w:szCs w:val="22"/>
              </w:rPr>
              <w:t>Click on the ‘Apply button</w:t>
            </w:r>
          </w:p>
        </w:tc>
        <w:tc>
          <w:tcPr>
            <w:tcW w:w="2690" w:type="dxa"/>
            <w:gridSpan w:val="2"/>
            <w:shd w:val="clear" w:color="auto" w:fill="auto"/>
          </w:tcPr>
          <w:p w:rsidR="000414C1" w:rsidRDefault="000414C1" w:rsidP="0076254B">
            <w:pPr>
              <w:spacing w:after="0"/>
              <w:rPr>
                <w:rFonts w:cstheme="minorHAnsi"/>
                <w:lang w:val="en-GB"/>
              </w:rPr>
            </w:pPr>
            <w:r>
              <w:rPr>
                <w:rFonts w:cstheme="minorHAnsi"/>
                <w:lang w:val="en-GB"/>
              </w:rPr>
              <w:t>The search is launched with the openSearch URL. 7 products are returned, located in north of france, south of England.</w:t>
            </w:r>
          </w:p>
        </w:tc>
        <w:tc>
          <w:tcPr>
            <w:tcW w:w="1559" w:type="dxa"/>
            <w:tcBorders>
              <w:top w:val="single" w:sz="6" w:space="0" w:color="auto"/>
              <w:bottom w:val="single" w:sz="2" w:space="0" w:color="auto"/>
            </w:tcBorders>
            <w:shd w:val="clear" w:color="auto" w:fill="00FF00"/>
            <w:vAlign w:val="center"/>
          </w:tcPr>
          <w:p w:rsidR="000414C1" w:rsidRPr="0056181B" w:rsidRDefault="000414C1" w:rsidP="0076254B">
            <w:pPr>
              <w:spacing w:after="0"/>
              <w:jc w:val="center"/>
              <w:rPr>
                <w:i/>
                <w:sz w:val="14"/>
                <w:szCs w:val="14"/>
              </w:rPr>
            </w:pPr>
            <w:r w:rsidRPr="0056181B">
              <w:rPr>
                <w:i/>
                <w:sz w:val="14"/>
                <w:szCs w:val="14"/>
              </w:rPr>
              <w:t>NGEO-</w:t>
            </w:r>
            <w:r>
              <w:rPr>
                <w:i/>
                <w:sz w:val="14"/>
                <w:szCs w:val="14"/>
              </w:rPr>
              <w:t>WEBC-PFC-0081</w:t>
            </w:r>
          </w:p>
        </w:tc>
      </w:tr>
    </w:tbl>
    <w:p w:rsidR="00E16E38" w:rsidRPr="009B0F33" w:rsidRDefault="00E16E38" w:rsidP="00E16E38">
      <w:pPr>
        <w:rPr>
          <w:lang w:val="en-US"/>
        </w:rPr>
      </w:pPr>
    </w:p>
    <w:p w:rsidR="00E16E38" w:rsidRDefault="00E16E38" w:rsidP="00E16E38">
      <w:pPr>
        <w:pStyle w:val="Titre3"/>
      </w:pPr>
      <w:bookmarkStart w:id="1147" w:name="_Toc355023287"/>
      <w:r>
        <w:t>NGEO-WEBC-VTP-0090</w:t>
      </w:r>
      <w:bookmarkEnd w:id="1147"/>
    </w:p>
    <w:tbl>
      <w:tblPr>
        <w:tblW w:w="4585"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722"/>
      </w:tblGrid>
      <w:tr w:rsidR="00E16E38" w:rsidRPr="008C4ACA" w:rsidTr="00812524">
        <w:tc>
          <w:tcPr>
            <w:tcW w:w="8776" w:type="dxa"/>
            <w:gridSpan w:val="8"/>
            <w:tcBorders>
              <w:top w:val="single" w:sz="2" w:space="0" w:color="auto"/>
              <w:bottom w:val="single" w:sz="6" w:space="0" w:color="auto"/>
            </w:tcBorders>
            <w:shd w:val="clear" w:color="auto" w:fill="548DD4" w:themeFill="text2" w:themeFillTint="99"/>
          </w:tcPr>
          <w:p w:rsidR="00E16E38" w:rsidRPr="0056181B" w:rsidRDefault="00E16E38" w:rsidP="00E61BC8">
            <w:pPr>
              <w:spacing w:after="0"/>
              <w:jc w:val="center"/>
              <w:rPr>
                <w:b/>
                <w:i/>
                <w:color w:val="FFFFFF"/>
                <w:szCs w:val="18"/>
                <w:lang w:val="en-US"/>
              </w:rPr>
            </w:pPr>
            <w:r>
              <w:rPr>
                <w:b/>
                <w:i/>
                <w:color w:val="FFFFFF"/>
                <w:szCs w:val="18"/>
                <w:lang w:val="en-US"/>
              </w:rPr>
              <w:t>NGEO VALIDATION TEST  RESULT</w:t>
            </w:r>
          </w:p>
        </w:tc>
      </w:tr>
      <w:tr w:rsidR="00E16E38" w:rsidRPr="008C4ACA" w:rsidTr="00812524">
        <w:tc>
          <w:tcPr>
            <w:tcW w:w="1607" w:type="dxa"/>
            <w:gridSpan w:val="2"/>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E61BC8">
            <w:pPr>
              <w:spacing w:after="0"/>
              <w:rPr>
                <w:i/>
                <w:color w:val="548DD4"/>
                <w:sz w:val="16"/>
                <w:szCs w:val="16"/>
              </w:rPr>
            </w:pPr>
            <w:r>
              <w:rPr>
                <w:i/>
                <w:color w:val="548DD4"/>
                <w:sz w:val="16"/>
                <w:szCs w:val="16"/>
              </w:rPr>
              <w:t>NGEO-CTRL-VTP-0090</w:t>
            </w:r>
          </w:p>
        </w:tc>
        <w:tc>
          <w:tcPr>
            <w:tcW w:w="1134" w:type="dxa"/>
            <w:gridSpan w:val="3"/>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Title</w:t>
            </w:r>
          </w:p>
        </w:tc>
        <w:tc>
          <w:tcPr>
            <w:tcW w:w="4132" w:type="dxa"/>
            <w:gridSpan w:val="2"/>
            <w:tcBorders>
              <w:top w:val="single" w:sz="6" w:space="0" w:color="auto"/>
            </w:tcBorders>
            <w:shd w:val="clear" w:color="auto" w:fill="auto"/>
          </w:tcPr>
          <w:p w:rsidR="00E16E38" w:rsidRPr="0056181B" w:rsidRDefault="00E16E38" w:rsidP="00E61BC8">
            <w:pPr>
              <w:spacing w:after="0"/>
              <w:rPr>
                <w:i/>
                <w:color w:val="548DD4"/>
                <w:sz w:val="16"/>
                <w:szCs w:val="16"/>
                <w:lang w:val="en-US"/>
              </w:rPr>
            </w:pPr>
            <w:r>
              <w:rPr>
                <w:i/>
                <w:color w:val="548DD4"/>
                <w:sz w:val="16"/>
                <w:szCs w:val="16"/>
                <w:lang w:val="en-US"/>
              </w:rPr>
              <w:t>Map background</w:t>
            </w:r>
          </w:p>
        </w:tc>
      </w:tr>
      <w:tr w:rsidR="00E16E38" w:rsidRPr="00B17EAC" w:rsidTr="00812524">
        <w:tc>
          <w:tcPr>
            <w:tcW w:w="8776" w:type="dxa"/>
            <w:gridSpan w:val="8"/>
            <w:tcBorders>
              <w:bottom w:val="single" w:sz="6" w:space="0" w:color="auto"/>
            </w:tcBorders>
            <w:shd w:val="clear" w:color="auto" w:fill="A6A6A6"/>
          </w:tcPr>
          <w:p w:rsidR="00E16E38" w:rsidRPr="00544FC8" w:rsidRDefault="00E16E38" w:rsidP="00E61BC8">
            <w:pPr>
              <w:spacing w:after="0"/>
              <w:rPr>
                <w:sz w:val="14"/>
                <w:szCs w:val="14"/>
              </w:rPr>
            </w:pPr>
            <w:r>
              <w:rPr>
                <w:b/>
                <w:sz w:val="14"/>
                <w:szCs w:val="14"/>
              </w:rPr>
              <w:t>Result</w:t>
            </w:r>
          </w:p>
        </w:tc>
      </w:tr>
      <w:tr w:rsidR="00E16E38" w:rsidRPr="00EA22CA" w:rsidTr="00812524">
        <w:tc>
          <w:tcPr>
            <w:tcW w:w="8776" w:type="dxa"/>
            <w:gridSpan w:val="8"/>
            <w:tcBorders>
              <w:top w:val="single" w:sz="6" w:space="0" w:color="auto"/>
              <w:bottom w:val="single" w:sz="6" w:space="0" w:color="auto"/>
            </w:tcBorders>
            <w:shd w:val="clear" w:color="auto" w:fill="00FF00"/>
          </w:tcPr>
          <w:p w:rsidR="00E16E38" w:rsidRPr="00EA22CA" w:rsidRDefault="00E16E38" w:rsidP="00E61BC8">
            <w:pPr>
              <w:spacing w:after="0"/>
              <w:jc w:val="center"/>
              <w:rPr>
                <w:b/>
                <w:color w:val="548DD4"/>
                <w:sz w:val="28"/>
                <w:szCs w:val="28"/>
                <w:lang w:val="en-US"/>
              </w:rPr>
            </w:pPr>
            <w:r w:rsidRPr="00EA22CA">
              <w:rPr>
                <w:b/>
                <w:sz w:val="28"/>
                <w:szCs w:val="28"/>
                <w:lang w:val="en-US"/>
              </w:rPr>
              <w:t>PASS</w:t>
            </w:r>
          </w:p>
        </w:tc>
      </w:tr>
      <w:tr w:rsidR="00E16E38" w:rsidRPr="00B17EAC" w:rsidTr="00812524">
        <w:tc>
          <w:tcPr>
            <w:tcW w:w="4306" w:type="dxa"/>
            <w:gridSpan w:val="4"/>
            <w:tcBorders>
              <w:top w:val="single" w:sz="6" w:space="0" w:color="auto"/>
            </w:tcBorders>
            <w:shd w:val="clear" w:color="auto" w:fill="A6A6A6"/>
          </w:tcPr>
          <w:p w:rsidR="00E16E38" w:rsidRPr="00544FC8" w:rsidRDefault="00E16E38" w:rsidP="00E61BC8">
            <w:pPr>
              <w:spacing w:after="0"/>
              <w:rPr>
                <w:sz w:val="14"/>
                <w:szCs w:val="14"/>
              </w:rPr>
            </w:pPr>
            <w:r w:rsidRPr="00C669E1">
              <w:rPr>
                <w:b/>
                <w:sz w:val="14"/>
                <w:szCs w:val="14"/>
                <w:lang w:val="en-US"/>
              </w:rPr>
              <w:t xml:space="preserve">Versions </w:t>
            </w:r>
          </w:p>
        </w:tc>
        <w:tc>
          <w:tcPr>
            <w:tcW w:w="4470" w:type="dxa"/>
            <w:gridSpan w:val="4"/>
            <w:tcBorders>
              <w:top w:val="single" w:sz="6" w:space="0" w:color="auto"/>
            </w:tcBorders>
            <w:shd w:val="clear" w:color="auto" w:fill="A6A6A6"/>
          </w:tcPr>
          <w:p w:rsidR="00E16E38" w:rsidRPr="00544FC8" w:rsidRDefault="00E16E38" w:rsidP="00E61BC8">
            <w:pPr>
              <w:spacing w:after="0"/>
              <w:rPr>
                <w:sz w:val="14"/>
                <w:szCs w:val="14"/>
              </w:rPr>
            </w:pPr>
            <w:r>
              <w:rPr>
                <w:sz w:val="14"/>
                <w:szCs w:val="14"/>
              </w:rPr>
              <w:t>Execution info</w:t>
            </w:r>
          </w:p>
        </w:tc>
      </w:tr>
      <w:tr w:rsidR="00E16E38" w:rsidRPr="00B17EAC" w:rsidTr="00812524">
        <w:trPr>
          <w:trHeight w:val="457"/>
        </w:trPr>
        <w:tc>
          <w:tcPr>
            <w:tcW w:w="4306" w:type="dxa"/>
            <w:gridSpan w:val="4"/>
            <w:shd w:val="clear" w:color="auto" w:fill="FFFFFF" w:themeFill="background1"/>
          </w:tcPr>
          <w:p w:rsidR="00E16E38" w:rsidRPr="004E0C5B" w:rsidRDefault="00E16E38" w:rsidP="00E61BC8">
            <w:pPr>
              <w:spacing w:after="0"/>
              <w:rPr>
                <w:i/>
                <w:color w:val="548DD4"/>
                <w:sz w:val="16"/>
                <w:szCs w:val="16"/>
                <w:lang w:val="fr-FR"/>
              </w:rPr>
            </w:pPr>
            <w:r w:rsidRPr="004E0C5B">
              <w:rPr>
                <w:i/>
                <w:color w:val="548DD4"/>
                <w:sz w:val="16"/>
                <w:szCs w:val="16"/>
                <w:lang w:val="fr-FR"/>
              </w:rPr>
              <w:t xml:space="preserve">Component version: </w:t>
            </w:r>
            <w:r w:rsidR="00EE041E">
              <w:rPr>
                <w:i/>
                <w:color w:val="548DD4"/>
                <w:sz w:val="16"/>
                <w:szCs w:val="16"/>
                <w:lang w:val="fr-FR"/>
              </w:rPr>
              <w:t>0.7-20130327</w:t>
            </w:r>
            <w:r w:rsidRPr="004E0C5B">
              <w:rPr>
                <w:i/>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Default="00E16E38" w:rsidP="00E61BC8">
            <w:pPr>
              <w:spacing w:after="0"/>
              <w:rPr>
                <w:i/>
                <w:color w:val="548DD4"/>
                <w:sz w:val="16"/>
                <w:szCs w:val="16"/>
                <w:lang w:val="en-US"/>
              </w:rPr>
            </w:pPr>
            <w:r>
              <w:rPr>
                <w:i/>
                <w:color w:val="548DD4"/>
                <w:sz w:val="16"/>
                <w:szCs w:val="16"/>
                <w:lang w:val="en-US"/>
              </w:rPr>
              <w:t>Tool1 version:</w:t>
            </w:r>
          </w:p>
          <w:p w:rsidR="00E16E38" w:rsidRDefault="00E16E38" w:rsidP="00E61BC8">
            <w:pPr>
              <w:spacing w:after="0"/>
              <w:rPr>
                <w:b/>
                <w:sz w:val="14"/>
                <w:szCs w:val="14"/>
              </w:rPr>
            </w:pPr>
            <w:r>
              <w:rPr>
                <w:i/>
                <w:color w:val="548DD4"/>
                <w:sz w:val="16"/>
                <w:szCs w:val="16"/>
                <w:lang w:val="en-US"/>
              </w:rPr>
              <w:t>Tool2 version:</w:t>
            </w:r>
          </w:p>
        </w:tc>
        <w:tc>
          <w:tcPr>
            <w:tcW w:w="4470"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C669E1" w:rsidRDefault="00E16E38" w:rsidP="00E61BC8">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E61BC8">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E61BC8">
            <w:pPr>
              <w:spacing w:after="0"/>
              <w:rPr>
                <w:b/>
                <w:sz w:val="14"/>
                <w:szCs w:val="14"/>
              </w:rPr>
            </w:pPr>
            <w:r>
              <w:rPr>
                <w:i/>
                <w:color w:val="548DD4"/>
                <w:sz w:val="16"/>
                <w:szCs w:val="16"/>
                <w:lang w:val="en-US"/>
              </w:rPr>
              <w:t>Chrome/FireFox/IE9</w:t>
            </w:r>
          </w:p>
        </w:tc>
      </w:tr>
      <w:tr w:rsidR="00E16E38" w:rsidRPr="00B17EAC" w:rsidTr="00812524">
        <w:tc>
          <w:tcPr>
            <w:tcW w:w="8776" w:type="dxa"/>
            <w:gridSpan w:val="8"/>
            <w:shd w:val="clear" w:color="auto" w:fill="A6A6A6"/>
          </w:tcPr>
          <w:p w:rsidR="00E16E38" w:rsidRPr="00544FC8" w:rsidRDefault="00E16E38" w:rsidP="00E61BC8">
            <w:pPr>
              <w:spacing w:after="0"/>
              <w:rPr>
                <w:sz w:val="14"/>
                <w:szCs w:val="14"/>
              </w:rPr>
            </w:pPr>
            <w:r>
              <w:rPr>
                <w:b/>
                <w:sz w:val="14"/>
                <w:szCs w:val="14"/>
              </w:rPr>
              <w:t>Paths</w:t>
            </w:r>
          </w:p>
        </w:tc>
      </w:tr>
      <w:tr w:rsidR="00E16E38" w:rsidRPr="008C4ACA" w:rsidTr="00812524">
        <w:tc>
          <w:tcPr>
            <w:tcW w:w="8776" w:type="dxa"/>
            <w:gridSpan w:val="8"/>
            <w:shd w:val="clear" w:color="auto" w:fill="auto"/>
          </w:tcPr>
          <w:p w:rsidR="00E16E38" w:rsidRDefault="00E16E38" w:rsidP="00E61BC8">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E61BC8">
            <w:pPr>
              <w:spacing w:after="0"/>
              <w:rPr>
                <w:i/>
                <w:color w:val="548DD4"/>
                <w:sz w:val="16"/>
                <w:szCs w:val="16"/>
                <w:lang w:val="en-US"/>
              </w:rPr>
            </w:pPr>
            <w:r>
              <w:rPr>
                <w:i/>
                <w:color w:val="548DD4"/>
                <w:sz w:val="16"/>
                <w:szCs w:val="16"/>
                <w:lang w:val="en-US"/>
              </w:rPr>
              <w:t>Output path:</w:t>
            </w:r>
          </w:p>
        </w:tc>
      </w:tr>
      <w:tr w:rsidR="00E16E38" w:rsidRPr="00B17EAC" w:rsidTr="00812524">
        <w:tc>
          <w:tcPr>
            <w:tcW w:w="8776" w:type="dxa"/>
            <w:gridSpan w:val="8"/>
            <w:shd w:val="clear" w:color="auto" w:fill="A6A6A6"/>
          </w:tcPr>
          <w:p w:rsidR="00E16E38" w:rsidRPr="00544FC8" w:rsidRDefault="00E16E38" w:rsidP="00E61BC8">
            <w:pPr>
              <w:spacing w:after="0"/>
              <w:rPr>
                <w:sz w:val="14"/>
                <w:szCs w:val="14"/>
              </w:rPr>
            </w:pPr>
            <w:r>
              <w:rPr>
                <w:b/>
                <w:sz w:val="14"/>
                <w:szCs w:val="14"/>
              </w:rPr>
              <w:t>Evidences</w:t>
            </w:r>
          </w:p>
        </w:tc>
      </w:tr>
      <w:tr w:rsidR="00E16E38" w:rsidRPr="005215A5" w:rsidTr="00812524">
        <w:tc>
          <w:tcPr>
            <w:tcW w:w="8776" w:type="dxa"/>
            <w:gridSpan w:val="8"/>
            <w:shd w:val="clear" w:color="auto" w:fill="auto"/>
          </w:tcPr>
          <w:p w:rsidR="00B56889" w:rsidRDefault="008864B0" w:rsidP="00E61BC8">
            <w:pPr>
              <w:spacing w:after="0"/>
            </w:pPr>
            <w:r w:rsidRPr="00AE5E00">
              <w:rPr>
                <w:noProof/>
                <w:lang w:val="fr-FR" w:eastAsia="fr-FR"/>
              </w:rPr>
              <w:drawing>
                <wp:inline distT="0" distB="0" distL="0" distR="0" wp14:anchorId="7C7E279F" wp14:editId="0EC3087C">
                  <wp:extent cx="5332095" cy="2957830"/>
                  <wp:effectExtent l="0" t="0" r="190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090.PNG"/>
                          <pic:cNvPicPr/>
                        </pic:nvPicPr>
                        <pic:blipFill>
                          <a:blip r:embed="rId47" cstate="email">
                            <a:extLst>
                              <a:ext uri="{28A0092B-C50C-407E-A947-70E740481C1C}">
                                <a14:useLocalDpi xmlns:a14="http://schemas.microsoft.com/office/drawing/2010/main" val="0"/>
                              </a:ext>
                            </a:extLst>
                          </a:blip>
                          <a:stretch>
                            <a:fillRect/>
                          </a:stretch>
                        </pic:blipFill>
                        <pic:spPr>
                          <a:xfrm>
                            <a:off x="0" y="0"/>
                            <a:ext cx="5332095" cy="2957830"/>
                          </a:xfrm>
                          <a:prstGeom prst="rect">
                            <a:avLst/>
                          </a:prstGeom>
                        </pic:spPr>
                      </pic:pic>
                    </a:graphicData>
                  </a:graphic>
                </wp:inline>
              </w:drawing>
            </w:r>
          </w:p>
          <w:p w:rsidR="00812524" w:rsidRDefault="00D27B9C" w:rsidP="00E61BC8">
            <w:pPr>
              <w:spacing w:after="0"/>
            </w:pPr>
            <w:ins w:id="1148" w:author="Mokaddem Emna" w:date="2013-04-28T19:31:00Z">
              <w:r>
                <w:rPr>
                  <w:noProof/>
                  <w:lang w:val="fr-FR" w:eastAsia="fr-FR"/>
                </w:rPr>
                <w:lastRenderedPageBreak/>
                <w:drawing>
                  <wp:inline distT="0" distB="0" distL="0" distR="0" wp14:anchorId="054335D6" wp14:editId="7E74FC06">
                    <wp:extent cx="5435600" cy="3700780"/>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090.png"/>
                            <pic:cNvPicPr/>
                          </pic:nvPicPr>
                          <pic:blipFill>
                            <a:blip r:embed="rId48" cstate="email">
                              <a:extLst>
                                <a:ext uri="{28A0092B-C50C-407E-A947-70E740481C1C}">
                                  <a14:useLocalDpi xmlns:a14="http://schemas.microsoft.com/office/drawing/2010/main" val="0"/>
                                </a:ext>
                              </a:extLst>
                            </a:blip>
                            <a:stretch>
                              <a:fillRect/>
                            </a:stretch>
                          </pic:blipFill>
                          <pic:spPr>
                            <a:xfrm>
                              <a:off x="0" y="0"/>
                              <a:ext cx="5435600" cy="3700780"/>
                            </a:xfrm>
                            <a:prstGeom prst="rect">
                              <a:avLst/>
                            </a:prstGeom>
                          </pic:spPr>
                        </pic:pic>
                      </a:graphicData>
                    </a:graphic>
                  </wp:inline>
                </w:drawing>
              </w:r>
            </w:ins>
            <w:r w:rsidR="00E16E38">
              <w:t xml:space="preserve">  </w:t>
            </w:r>
          </w:p>
          <w:p w:rsidR="00E16E38" w:rsidRPr="008F177A" w:rsidRDefault="00E16E38" w:rsidP="00E61BC8">
            <w:pPr>
              <w:spacing w:after="0"/>
              <w:rPr>
                <w:i/>
                <w:color w:val="548DD4"/>
                <w:sz w:val="2"/>
                <w:szCs w:val="16"/>
                <w:lang w:val="en-US"/>
              </w:rPr>
            </w:pPr>
          </w:p>
        </w:tc>
      </w:tr>
      <w:tr w:rsidR="00E16E38" w:rsidRPr="00544FC8" w:rsidTr="00812524">
        <w:tc>
          <w:tcPr>
            <w:tcW w:w="865"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E61BC8">
            <w:pPr>
              <w:spacing w:after="0"/>
              <w:jc w:val="center"/>
              <w:rPr>
                <w:b/>
                <w:sz w:val="14"/>
                <w:szCs w:val="14"/>
              </w:rPr>
            </w:pPr>
            <w:r>
              <w:rPr>
                <w:b/>
                <w:sz w:val="14"/>
                <w:szCs w:val="14"/>
              </w:rPr>
              <w:t>Expected output</w:t>
            </w:r>
          </w:p>
        </w:tc>
        <w:tc>
          <w:tcPr>
            <w:tcW w:w="1722"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Pass/Fail Criteria Id</w:t>
            </w:r>
          </w:p>
        </w:tc>
      </w:tr>
      <w:tr w:rsidR="0076254B" w:rsidRPr="0056181B" w:rsidTr="00812524">
        <w:tc>
          <w:tcPr>
            <w:tcW w:w="865" w:type="dxa"/>
            <w:shd w:val="clear" w:color="auto" w:fill="auto"/>
            <w:vAlign w:val="center"/>
          </w:tcPr>
          <w:p w:rsidR="0076254B" w:rsidRPr="00544FC8" w:rsidRDefault="0076254B" w:rsidP="0076254B">
            <w:pPr>
              <w:spacing w:after="0"/>
              <w:jc w:val="center"/>
              <w:rPr>
                <w:i/>
                <w:sz w:val="14"/>
                <w:szCs w:val="14"/>
              </w:rPr>
            </w:pPr>
            <w:r w:rsidRPr="005D1206">
              <w:rPr>
                <w:i/>
                <w:sz w:val="14"/>
                <w:szCs w:val="14"/>
              </w:rPr>
              <w:t>Step-10</w:t>
            </w:r>
          </w:p>
        </w:tc>
        <w:tc>
          <w:tcPr>
            <w:tcW w:w="3499" w:type="dxa"/>
            <w:gridSpan w:val="4"/>
            <w:shd w:val="clear" w:color="auto" w:fill="auto"/>
          </w:tcPr>
          <w:p w:rsidR="0076254B" w:rsidRPr="00057FF1" w:rsidRDefault="0076254B" w:rsidP="0076254B">
            <w:pPr>
              <w:pStyle w:val="NormalStep"/>
              <w:rPr>
                <w:rFonts w:asciiTheme="minorHAnsi" w:hAnsiTheme="minorHAnsi" w:cstheme="minorHAnsi"/>
                <w:sz w:val="22"/>
                <w:szCs w:val="22"/>
              </w:rPr>
            </w:pPr>
            <w:r w:rsidRPr="00C51757">
              <w:rPr>
                <w:rFonts w:asciiTheme="minorHAnsi" w:hAnsiTheme="minorHAnsi" w:cstheme="minorHAnsi"/>
                <w:sz w:val="22"/>
                <w:szCs w:val="22"/>
              </w:rPr>
              <w:t xml:space="preserve">Launch the web client using the url : </w:t>
            </w:r>
            <w:r w:rsidRPr="00E051E8">
              <w:rPr>
                <w:rFonts w:asciiTheme="minorHAnsi" w:hAnsiTheme="minorHAnsi" w:cstheme="minorHAnsi"/>
                <w:sz w:val="22"/>
                <w:szCs w:val="22"/>
              </w:rPr>
              <w:t>http://localhost:3000/client</w:t>
            </w:r>
          </w:p>
        </w:tc>
        <w:tc>
          <w:tcPr>
            <w:tcW w:w="2690" w:type="dxa"/>
            <w:gridSpan w:val="2"/>
            <w:shd w:val="clear" w:color="auto" w:fill="auto"/>
          </w:tcPr>
          <w:p w:rsidR="0076254B" w:rsidRPr="00057FF1" w:rsidRDefault="0076254B" w:rsidP="0076254B">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722" w:type="dxa"/>
            <w:shd w:val="clear" w:color="auto" w:fill="00FF00"/>
            <w:vAlign w:val="center"/>
          </w:tcPr>
          <w:p w:rsidR="0076254B" w:rsidRPr="0056181B" w:rsidRDefault="0076254B" w:rsidP="0076254B">
            <w:pPr>
              <w:spacing w:after="0"/>
              <w:jc w:val="center"/>
              <w:rPr>
                <w:i/>
                <w:sz w:val="14"/>
                <w:szCs w:val="14"/>
              </w:rPr>
            </w:pPr>
          </w:p>
        </w:tc>
      </w:tr>
      <w:tr w:rsidR="0076254B" w:rsidRPr="0056181B" w:rsidTr="00812524">
        <w:tc>
          <w:tcPr>
            <w:tcW w:w="865" w:type="dxa"/>
            <w:shd w:val="clear" w:color="auto" w:fill="auto"/>
            <w:vAlign w:val="center"/>
          </w:tcPr>
          <w:p w:rsidR="0076254B" w:rsidRPr="005D1206" w:rsidRDefault="0076254B" w:rsidP="0076254B">
            <w:pPr>
              <w:spacing w:after="0"/>
              <w:jc w:val="center"/>
              <w:rPr>
                <w:i/>
                <w:sz w:val="14"/>
                <w:szCs w:val="14"/>
              </w:rPr>
            </w:pPr>
            <w:r>
              <w:rPr>
                <w:i/>
                <w:sz w:val="14"/>
                <w:szCs w:val="14"/>
              </w:rPr>
              <w:t>Step-20</w:t>
            </w:r>
          </w:p>
        </w:tc>
        <w:tc>
          <w:tcPr>
            <w:tcW w:w="3499" w:type="dxa"/>
            <w:gridSpan w:val="4"/>
            <w:shd w:val="clear" w:color="auto" w:fill="auto"/>
          </w:tcPr>
          <w:p w:rsidR="0076254B" w:rsidRPr="00E24DDB" w:rsidRDefault="0076254B" w:rsidP="0076254B">
            <w:pPr>
              <w:pStyle w:val="NormalStep"/>
              <w:rPr>
                <w:rFonts w:asciiTheme="minorHAnsi" w:hAnsiTheme="minorHAnsi" w:cstheme="minorHAnsi"/>
                <w:b/>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“Background”</w:t>
            </w:r>
            <w:r w:rsidRPr="00057FF1">
              <w:rPr>
                <w:rFonts w:asciiTheme="minorHAnsi" w:hAnsiTheme="minorHAnsi" w:cstheme="minorHAnsi"/>
                <w:sz w:val="22"/>
                <w:szCs w:val="22"/>
              </w:rPr>
              <w:t xml:space="preserve"> button icon</w:t>
            </w:r>
          </w:p>
        </w:tc>
        <w:tc>
          <w:tcPr>
            <w:tcW w:w="2690" w:type="dxa"/>
            <w:gridSpan w:val="2"/>
            <w:shd w:val="clear" w:color="auto" w:fill="auto"/>
          </w:tcPr>
          <w:p w:rsidR="0076254B" w:rsidRPr="003C0A28" w:rsidRDefault="0076254B" w:rsidP="0076254B">
            <w:pPr>
              <w:spacing w:after="0"/>
              <w:rPr>
                <w:rFonts w:cstheme="minorHAnsi"/>
                <w:lang w:val="en-US"/>
              </w:rPr>
            </w:pPr>
            <w:r w:rsidRPr="003C0A28">
              <w:rPr>
                <w:rFonts w:cstheme="minorHAnsi"/>
                <w:lang w:val="en-US"/>
              </w:rPr>
              <w:t xml:space="preserve">The </w:t>
            </w:r>
            <w:r>
              <w:rPr>
                <w:rFonts w:cstheme="minorHAnsi"/>
                <w:lang w:val="en-US"/>
              </w:rPr>
              <w:t>background</w:t>
            </w:r>
            <w:r w:rsidRPr="003C0A28">
              <w:rPr>
                <w:rFonts w:cstheme="minorHAnsi"/>
                <w:lang w:val="en-US"/>
              </w:rPr>
              <w:t xml:space="preserve"> widget is opened and </w:t>
            </w:r>
            <w:r>
              <w:rPr>
                <w:rFonts w:cstheme="minorHAnsi"/>
                <w:lang w:val="en-US"/>
              </w:rPr>
              <w:t>a list of available background is displayed.</w:t>
            </w:r>
          </w:p>
        </w:tc>
        <w:tc>
          <w:tcPr>
            <w:tcW w:w="1722" w:type="dxa"/>
            <w:shd w:val="clear" w:color="auto" w:fill="00FF00"/>
            <w:vAlign w:val="center"/>
          </w:tcPr>
          <w:p w:rsidR="0076254B" w:rsidRPr="0056181B" w:rsidRDefault="0076254B" w:rsidP="0076254B">
            <w:pPr>
              <w:spacing w:after="0"/>
              <w:jc w:val="center"/>
              <w:rPr>
                <w:i/>
                <w:sz w:val="14"/>
                <w:szCs w:val="14"/>
              </w:rPr>
            </w:pPr>
          </w:p>
        </w:tc>
      </w:tr>
      <w:tr w:rsidR="0076254B" w:rsidRPr="004E5884" w:rsidTr="00812524">
        <w:tc>
          <w:tcPr>
            <w:tcW w:w="865" w:type="dxa"/>
            <w:shd w:val="clear" w:color="auto" w:fill="auto"/>
            <w:vAlign w:val="center"/>
          </w:tcPr>
          <w:p w:rsidR="0076254B" w:rsidRPr="00544FC8" w:rsidRDefault="0076254B" w:rsidP="0076254B">
            <w:pPr>
              <w:spacing w:after="0"/>
              <w:jc w:val="center"/>
              <w:rPr>
                <w:i/>
                <w:sz w:val="14"/>
                <w:szCs w:val="14"/>
              </w:rPr>
            </w:pPr>
            <w:r>
              <w:rPr>
                <w:i/>
                <w:sz w:val="14"/>
                <w:szCs w:val="14"/>
              </w:rPr>
              <w:t>Step-3</w:t>
            </w:r>
            <w:r w:rsidRPr="005D1206">
              <w:rPr>
                <w:i/>
                <w:sz w:val="14"/>
                <w:szCs w:val="14"/>
              </w:rPr>
              <w:t>0</w:t>
            </w:r>
          </w:p>
        </w:tc>
        <w:tc>
          <w:tcPr>
            <w:tcW w:w="3499" w:type="dxa"/>
            <w:gridSpan w:val="4"/>
            <w:shd w:val="clear" w:color="auto" w:fill="auto"/>
          </w:tcPr>
          <w:p w:rsidR="0076254B" w:rsidRPr="00057FF1" w:rsidRDefault="0076254B" w:rsidP="0076254B">
            <w:pPr>
              <w:pStyle w:val="NormalStep"/>
              <w:rPr>
                <w:rFonts w:asciiTheme="minorHAnsi" w:hAnsiTheme="minorHAnsi" w:cstheme="minorHAnsi"/>
                <w:sz w:val="22"/>
                <w:szCs w:val="22"/>
              </w:rPr>
            </w:pPr>
            <w:r w:rsidRPr="00057FF1">
              <w:rPr>
                <w:rFonts w:asciiTheme="minorHAnsi" w:hAnsiTheme="minorHAnsi" w:cstheme="minorHAnsi"/>
                <w:sz w:val="22"/>
                <w:szCs w:val="22"/>
              </w:rPr>
              <w:t xml:space="preserve">Click on </w:t>
            </w:r>
            <w:r>
              <w:rPr>
                <w:rFonts w:asciiTheme="minorHAnsi" w:hAnsiTheme="minorHAnsi" w:cstheme="minorHAnsi"/>
                <w:sz w:val="22"/>
                <w:szCs w:val="22"/>
              </w:rPr>
              <w:t>“OSM (TPZ-Fr)”</w:t>
            </w:r>
            <w:r w:rsidRPr="00057FF1">
              <w:rPr>
                <w:rFonts w:asciiTheme="minorHAnsi" w:hAnsiTheme="minorHAnsi" w:cstheme="minorHAnsi"/>
                <w:sz w:val="22"/>
                <w:szCs w:val="22"/>
              </w:rPr>
              <w:t xml:space="preserve"> </w:t>
            </w:r>
          </w:p>
        </w:tc>
        <w:tc>
          <w:tcPr>
            <w:tcW w:w="2690" w:type="dxa"/>
            <w:gridSpan w:val="2"/>
            <w:shd w:val="clear" w:color="auto" w:fill="auto"/>
          </w:tcPr>
          <w:p w:rsidR="0076254B" w:rsidRPr="00057FF1" w:rsidRDefault="0076254B" w:rsidP="0076254B">
            <w:pPr>
              <w:spacing w:after="0"/>
              <w:rPr>
                <w:rFonts w:cstheme="minorHAnsi"/>
                <w:lang w:val="en-US"/>
              </w:rPr>
            </w:pPr>
            <w:r>
              <w:rPr>
                <w:rFonts w:cstheme="minorHAnsi"/>
                <w:lang w:val="en-US"/>
              </w:rPr>
              <w:t>The background is changed</w:t>
            </w:r>
          </w:p>
        </w:tc>
        <w:tc>
          <w:tcPr>
            <w:tcW w:w="1722" w:type="dxa"/>
            <w:tcBorders>
              <w:bottom w:val="single" w:sz="6" w:space="0" w:color="auto"/>
            </w:tcBorders>
            <w:shd w:val="clear" w:color="auto" w:fill="00FF00"/>
            <w:vAlign w:val="center"/>
          </w:tcPr>
          <w:p w:rsidR="0076254B" w:rsidRPr="004E5884" w:rsidRDefault="0076254B" w:rsidP="0076254B">
            <w:pPr>
              <w:spacing w:after="0"/>
              <w:jc w:val="center"/>
              <w:rPr>
                <w:sz w:val="14"/>
                <w:szCs w:val="14"/>
                <w:highlight w:val="yellow"/>
                <w:lang w:val="en-US"/>
              </w:rPr>
            </w:pPr>
            <w:r w:rsidRPr="0056181B">
              <w:rPr>
                <w:i/>
                <w:sz w:val="14"/>
                <w:szCs w:val="14"/>
              </w:rPr>
              <w:t>NGEO-</w:t>
            </w:r>
            <w:r>
              <w:rPr>
                <w:i/>
                <w:sz w:val="14"/>
                <w:szCs w:val="14"/>
              </w:rPr>
              <w:t>WEBC-PFC-009</w:t>
            </w:r>
            <w:r w:rsidRPr="0056181B">
              <w:rPr>
                <w:i/>
                <w:sz w:val="14"/>
                <w:szCs w:val="14"/>
              </w:rPr>
              <w:t>0</w:t>
            </w:r>
          </w:p>
        </w:tc>
      </w:tr>
      <w:tr w:rsidR="0076254B" w:rsidRPr="004E5884" w:rsidTr="00812524">
        <w:tc>
          <w:tcPr>
            <w:tcW w:w="865" w:type="dxa"/>
            <w:shd w:val="clear" w:color="auto" w:fill="auto"/>
            <w:vAlign w:val="center"/>
          </w:tcPr>
          <w:p w:rsidR="0076254B" w:rsidRPr="005D1206" w:rsidRDefault="0076254B" w:rsidP="0076254B">
            <w:pPr>
              <w:spacing w:after="0"/>
              <w:jc w:val="center"/>
              <w:rPr>
                <w:i/>
                <w:sz w:val="14"/>
                <w:szCs w:val="14"/>
              </w:rPr>
            </w:pPr>
            <w:r>
              <w:rPr>
                <w:i/>
                <w:sz w:val="14"/>
                <w:szCs w:val="14"/>
              </w:rPr>
              <w:t>Step-4</w:t>
            </w:r>
            <w:r w:rsidRPr="005D1206">
              <w:rPr>
                <w:i/>
                <w:sz w:val="14"/>
                <w:szCs w:val="14"/>
              </w:rPr>
              <w:t>0</w:t>
            </w:r>
          </w:p>
        </w:tc>
        <w:tc>
          <w:tcPr>
            <w:tcW w:w="3499" w:type="dxa"/>
            <w:gridSpan w:val="4"/>
            <w:shd w:val="clear" w:color="auto" w:fill="auto"/>
          </w:tcPr>
          <w:p w:rsidR="0076254B" w:rsidRPr="00057FF1" w:rsidRDefault="0076254B" w:rsidP="0076254B">
            <w:pPr>
              <w:pStyle w:val="NormalStep"/>
              <w:rPr>
                <w:rFonts w:asciiTheme="minorHAnsi" w:hAnsiTheme="minorHAnsi" w:cstheme="minorHAnsi"/>
                <w:sz w:val="22"/>
                <w:szCs w:val="22"/>
              </w:rPr>
            </w:pPr>
            <w:r>
              <w:rPr>
                <w:rFonts w:asciiTheme="minorHAnsi" w:hAnsiTheme="minorHAnsi" w:cstheme="minorHAnsi"/>
                <w:sz w:val="22"/>
                <w:szCs w:val="22"/>
              </w:rPr>
              <w:t>Click on “Switch 2D/3D” button</w:t>
            </w:r>
          </w:p>
        </w:tc>
        <w:tc>
          <w:tcPr>
            <w:tcW w:w="2690" w:type="dxa"/>
            <w:gridSpan w:val="2"/>
            <w:shd w:val="clear" w:color="auto" w:fill="auto"/>
          </w:tcPr>
          <w:p w:rsidR="0076254B" w:rsidRPr="00102EF3" w:rsidRDefault="0076254B" w:rsidP="0076254B">
            <w:pPr>
              <w:spacing w:after="0"/>
              <w:rPr>
                <w:rFonts w:cstheme="minorHAnsi"/>
                <w:lang w:val="en-GB"/>
              </w:rPr>
            </w:pPr>
            <w:r>
              <w:rPr>
                <w:rFonts w:cstheme="minorHAnsi"/>
                <w:lang w:val="en-GB"/>
              </w:rPr>
              <w:t>The map is changed to 3D</w:t>
            </w:r>
          </w:p>
        </w:tc>
        <w:tc>
          <w:tcPr>
            <w:tcW w:w="1722" w:type="dxa"/>
            <w:tcBorders>
              <w:top w:val="single" w:sz="6" w:space="0" w:color="auto"/>
              <w:bottom w:val="single" w:sz="6" w:space="0" w:color="auto"/>
            </w:tcBorders>
            <w:shd w:val="clear" w:color="auto" w:fill="00FF00"/>
            <w:vAlign w:val="center"/>
          </w:tcPr>
          <w:p w:rsidR="0076254B" w:rsidRPr="004E5884" w:rsidRDefault="0076254B" w:rsidP="0076254B">
            <w:pPr>
              <w:spacing w:after="0"/>
              <w:jc w:val="center"/>
              <w:rPr>
                <w:sz w:val="14"/>
                <w:szCs w:val="14"/>
                <w:lang w:val="en-US"/>
              </w:rPr>
            </w:pPr>
          </w:p>
        </w:tc>
      </w:tr>
      <w:tr w:rsidR="0076254B" w:rsidRPr="004E5884" w:rsidTr="00B56889">
        <w:tc>
          <w:tcPr>
            <w:tcW w:w="865" w:type="dxa"/>
            <w:shd w:val="clear" w:color="auto" w:fill="auto"/>
            <w:vAlign w:val="center"/>
          </w:tcPr>
          <w:p w:rsidR="0076254B" w:rsidRDefault="0076254B" w:rsidP="0076254B">
            <w:pPr>
              <w:spacing w:after="0"/>
              <w:jc w:val="center"/>
              <w:rPr>
                <w:i/>
                <w:sz w:val="14"/>
                <w:szCs w:val="14"/>
              </w:rPr>
            </w:pPr>
            <w:r>
              <w:rPr>
                <w:i/>
                <w:sz w:val="14"/>
                <w:szCs w:val="14"/>
              </w:rPr>
              <w:t>Step-50</w:t>
            </w:r>
          </w:p>
        </w:tc>
        <w:tc>
          <w:tcPr>
            <w:tcW w:w="3499" w:type="dxa"/>
            <w:gridSpan w:val="4"/>
            <w:shd w:val="clear" w:color="auto" w:fill="auto"/>
          </w:tcPr>
          <w:p w:rsidR="0076254B" w:rsidRDefault="0076254B" w:rsidP="00B56889">
            <w:pPr>
              <w:pStyle w:val="NormalStep"/>
              <w:rPr>
                <w:rFonts w:asciiTheme="minorHAnsi" w:hAnsiTheme="minorHAnsi" w:cstheme="minorHAnsi"/>
                <w:sz w:val="22"/>
                <w:szCs w:val="22"/>
              </w:rPr>
            </w:pPr>
            <w:r>
              <w:rPr>
                <w:rFonts w:asciiTheme="minorHAnsi" w:hAnsiTheme="minorHAnsi" w:cstheme="minorHAnsi"/>
                <w:sz w:val="22"/>
                <w:szCs w:val="22"/>
              </w:rPr>
              <w:t xml:space="preserve">Repeat Step-20 </w:t>
            </w:r>
          </w:p>
        </w:tc>
        <w:tc>
          <w:tcPr>
            <w:tcW w:w="2690" w:type="dxa"/>
            <w:gridSpan w:val="2"/>
            <w:shd w:val="clear" w:color="auto" w:fill="auto"/>
          </w:tcPr>
          <w:p w:rsidR="0076254B" w:rsidRDefault="0076254B" w:rsidP="0076254B">
            <w:pPr>
              <w:spacing w:after="0"/>
              <w:rPr>
                <w:rFonts w:cstheme="minorHAnsi"/>
                <w:lang w:val="en-GB"/>
              </w:rPr>
            </w:pPr>
            <w:r>
              <w:rPr>
                <w:rFonts w:cstheme="minorHAnsi"/>
                <w:lang w:val="en-GB"/>
              </w:rPr>
              <w:t>Background is changed</w:t>
            </w:r>
          </w:p>
        </w:tc>
        <w:tc>
          <w:tcPr>
            <w:tcW w:w="1722" w:type="dxa"/>
            <w:tcBorders>
              <w:top w:val="single" w:sz="6" w:space="0" w:color="auto"/>
              <w:bottom w:val="single" w:sz="6" w:space="0" w:color="auto"/>
            </w:tcBorders>
            <w:shd w:val="clear" w:color="auto" w:fill="00FF00"/>
            <w:vAlign w:val="center"/>
          </w:tcPr>
          <w:p w:rsidR="0076254B" w:rsidRPr="004E5884" w:rsidRDefault="0076254B" w:rsidP="0076254B">
            <w:pPr>
              <w:spacing w:after="0"/>
              <w:jc w:val="center"/>
              <w:rPr>
                <w:sz w:val="14"/>
                <w:szCs w:val="14"/>
                <w:lang w:val="en-US"/>
              </w:rPr>
            </w:pPr>
          </w:p>
        </w:tc>
      </w:tr>
      <w:tr w:rsidR="00BA4EC1" w:rsidRPr="004E5884" w:rsidTr="00812524">
        <w:tc>
          <w:tcPr>
            <w:tcW w:w="865" w:type="dxa"/>
            <w:shd w:val="clear" w:color="auto" w:fill="auto"/>
            <w:vAlign w:val="center"/>
          </w:tcPr>
          <w:p w:rsidR="00BA4EC1" w:rsidRDefault="00BA4EC1" w:rsidP="00BA4EC1">
            <w:pPr>
              <w:spacing w:after="0"/>
              <w:rPr>
                <w:i/>
                <w:sz w:val="14"/>
                <w:szCs w:val="14"/>
              </w:rPr>
            </w:pPr>
            <w:ins w:id="1149" w:author="Mokaddem Emna" w:date="2013-04-28T19:31:00Z">
              <w:r>
                <w:rPr>
                  <w:i/>
                  <w:sz w:val="14"/>
                  <w:szCs w:val="14"/>
                </w:rPr>
                <w:t>Step-60</w:t>
              </w:r>
            </w:ins>
          </w:p>
        </w:tc>
        <w:tc>
          <w:tcPr>
            <w:tcW w:w="3499" w:type="dxa"/>
            <w:gridSpan w:val="4"/>
            <w:shd w:val="clear" w:color="auto" w:fill="auto"/>
          </w:tcPr>
          <w:p w:rsidR="00BA4EC1" w:rsidRDefault="00BA4EC1" w:rsidP="00CC6C6C">
            <w:pPr>
              <w:pStyle w:val="NormalStep"/>
              <w:rPr>
                <w:rFonts w:asciiTheme="minorHAnsi" w:hAnsiTheme="minorHAnsi" w:cstheme="minorHAnsi"/>
                <w:sz w:val="22"/>
                <w:szCs w:val="22"/>
              </w:rPr>
            </w:pPr>
            <w:ins w:id="1150" w:author="Mokaddem Emna" w:date="2013-04-28T19:31:00Z">
              <w:r w:rsidRPr="00057FF1">
                <w:rPr>
                  <w:rFonts w:asciiTheme="minorHAnsi" w:hAnsiTheme="minorHAnsi" w:cstheme="minorHAnsi"/>
                  <w:sz w:val="22"/>
                  <w:szCs w:val="22"/>
                </w:rPr>
                <w:t xml:space="preserve">Click on </w:t>
              </w:r>
              <w:r>
                <w:rPr>
                  <w:rFonts w:asciiTheme="minorHAnsi" w:hAnsiTheme="minorHAnsi" w:cstheme="minorHAnsi"/>
                  <w:sz w:val="22"/>
                  <w:szCs w:val="22"/>
                </w:rPr>
                <w:t>“BlueMarble (TPZ-Fr)”</w:t>
              </w:r>
            </w:ins>
          </w:p>
        </w:tc>
        <w:tc>
          <w:tcPr>
            <w:tcW w:w="2690" w:type="dxa"/>
            <w:gridSpan w:val="2"/>
            <w:shd w:val="clear" w:color="auto" w:fill="auto"/>
          </w:tcPr>
          <w:p w:rsidR="00BA4EC1" w:rsidRDefault="00BA4EC1" w:rsidP="00CC6C6C">
            <w:pPr>
              <w:spacing w:after="0"/>
              <w:rPr>
                <w:rFonts w:cstheme="minorHAnsi"/>
                <w:lang w:val="en-GB"/>
              </w:rPr>
            </w:pPr>
            <w:ins w:id="1151" w:author="Mokaddem Emna" w:date="2013-04-28T19:31:00Z">
              <w:r>
                <w:rPr>
                  <w:rFonts w:cstheme="minorHAnsi"/>
                  <w:lang w:val="en-GB"/>
                </w:rPr>
                <w:t>Background is changed</w:t>
              </w:r>
            </w:ins>
          </w:p>
        </w:tc>
        <w:tc>
          <w:tcPr>
            <w:tcW w:w="1722" w:type="dxa"/>
            <w:tcBorders>
              <w:top w:val="single" w:sz="6" w:space="0" w:color="auto"/>
              <w:bottom w:val="single" w:sz="2" w:space="0" w:color="auto"/>
            </w:tcBorders>
            <w:shd w:val="clear" w:color="auto" w:fill="00FF00"/>
            <w:vAlign w:val="center"/>
          </w:tcPr>
          <w:p w:rsidR="00BA4EC1" w:rsidRPr="0056181B" w:rsidRDefault="00BA4EC1" w:rsidP="00CC6C6C">
            <w:pPr>
              <w:spacing w:after="0"/>
              <w:jc w:val="center"/>
              <w:rPr>
                <w:i/>
                <w:sz w:val="14"/>
                <w:szCs w:val="14"/>
              </w:rPr>
            </w:pPr>
            <w:ins w:id="1152" w:author="Mokaddem Emna" w:date="2013-04-28T19:31:00Z">
              <w:r w:rsidRPr="0056181B">
                <w:rPr>
                  <w:i/>
                  <w:sz w:val="14"/>
                  <w:szCs w:val="14"/>
                </w:rPr>
                <w:t>NGEO-</w:t>
              </w:r>
              <w:r>
                <w:rPr>
                  <w:i/>
                  <w:sz w:val="14"/>
                  <w:szCs w:val="14"/>
                </w:rPr>
                <w:t>WEBC-PFC-009</w:t>
              </w:r>
              <w:r w:rsidRPr="0056181B">
                <w:rPr>
                  <w:i/>
                  <w:sz w:val="14"/>
                  <w:szCs w:val="14"/>
                </w:rPr>
                <w:t>0</w:t>
              </w:r>
            </w:ins>
          </w:p>
        </w:tc>
      </w:tr>
    </w:tbl>
    <w:p w:rsidR="00E16E38" w:rsidRDefault="00E16E38" w:rsidP="00E16E38">
      <w:pPr>
        <w:pStyle w:val="Titre3"/>
      </w:pPr>
      <w:bookmarkStart w:id="1153" w:name="_Toc355023288"/>
      <w:r>
        <w:t>NGEO-WEBC-VTP-0095</w:t>
      </w:r>
      <w:bookmarkEnd w:id="1153"/>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E61BC8">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E61BC8">
            <w:pPr>
              <w:spacing w:after="0"/>
              <w:jc w:val="center"/>
              <w:rPr>
                <w:b/>
                <w:i/>
                <w:color w:val="FFFFFF"/>
                <w:szCs w:val="18"/>
                <w:lang w:val="en-US"/>
              </w:rPr>
            </w:pPr>
            <w:r>
              <w:rPr>
                <w:b/>
                <w:i/>
                <w:color w:val="FFFFFF"/>
                <w:szCs w:val="18"/>
                <w:lang w:val="en-US"/>
              </w:rPr>
              <w:t>NGEO VALIDATION TEST  RESULT</w:t>
            </w:r>
          </w:p>
        </w:tc>
      </w:tr>
      <w:tr w:rsidR="00E16E38" w:rsidRPr="008C4ACA" w:rsidTr="00E61BC8">
        <w:tc>
          <w:tcPr>
            <w:tcW w:w="1607" w:type="dxa"/>
            <w:gridSpan w:val="2"/>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E61BC8">
            <w:pPr>
              <w:spacing w:after="0"/>
              <w:rPr>
                <w:i/>
                <w:color w:val="548DD4"/>
                <w:sz w:val="16"/>
                <w:szCs w:val="16"/>
              </w:rPr>
            </w:pPr>
            <w:r>
              <w:rPr>
                <w:i/>
                <w:color w:val="548DD4"/>
                <w:sz w:val="16"/>
                <w:szCs w:val="16"/>
              </w:rPr>
              <w:t>NGEO-CTRL-VTP-0095</w:t>
            </w:r>
          </w:p>
        </w:tc>
        <w:tc>
          <w:tcPr>
            <w:tcW w:w="1134" w:type="dxa"/>
            <w:gridSpan w:val="3"/>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E61BC8">
            <w:pPr>
              <w:spacing w:after="0"/>
              <w:rPr>
                <w:i/>
                <w:color w:val="548DD4"/>
                <w:sz w:val="16"/>
                <w:szCs w:val="16"/>
                <w:lang w:val="en-US"/>
              </w:rPr>
            </w:pPr>
            <w:r>
              <w:rPr>
                <w:i/>
                <w:color w:val="548DD4"/>
                <w:sz w:val="16"/>
                <w:szCs w:val="16"/>
                <w:lang w:val="en-US"/>
              </w:rPr>
              <w:t>Map data layers</w:t>
            </w:r>
          </w:p>
        </w:tc>
      </w:tr>
      <w:tr w:rsidR="00E16E38" w:rsidRPr="00B17EAC" w:rsidTr="00FC730F">
        <w:tc>
          <w:tcPr>
            <w:tcW w:w="8613" w:type="dxa"/>
            <w:gridSpan w:val="8"/>
            <w:tcBorders>
              <w:bottom w:val="single" w:sz="6" w:space="0" w:color="auto"/>
            </w:tcBorders>
            <w:shd w:val="clear" w:color="auto" w:fill="A6A6A6"/>
          </w:tcPr>
          <w:p w:rsidR="00E16E38" w:rsidRPr="00544FC8" w:rsidRDefault="00E16E38" w:rsidP="00E61BC8">
            <w:pPr>
              <w:spacing w:after="0"/>
              <w:rPr>
                <w:sz w:val="14"/>
                <w:szCs w:val="14"/>
              </w:rPr>
            </w:pPr>
            <w:r>
              <w:rPr>
                <w:b/>
                <w:sz w:val="14"/>
                <w:szCs w:val="14"/>
              </w:rPr>
              <w:t>Result</w:t>
            </w:r>
          </w:p>
        </w:tc>
      </w:tr>
      <w:tr w:rsidR="00E16E38" w:rsidRPr="00EA22CA" w:rsidTr="00FC730F">
        <w:tc>
          <w:tcPr>
            <w:tcW w:w="8613" w:type="dxa"/>
            <w:gridSpan w:val="8"/>
            <w:tcBorders>
              <w:top w:val="single" w:sz="6" w:space="0" w:color="auto"/>
              <w:bottom w:val="single" w:sz="6" w:space="0" w:color="auto"/>
            </w:tcBorders>
            <w:shd w:val="clear" w:color="auto" w:fill="00FF00"/>
          </w:tcPr>
          <w:p w:rsidR="00E16E38" w:rsidRPr="00EA22CA" w:rsidRDefault="00E16E38" w:rsidP="00E61BC8">
            <w:pPr>
              <w:spacing w:after="0"/>
              <w:jc w:val="center"/>
              <w:rPr>
                <w:b/>
                <w:color w:val="548DD4"/>
                <w:sz w:val="28"/>
                <w:szCs w:val="28"/>
                <w:lang w:val="en-US"/>
              </w:rPr>
            </w:pPr>
            <w:r w:rsidRPr="00EA22CA">
              <w:rPr>
                <w:b/>
                <w:sz w:val="28"/>
                <w:szCs w:val="28"/>
                <w:lang w:val="en-US"/>
              </w:rPr>
              <w:t>PASS</w:t>
            </w:r>
          </w:p>
        </w:tc>
      </w:tr>
      <w:tr w:rsidR="00E16E38" w:rsidRPr="00B17EAC" w:rsidTr="00FC730F">
        <w:tc>
          <w:tcPr>
            <w:tcW w:w="4306" w:type="dxa"/>
            <w:gridSpan w:val="4"/>
            <w:tcBorders>
              <w:top w:val="single" w:sz="6" w:space="0" w:color="auto"/>
            </w:tcBorders>
            <w:shd w:val="clear" w:color="auto" w:fill="A6A6A6"/>
          </w:tcPr>
          <w:p w:rsidR="00E16E38" w:rsidRPr="00544FC8" w:rsidRDefault="00E16E38" w:rsidP="00E61BC8">
            <w:pPr>
              <w:spacing w:after="0"/>
              <w:rPr>
                <w:sz w:val="14"/>
                <w:szCs w:val="14"/>
              </w:rPr>
            </w:pPr>
            <w:r w:rsidRPr="00C669E1">
              <w:rPr>
                <w:b/>
                <w:sz w:val="14"/>
                <w:szCs w:val="14"/>
                <w:lang w:val="en-US"/>
              </w:rPr>
              <w:t xml:space="preserve">Versions </w:t>
            </w:r>
          </w:p>
        </w:tc>
        <w:tc>
          <w:tcPr>
            <w:tcW w:w="4307" w:type="dxa"/>
            <w:gridSpan w:val="4"/>
            <w:tcBorders>
              <w:top w:val="single" w:sz="6" w:space="0" w:color="auto"/>
            </w:tcBorders>
            <w:shd w:val="clear" w:color="auto" w:fill="A6A6A6"/>
          </w:tcPr>
          <w:p w:rsidR="00E16E38" w:rsidRPr="00544FC8" w:rsidRDefault="00E16E38" w:rsidP="00E61BC8">
            <w:pPr>
              <w:spacing w:after="0"/>
              <w:rPr>
                <w:sz w:val="14"/>
                <w:szCs w:val="14"/>
              </w:rPr>
            </w:pPr>
            <w:r>
              <w:rPr>
                <w:sz w:val="14"/>
                <w:szCs w:val="14"/>
              </w:rPr>
              <w:t>Execution info</w:t>
            </w:r>
          </w:p>
        </w:tc>
      </w:tr>
      <w:tr w:rsidR="00E16E38" w:rsidRPr="00B17EAC" w:rsidTr="00E61BC8">
        <w:trPr>
          <w:trHeight w:val="457"/>
        </w:trPr>
        <w:tc>
          <w:tcPr>
            <w:tcW w:w="4306" w:type="dxa"/>
            <w:gridSpan w:val="4"/>
            <w:shd w:val="clear" w:color="auto" w:fill="FFFFFF" w:themeFill="background1"/>
          </w:tcPr>
          <w:p w:rsidR="00E16E38" w:rsidRPr="004E0C5B" w:rsidRDefault="00E16E38" w:rsidP="00E61BC8">
            <w:pPr>
              <w:spacing w:after="0"/>
              <w:rPr>
                <w:i/>
                <w:color w:val="548DD4"/>
                <w:sz w:val="16"/>
                <w:szCs w:val="16"/>
                <w:lang w:val="fr-FR"/>
              </w:rPr>
            </w:pPr>
            <w:r w:rsidRPr="004E0C5B">
              <w:rPr>
                <w:i/>
                <w:color w:val="548DD4"/>
                <w:sz w:val="16"/>
                <w:szCs w:val="16"/>
                <w:lang w:val="fr-FR"/>
              </w:rPr>
              <w:t xml:space="preserve">Component version: </w:t>
            </w:r>
            <w:r w:rsidR="00EE041E">
              <w:rPr>
                <w:i/>
                <w:color w:val="548DD4"/>
                <w:sz w:val="16"/>
                <w:szCs w:val="16"/>
                <w:lang w:val="fr-FR"/>
              </w:rPr>
              <w:t>0.7-20130327</w:t>
            </w:r>
            <w:r w:rsidRPr="004E0C5B">
              <w:rPr>
                <w:i/>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Default="00E16E38" w:rsidP="00E61BC8">
            <w:pPr>
              <w:spacing w:after="0"/>
              <w:rPr>
                <w:i/>
                <w:color w:val="548DD4"/>
                <w:sz w:val="16"/>
                <w:szCs w:val="16"/>
                <w:lang w:val="en-US"/>
              </w:rPr>
            </w:pPr>
            <w:r>
              <w:rPr>
                <w:i/>
                <w:color w:val="548DD4"/>
                <w:sz w:val="16"/>
                <w:szCs w:val="16"/>
                <w:lang w:val="en-US"/>
              </w:rPr>
              <w:t>Tool1 version:</w:t>
            </w:r>
          </w:p>
          <w:p w:rsidR="00E16E38" w:rsidRDefault="00E16E38" w:rsidP="00E61BC8">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C669E1" w:rsidRDefault="00E16E38" w:rsidP="00E61BC8">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E61BC8">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E61BC8">
            <w:pPr>
              <w:spacing w:after="0"/>
              <w:rPr>
                <w:b/>
                <w:sz w:val="14"/>
                <w:szCs w:val="14"/>
              </w:rPr>
            </w:pPr>
            <w:r>
              <w:rPr>
                <w:i/>
                <w:color w:val="548DD4"/>
                <w:sz w:val="16"/>
                <w:szCs w:val="16"/>
                <w:lang w:val="en-US"/>
              </w:rPr>
              <w:t>Chrome/FireFox/IE9</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Paths</w:t>
            </w:r>
          </w:p>
        </w:tc>
      </w:tr>
      <w:tr w:rsidR="00E16E38" w:rsidRPr="008C4ACA" w:rsidTr="00E61BC8">
        <w:tc>
          <w:tcPr>
            <w:tcW w:w="8613" w:type="dxa"/>
            <w:gridSpan w:val="8"/>
            <w:shd w:val="clear" w:color="auto" w:fill="auto"/>
          </w:tcPr>
          <w:p w:rsidR="00E16E38" w:rsidRDefault="00E16E38" w:rsidP="00E61BC8">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E61BC8">
            <w:pPr>
              <w:spacing w:after="0"/>
              <w:rPr>
                <w:i/>
                <w:color w:val="548DD4"/>
                <w:sz w:val="16"/>
                <w:szCs w:val="16"/>
                <w:lang w:val="en-US"/>
              </w:rPr>
            </w:pPr>
            <w:r>
              <w:rPr>
                <w:i/>
                <w:color w:val="548DD4"/>
                <w:sz w:val="16"/>
                <w:szCs w:val="16"/>
                <w:lang w:val="en-US"/>
              </w:rPr>
              <w:t>Output path:</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Evidences</w:t>
            </w:r>
          </w:p>
        </w:tc>
      </w:tr>
      <w:tr w:rsidR="00E16E38" w:rsidRPr="005215A5" w:rsidTr="00E61BC8">
        <w:tc>
          <w:tcPr>
            <w:tcW w:w="8613" w:type="dxa"/>
            <w:gridSpan w:val="8"/>
            <w:shd w:val="clear" w:color="auto" w:fill="auto"/>
          </w:tcPr>
          <w:p w:rsidR="00464099" w:rsidRDefault="00464099" w:rsidP="00464099">
            <w:pPr>
              <w:spacing w:after="0"/>
              <w:rPr>
                <w:noProof/>
                <w:lang w:val="fr-FR" w:eastAsia="fr-FR"/>
              </w:rPr>
            </w:pPr>
          </w:p>
          <w:p w:rsidR="00E16E38" w:rsidRDefault="00193123" w:rsidP="00E61BC8">
            <w:pPr>
              <w:spacing w:after="0"/>
              <w:jc w:val="center"/>
            </w:pPr>
            <w:r w:rsidRPr="00AE5E00">
              <w:rPr>
                <w:noProof/>
                <w:lang w:val="fr-FR" w:eastAsia="fr-FR"/>
              </w:rPr>
              <w:drawing>
                <wp:inline distT="0" distB="0" distL="0" distR="0" wp14:anchorId="539C620D" wp14:editId="316A6FB4">
                  <wp:extent cx="5332095" cy="3373755"/>
                  <wp:effectExtent l="0" t="0" r="190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095b.PNG"/>
                          <pic:cNvPicPr/>
                        </pic:nvPicPr>
                        <pic:blipFill>
                          <a:blip r:embed="rId49" cstate="email">
                            <a:extLst>
                              <a:ext uri="{28A0092B-C50C-407E-A947-70E740481C1C}">
                                <a14:useLocalDpi xmlns:a14="http://schemas.microsoft.com/office/drawing/2010/main" val="0"/>
                              </a:ext>
                            </a:extLst>
                          </a:blip>
                          <a:stretch>
                            <a:fillRect/>
                          </a:stretch>
                        </pic:blipFill>
                        <pic:spPr>
                          <a:xfrm>
                            <a:off x="0" y="0"/>
                            <a:ext cx="5332095" cy="3373755"/>
                          </a:xfrm>
                          <a:prstGeom prst="rect">
                            <a:avLst/>
                          </a:prstGeom>
                        </pic:spPr>
                      </pic:pic>
                    </a:graphicData>
                  </a:graphic>
                </wp:inline>
              </w:drawing>
            </w:r>
          </w:p>
          <w:p w:rsidR="00464099" w:rsidRPr="00CE0347" w:rsidRDefault="00FA1CC4" w:rsidP="00E61BC8">
            <w:pPr>
              <w:spacing w:after="0"/>
              <w:jc w:val="center"/>
            </w:pPr>
            <w:ins w:id="1154" w:author="Mokaddem Emna" w:date="2013-04-28T21:44:00Z">
              <w:r>
                <w:object w:dxaOrig="13095" w:dyaOrig="10020">
                  <v:shape id="_x0000_i1026" type="#_x0000_t75" style="width:420pt;height:321pt" o:ole="">
                    <v:imagedata r:id="rId50" o:title=""/>
                  </v:shape>
                  <o:OLEObject Type="Embed" ProgID="PBrush" ShapeID="_x0000_i1026" DrawAspect="Content" ObjectID="_1428767231" r:id="rId51"/>
                </w:object>
              </w:r>
            </w:ins>
          </w:p>
        </w:tc>
      </w:tr>
      <w:tr w:rsidR="00E16E38" w:rsidRPr="00544FC8" w:rsidTr="00E61BC8">
        <w:tc>
          <w:tcPr>
            <w:tcW w:w="865"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Step</w:t>
            </w:r>
          </w:p>
        </w:tc>
        <w:tc>
          <w:tcPr>
            <w:tcW w:w="3499" w:type="dxa"/>
            <w:gridSpan w:val="4"/>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E61BC8">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Pass/Fail Criteria Id</w:t>
            </w:r>
          </w:p>
        </w:tc>
      </w:tr>
      <w:tr w:rsidR="0076254B" w:rsidRPr="0056181B" w:rsidTr="00AE5E00">
        <w:tc>
          <w:tcPr>
            <w:tcW w:w="865" w:type="dxa"/>
            <w:shd w:val="clear" w:color="auto" w:fill="auto"/>
            <w:vAlign w:val="center"/>
          </w:tcPr>
          <w:p w:rsidR="0076254B" w:rsidRPr="00544FC8" w:rsidRDefault="0076254B" w:rsidP="0076254B">
            <w:pPr>
              <w:spacing w:after="0"/>
              <w:jc w:val="center"/>
              <w:rPr>
                <w:i/>
                <w:sz w:val="14"/>
                <w:szCs w:val="14"/>
              </w:rPr>
            </w:pPr>
            <w:r w:rsidRPr="005D1206">
              <w:rPr>
                <w:i/>
                <w:sz w:val="14"/>
                <w:szCs w:val="14"/>
              </w:rPr>
              <w:t>Step-10</w:t>
            </w:r>
          </w:p>
        </w:tc>
        <w:tc>
          <w:tcPr>
            <w:tcW w:w="3499" w:type="dxa"/>
            <w:gridSpan w:val="4"/>
            <w:shd w:val="clear" w:color="auto" w:fill="auto"/>
          </w:tcPr>
          <w:p w:rsidR="0076254B" w:rsidRPr="00057FF1" w:rsidRDefault="0076254B" w:rsidP="0076254B">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NGEO-WEBC-VTP-0060</w:t>
            </w:r>
            <w:r w:rsidRPr="00057FF1">
              <w:rPr>
                <w:rFonts w:asciiTheme="minorHAnsi" w:hAnsiTheme="minorHAnsi" w:cstheme="minorHAnsi"/>
                <w:sz w:val="22"/>
                <w:szCs w:val="22"/>
              </w:rPr>
              <w:t xml:space="preserve"> </w:t>
            </w:r>
          </w:p>
        </w:tc>
        <w:tc>
          <w:tcPr>
            <w:tcW w:w="2690" w:type="dxa"/>
            <w:gridSpan w:val="2"/>
            <w:shd w:val="clear" w:color="auto" w:fill="auto"/>
          </w:tcPr>
          <w:p w:rsidR="0076254B" w:rsidRPr="00057FF1" w:rsidRDefault="0076254B" w:rsidP="0076254B">
            <w:pPr>
              <w:spacing w:after="0"/>
              <w:rPr>
                <w:rFonts w:cstheme="minorHAnsi"/>
                <w:lang w:val="en-US"/>
              </w:rPr>
            </w:pPr>
            <w:r>
              <w:rPr>
                <w:rFonts w:cstheme="minorHAnsi"/>
                <w:lang w:val="en-US"/>
              </w:rPr>
              <w:t>Footprints are displayed</w:t>
            </w:r>
          </w:p>
        </w:tc>
        <w:tc>
          <w:tcPr>
            <w:tcW w:w="1559" w:type="dxa"/>
            <w:shd w:val="clear" w:color="auto" w:fill="00FF00"/>
            <w:vAlign w:val="center"/>
          </w:tcPr>
          <w:p w:rsidR="0076254B" w:rsidRPr="0056181B" w:rsidRDefault="0076254B" w:rsidP="0076254B">
            <w:pPr>
              <w:spacing w:after="0"/>
              <w:jc w:val="center"/>
              <w:rPr>
                <w:i/>
                <w:sz w:val="14"/>
                <w:szCs w:val="14"/>
              </w:rPr>
            </w:pPr>
          </w:p>
        </w:tc>
      </w:tr>
      <w:tr w:rsidR="0076254B" w:rsidRPr="0056181B" w:rsidTr="00AE5E00">
        <w:tc>
          <w:tcPr>
            <w:tcW w:w="865" w:type="dxa"/>
            <w:shd w:val="clear" w:color="auto" w:fill="auto"/>
            <w:vAlign w:val="center"/>
          </w:tcPr>
          <w:p w:rsidR="0076254B" w:rsidRPr="005D1206" w:rsidRDefault="0076254B" w:rsidP="0076254B">
            <w:pPr>
              <w:spacing w:after="0"/>
              <w:jc w:val="center"/>
              <w:rPr>
                <w:i/>
                <w:sz w:val="14"/>
                <w:szCs w:val="14"/>
              </w:rPr>
            </w:pPr>
            <w:r>
              <w:rPr>
                <w:i/>
                <w:sz w:val="14"/>
                <w:szCs w:val="14"/>
              </w:rPr>
              <w:t>Step-20</w:t>
            </w:r>
          </w:p>
        </w:tc>
        <w:tc>
          <w:tcPr>
            <w:tcW w:w="3499" w:type="dxa"/>
            <w:gridSpan w:val="4"/>
            <w:shd w:val="clear" w:color="auto" w:fill="auto"/>
          </w:tcPr>
          <w:p w:rsidR="0076254B" w:rsidRPr="00E24DDB" w:rsidRDefault="0076254B" w:rsidP="0076254B">
            <w:pPr>
              <w:pStyle w:val="NormalStep"/>
              <w:rPr>
                <w:rFonts w:asciiTheme="minorHAnsi" w:hAnsiTheme="minorHAnsi" w:cstheme="minorHAnsi"/>
                <w:b/>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“Layers”</w:t>
            </w:r>
            <w:r w:rsidRPr="00057FF1">
              <w:rPr>
                <w:rFonts w:asciiTheme="minorHAnsi" w:hAnsiTheme="minorHAnsi" w:cstheme="minorHAnsi"/>
                <w:sz w:val="22"/>
                <w:szCs w:val="22"/>
              </w:rPr>
              <w:t xml:space="preserve"> </w:t>
            </w:r>
            <w:r w:rsidRPr="00057FF1">
              <w:rPr>
                <w:rFonts w:asciiTheme="minorHAnsi" w:hAnsiTheme="minorHAnsi" w:cstheme="minorHAnsi"/>
                <w:sz w:val="22"/>
                <w:szCs w:val="22"/>
              </w:rPr>
              <w:lastRenderedPageBreak/>
              <w:t>button icon</w:t>
            </w:r>
          </w:p>
        </w:tc>
        <w:tc>
          <w:tcPr>
            <w:tcW w:w="2690" w:type="dxa"/>
            <w:gridSpan w:val="2"/>
            <w:shd w:val="clear" w:color="auto" w:fill="auto"/>
          </w:tcPr>
          <w:p w:rsidR="0076254B" w:rsidRPr="003C0A28" w:rsidRDefault="0076254B" w:rsidP="0076254B">
            <w:pPr>
              <w:spacing w:after="0"/>
              <w:rPr>
                <w:rFonts w:cstheme="minorHAnsi"/>
                <w:lang w:val="en-US"/>
              </w:rPr>
            </w:pPr>
            <w:r w:rsidRPr="003C0A28">
              <w:rPr>
                <w:rFonts w:cstheme="minorHAnsi"/>
                <w:lang w:val="en-US"/>
              </w:rPr>
              <w:lastRenderedPageBreak/>
              <w:t xml:space="preserve">The </w:t>
            </w:r>
            <w:r>
              <w:rPr>
                <w:rFonts w:cstheme="minorHAnsi"/>
                <w:lang w:val="en-US"/>
              </w:rPr>
              <w:t>layers</w:t>
            </w:r>
            <w:r w:rsidRPr="003C0A28">
              <w:rPr>
                <w:rFonts w:cstheme="minorHAnsi"/>
                <w:lang w:val="en-US"/>
              </w:rPr>
              <w:t xml:space="preserve"> widget is </w:t>
            </w:r>
            <w:r w:rsidRPr="003C0A28">
              <w:rPr>
                <w:rFonts w:cstheme="minorHAnsi"/>
                <w:lang w:val="en-US"/>
              </w:rPr>
              <w:lastRenderedPageBreak/>
              <w:t xml:space="preserve">opened and </w:t>
            </w:r>
            <w:r>
              <w:rPr>
                <w:rFonts w:cstheme="minorHAnsi"/>
                <w:lang w:val="en-US"/>
              </w:rPr>
              <w:t>a list of available layers is displayed.</w:t>
            </w:r>
          </w:p>
        </w:tc>
        <w:tc>
          <w:tcPr>
            <w:tcW w:w="1559" w:type="dxa"/>
            <w:shd w:val="clear" w:color="auto" w:fill="00FF00"/>
            <w:vAlign w:val="center"/>
          </w:tcPr>
          <w:p w:rsidR="0076254B" w:rsidRPr="0056181B" w:rsidRDefault="0076254B" w:rsidP="0076254B">
            <w:pPr>
              <w:spacing w:after="0"/>
              <w:jc w:val="center"/>
              <w:rPr>
                <w:i/>
                <w:sz w:val="14"/>
                <w:szCs w:val="14"/>
              </w:rPr>
            </w:pPr>
          </w:p>
        </w:tc>
      </w:tr>
      <w:tr w:rsidR="0076254B" w:rsidRPr="004E5884" w:rsidTr="00AE5E00">
        <w:tc>
          <w:tcPr>
            <w:tcW w:w="865" w:type="dxa"/>
            <w:shd w:val="clear" w:color="auto" w:fill="auto"/>
            <w:vAlign w:val="center"/>
          </w:tcPr>
          <w:p w:rsidR="0076254B" w:rsidRPr="00544FC8" w:rsidRDefault="0076254B" w:rsidP="0076254B">
            <w:pPr>
              <w:spacing w:after="0"/>
              <w:jc w:val="center"/>
              <w:rPr>
                <w:i/>
                <w:sz w:val="14"/>
                <w:szCs w:val="14"/>
              </w:rPr>
            </w:pPr>
            <w:r>
              <w:rPr>
                <w:i/>
                <w:sz w:val="14"/>
                <w:szCs w:val="14"/>
              </w:rPr>
              <w:lastRenderedPageBreak/>
              <w:t>Step-3</w:t>
            </w:r>
            <w:r w:rsidRPr="005D1206">
              <w:rPr>
                <w:i/>
                <w:sz w:val="14"/>
                <w:szCs w:val="14"/>
              </w:rPr>
              <w:t>0</w:t>
            </w:r>
          </w:p>
        </w:tc>
        <w:tc>
          <w:tcPr>
            <w:tcW w:w="3499" w:type="dxa"/>
            <w:gridSpan w:val="4"/>
            <w:shd w:val="clear" w:color="auto" w:fill="auto"/>
          </w:tcPr>
          <w:p w:rsidR="0076254B" w:rsidRPr="00057FF1" w:rsidRDefault="0076254B" w:rsidP="0076254B">
            <w:pPr>
              <w:pStyle w:val="NormalStep"/>
              <w:rPr>
                <w:rFonts w:asciiTheme="minorHAnsi" w:hAnsiTheme="minorHAnsi" w:cstheme="minorHAnsi"/>
                <w:sz w:val="22"/>
                <w:szCs w:val="22"/>
              </w:rPr>
            </w:pPr>
            <w:r>
              <w:rPr>
                <w:rFonts w:asciiTheme="minorHAnsi" w:hAnsiTheme="minorHAnsi" w:cstheme="minorHAnsi"/>
                <w:sz w:val="22"/>
                <w:szCs w:val="22"/>
              </w:rPr>
              <w:t>Check</w:t>
            </w:r>
            <w:r w:rsidRPr="00057FF1">
              <w:rPr>
                <w:rFonts w:asciiTheme="minorHAnsi" w:hAnsiTheme="minorHAnsi" w:cstheme="minorHAnsi"/>
                <w:sz w:val="22"/>
                <w:szCs w:val="22"/>
              </w:rPr>
              <w:t xml:space="preserve"> </w:t>
            </w:r>
            <w:r>
              <w:rPr>
                <w:rFonts w:asciiTheme="minorHAnsi" w:hAnsiTheme="minorHAnsi" w:cstheme="minorHAnsi"/>
                <w:sz w:val="22"/>
                <w:szCs w:val="22"/>
              </w:rPr>
              <w:t>“UGS RealTime Earthquakes”</w:t>
            </w:r>
            <w:r w:rsidRPr="00057FF1">
              <w:rPr>
                <w:rFonts w:asciiTheme="minorHAnsi" w:hAnsiTheme="minorHAnsi" w:cstheme="minorHAnsi"/>
                <w:sz w:val="22"/>
                <w:szCs w:val="22"/>
              </w:rPr>
              <w:t xml:space="preserve"> </w:t>
            </w:r>
          </w:p>
        </w:tc>
        <w:tc>
          <w:tcPr>
            <w:tcW w:w="2690" w:type="dxa"/>
            <w:gridSpan w:val="2"/>
            <w:shd w:val="clear" w:color="auto" w:fill="auto"/>
          </w:tcPr>
          <w:p w:rsidR="0076254B" w:rsidRPr="00057FF1" w:rsidRDefault="0076254B" w:rsidP="0076254B">
            <w:pPr>
              <w:spacing w:after="0"/>
              <w:rPr>
                <w:rFonts w:cstheme="minorHAnsi"/>
                <w:lang w:val="en-US"/>
              </w:rPr>
            </w:pPr>
            <w:r>
              <w:rPr>
                <w:rFonts w:cstheme="minorHAnsi"/>
                <w:lang w:val="en-US"/>
              </w:rPr>
              <w:t>Layer  is displayed</w:t>
            </w:r>
          </w:p>
        </w:tc>
        <w:tc>
          <w:tcPr>
            <w:tcW w:w="1559" w:type="dxa"/>
            <w:shd w:val="clear" w:color="auto" w:fill="00FF00"/>
            <w:vAlign w:val="center"/>
          </w:tcPr>
          <w:p w:rsidR="0076254B" w:rsidRPr="004E5884" w:rsidRDefault="0076254B" w:rsidP="0076254B">
            <w:pPr>
              <w:spacing w:after="0"/>
              <w:jc w:val="center"/>
              <w:rPr>
                <w:sz w:val="14"/>
                <w:szCs w:val="14"/>
                <w:highlight w:val="yellow"/>
                <w:lang w:val="en-US"/>
              </w:rPr>
            </w:pPr>
            <w:r w:rsidRPr="0056181B">
              <w:rPr>
                <w:i/>
                <w:sz w:val="14"/>
                <w:szCs w:val="14"/>
              </w:rPr>
              <w:t>NGEO-</w:t>
            </w:r>
            <w:r>
              <w:rPr>
                <w:i/>
                <w:sz w:val="14"/>
                <w:szCs w:val="14"/>
              </w:rPr>
              <w:t>WEBC-PFC-0095</w:t>
            </w:r>
          </w:p>
        </w:tc>
      </w:tr>
      <w:tr w:rsidR="0076254B" w:rsidRPr="0056181B" w:rsidTr="00FC730F">
        <w:tc>
          <w:tcPr>
            <w:tcW w:w="865" w:type="dxa"/>
            <w:shd w:val="clear" w:color="auto" w:fill="auto"/>
            <w:vAlign w:val="center"/>
          </w:tcPr>
          <w:p w:rsidR="0076254B" w:rsidRDefault="0076254B" w:rsidP="0076254B">
            <w:pPr>
              <w:spacing w:after="0"/>
              <w:jc w:val="center"/>
              <w:rPr>
                <w:i/>
                <w:sz w:val="14"/>
                <w:szCs w:val="14"/>
              </w:rPr>
            </w:pPr>
            <w:r>
              <w:rPr>
                <w:i/>
                <w:sz w:val="14"/>
                <w:szCs w:val="14"/>
              </w:rPr>
              <w:t>Step-40</w:t>
            </w:r>
          </w:p>
        </w:tc>
        <w:tc>
          <w:tcPr>
            <w:tcW w:w="3499" w:type="dxa"/>
            <w:gridSpan w:val="4"/>
            <w:shd w:val="clear" w:color="auto" w:fill="auto"/>
          </w:tcPr>
          <w:p w:rsidR="0076254B" w:rsidRDefault="0076254B" w:rsidP="0076254B">
            <w:pPr>
              <w:pStyle w:val="NormalStep"/>
              <w:rPr>
                <w:rFonts w:asciiTheme="minorHAnsi" w:hAnsiTheme="minorHAnsi" w:cstheme="minorHAnsi"/>
                <w:sz w:val="22"/>
                <w:szCs w:val="22"/>
              </w:rPr>
            </w:pPr>
            <w:r>
              <w:rPr>
                <w:rFonts w:asciiTheme="minorHAnsi" w:hAnsiTheme="minorHAnsi" w:cstheme="minorHAnsi"/>
                <w:sz w:val="22"/>
                <w:szCs w:val="22"/>
              </w:rPr>
              <w:t>Uncheck the “Result Footprints” layers</w:t>
            </w:r>
          </w:p>
        </w:tc>
        <w:tc>
          <w:tcPr>
            <w:tcW w:w="2690" w:type="dxa"/>
            <w:gridSpan w:val="2"/>
            <w:shd w:val="clear" w:color="auto" w:fill="auto"/>
          </w:tcPr>
          <w:p w:rsidR="0076254B" w:rsidRPr="00200AD3" w:rsidRDefault="0076254B" w:rsidP="0076254B">
            <w:pPr>
              <w:spacing w:after="0"/>
              <w:rPr>
                <w:rFonts w:cstheme="minorHAnsi"/>
                <w:lang w:val="en-GB"/>
              </w:rPr>
            </w:pPr>
            <w:r>
              <w:rPr>
                <w:rFonts w:cstheme="minorHAnsi"/>
                <w:lang w:val="en-GB"/>
              </w:rPr>
              <w:t>Footprints are no longer displayed.</w:t>
            </w:r>
          </w:p>
        </w:tc>
        <w:tc>
          <w:tcPr>
            <w:tcW w:w="1559" w:type="dxa"/>
            <w:tcBorders>
              <w:bottom w:val="single" w:sz="6" w:space="0" w:color="auto"/>
            </w:tcBorders>
            <w:shd w:val="clear" w:color="auto" w:fill="00FF00"/>
            <w:vAlign w:val="center"/>
          </w:tcPr>
          <w:p w:rsidR="0076254B" w:rsidRPr="0056181B" w:rsidRDefault="0076254B" w:rsidP="0076254B">
            <w:pPr>
              <w:spacing w:after="0"/>
              <w:jc w:val="center"/>
              <w:rPr>
                <w:i/>
                <w:sz w:val="14"/>
                <w:szCs w:val="14"/>
              </w:rPr>
            </w:pPr>
          </w:p>
        </w:tc>
      </w:tr>
      <w:tr w:rsidR="0076254B" w:rsidRPr="004E5884" w:rsidTr="00FC730F">
        <w:tc>
          <w:tcPr>
            <w:tcW w:w="865" w:type="dxa"/>
            <w:shd w:val="clear" w:color="auto" w:fill="auto"/>
            <w:vAlign w:val="center"/>
          </w:tcPr>
          <w:p w:rsidR="0076254B" w:rsidRPr="005D1206" w:rsidRDefault="0076254B" w:rsidP="0076254B">
            <w:pPr>
              <w:spacing w:after="0"/>
              <w:jc w:val="center"/>
              <w:rPr>
                <w:i/>
                <w:sz w:val="14"/>
                <w:szCs w:val="14"/>
              </w:rPr>
            </w:pPr>
            <w:r>
              <w:rPr>
                <w:i/>
                <w:sz w:val="14"/>
                <w:szCs w:val="14"/>
              </w:rPr>
              <w:t>Step-50</w:t>
            </w:r>
          </w:p>
        </w:tc>
        <w:tc>
          <w:tcPr>
            <w:tcW w:w="3499" w:type="dxa"/>
            <w:gridSpan w:val="4"/>
            <w:shd w:val="clear" w:color="auto" w:fill="auto"/>
          </w:tcPr>
          <w:p w:rsidR="0076254B" w:rsidRPr="00057FF1" w:rsidRDefault="0076254B" w:rsidP="0076254B">
            <w:pPr>
              <w:pStyle w:val="NormalStep"/>
              <w:rPr>
                <w:rFonts w:asciiTheme="minorHAnsi" w:hAnsiTheme="minorHAnsi" w:cstheme="minorHAnsi"/>
                <w:sz w:val="22"/>
                <w:szCs w:val="22"/>
              </w:rPr>
            </w:pPr>
            <w:r>
              <w:rPr>
                <w:rFonts w:asciiTheme="minorHAnsi" w:hAnsiTheme="minorHAnsi" w:cstheme="minorHAnsi"/>
                <w:sz w:val="22"/>
                <w:szCs w:val="22"/>
              </w:rPr>
              <w:t>Click on “Switch 2D/3D” button</w:t>
            </w:r>
          </w:p>
        </w:tc>
        <w:tc>
          <w:tcPr>
            <w:tcW w:w="2690" w:type="dxa"/>
            <w:gridSpan w:val="2"/>
            <w:shd w:val="clear" w:color="auto" w:fill="auto"/>
          </w:tcPr>
          <w:p w:rsidR="0076254B" w:rsidRPr="00102EF3" w:rsidRDefault="0076254B" w:rsidP="0076254B">
            <w:pPr>
              <w:spacing w:after="0"/>
              <w:rPr>
                <w:rFonts w:cstheme="minorHAnsi"/>
                <w:lang w:val="en-GB"/>
              </w:rPr>
            </w:pPr>
            <w:r>
              <w:rPr>
                <w:rFonts w:cstheme="minorHAnsi"/>
                <w:lang w:val="en-GB"/>
              </w:rPr>
              <w:t>The map is changed to 3D</w:t>
            </w:r>
          </w:p>
        </w:tc>
        <w:tc>
          <w:tcPr>
            <w:tcW w:w="1559" w:type="dxa"/>
            <w:tcBorders>
              <w:top w:val="single" w:sz="6" w:space="0" w:color="auto"/>
              <w:bottom w:val="single" w:sz="6" w:space="0" w:color="auto"/>
            </w:tcBorders>
            <w:shd w:val="clear" w:color="auto" w:fill="00FF00"/>
            <w:vAlign w:val="center"/>
          </w:tcPr>
          <w:p w:rsidR="0076254B" w:rsidRPr="004E5884" w:rsidRDefault="0076254B" w:rsidP="0076254B">
            <w:pPr>
              <w:spacing w:after="0"/>
              <w:jc w:val="center"/>
              <w:rPr>
                <w:sz w:val="14"/>
                <w:szCs w:val="14"/>
                <w:lang w:val="en-US"/>
              </w:rPr>
            </w:pPr>
          </w:p>
        </w:tc>
      </w:tr>
      <w:tr w:rsidR="0076254B" w:rsidRPr="004E5884" w:rsidTr="00FC730F">
        <w:tc>
          <w:tcPr>
            <w:tcW w:w="865" w:type="dxa"/>
            <w:shd w:val="clear" w:color="auto" w:fill="auto"/>
            <w:vAlign w:val="center"/>
          </w:tcPr>
          <w:p w:rsidR="0076254B" w:rsidRDefault="0076254B" w:rsidP="0076254B">
            <w:pPr>
              <w:spacing w:after="0"/>
              <w:jc w:val="center"/>
              <w:rPr>
                <w:i/>
                <w:sz w:val="14"/>
                <w:szCs w:val="14"/>
              </w:rPr>
            </w:pPr>
            <w:r>
              <w:rPr>
                <w:i/>
                <w:sz w:val="14"/>
                <w:szCs w:val="14"/>
              </w:rPr>
              <w:t>Step-60</w:t>
            </w:r>
          </w:p>
        </w:tc>
        <w:tc>
          <w:tcPr>
            <w:tcW w:w="3499" w:type="dxa"/>
            <w:gridSpan w:val="4"/>
            <w:shd w:val="clear" w:color="auto" w:fill="auto"/>
          </w:tcPr>
          <w:p w:rsidR="0076254B" w:rsidRDefault="0076254B" w:rsidP="0076254B">
            <w:pPr>
              <w:pStyle w:val="NormalStep"/>
              <w:rPr>
                <w:rFonts w:asciiTheme="minorHAnsi" w:hAnsiTheme="minorHAnsi" w:cstheme="minorHAnsi"/>
                <w:sz w:val="22"/>
                <w:szCs w:val="22"/>
              </w:rPr>
            </w:pPr>
            <w:r>
              <w:rPr>
                <w:rFonts w:asciiTheme="minorHAnsi" w:hAnsiTheme="minorHAnsi" w:cstheme="minorHAnsi"/>
                <w:sz w:val="22"/>
                <w:szCs w:val="22"/>
              </w:rPr>
              <w:t>Repeat Step-20 and Step-40 in 3D</w:t>
            </w:r>
          </w:p>
        </w:tc>
        <w:tc>
          <w:tcPr>
            <w:tcW w:w="2690" w:type="dxa"/>
            <w:gridSpan w:val="2"/>
            <w:shd w:val="clear" w:color="auto" w:fill="auto"/>
          </w:tcPr>
          <w:p w:rsidR="0076254B" w:rsidRDefault="0076254B" w:rsidP="0076254B">
            <w:pPr>
              <w:spacing w:after="0"/>
              <w:rPr>
                <w:rFonts w:cstheme="minorHAnsi"/>
                <w:lang w:val="en-GB"/>
              </w:rPr>
            </w:pPr>
            <w:r>
              <w:rPr>
                <w:rFonts w:cstheme="minorHAnsi"/>
                <w:lang w:val="en-US"/>
              </w:rPr>
              <w:t>Layer  is displayed</w:t>
            </w:r>
          </w:p>
        </w:tc>
        <w:tc>
          <w:tcPr>
            <w:tcW w:w="1559" w:type="dxa"/>
            <w:tcBorders>
              <w:top w:val="single" w:sz="6" w:space="0" w:color="auto"/>
              <w:bottom w:val="single" w:sz="2" w:space="0" w:color="auto"/>
            </w:tcBorders>
            <w:shd w:val="clear" w:color="auto" w:fill="00FF00"/>
            <w:vAlign w:val="center"/>
          </w:tcPr>
          <w:p w:rsidR="0076254B" w:rsidRPr="004E5884" w:rsidRDefault="0076254B" w:rsidP="0076254B">
            <w:pPr>
              <w:spacing w:after="0"/>
              <w:jc w:val="center"/>
              <w:rPr>
                <w:sz w:val="14"/>
                <w:szCs w:val="14"/>
                <w:lang w:val="en-US"/>
              </w:rPr>
            </w:pPr>
            <w:r w:rsidRPr="0056181B">
              <w:rPr>
                <w:i/>
                <w:sz w:val="14"/>
                <w:szCs w:val="14"/>
              </w:rPr>
              <w:t>NGEO-</w:t>
            </w:r>
            <w:r>
              <w:rPr>
                <w:i/>
                <w:sz w:val="14"/>
                <w:szCs w:val="14"/>
              </w:rPr>
              <w:t>WEBC-PFC-0095</w:t>
            </w:r>
          </w:p>
        </w:tc>
      </w:tr>
    </w:tbl>
    <w:p w:rsidR="00E16E38" w:rsidRDefault="00E16E38" w:rsidP="00E16E38">
      <w:pPr>
        <w:pStyle w:val="Titre3"/>
      </w:pPr>
      <w:bookmarkStart w:id="1155" w:name="_Toc355023289"/>
      <w:r>
        <w:t>NGEO-WEBC-VTP-0100</w:t>
      </w:r>
      <w:bookmarkEnd w:id="1155"/>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E61BC8">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E61BC8">
            <w:pPr>
              <w:spacing w:after="0"/>
              <w:jc w:val="center"/>
              <w:rPr>
                <w:b/>
                <w:i/>
                <w:color w:val="FFFFFF"/>
                <w:szCs w:val="18"/>
                <w:lang w:val="en-US"/>
              </w:rPr>
            </w:pPr>
            <w:r>
              <w:rPr>
                <w:b/>
                <w:i/>
                <w:color w:val="FFFFFF"/>
                <w:szCs w:val="18"/>
                <w:lang w:val="en-US"/>
              </w:rPr>
              <w:t>NGEO VALIDATION TEST  RESULT</w:t>
            </w:r>
          </w:p>
        </w:tc>
      </w:tr>
      <w:tr w:rsidR="00E16E38" w:rsidRPr="008C4ACA" w:rsidTr="00E61BC8">
        <w:tc>
          <w:tcPr>
            <w:tcW w:w="1607" w:type="dxa"/>
            <w:gridSpan w:val="2"/>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E61BC8">
            <w:pPr>
              <w:spacing w:after="0"/>
              <w:rPr>
                <w:i/>
                <w:color w:val="548DD4"/>
                <w:sz w:val="16"/>
                <w:szCs w:val="16"/>
              </w:rPr>
            </w:pPr>
            <w:r>
              <w:rPr>
                <w:i/>
                <w:color w:val="548DD4"/>
                <w:sz w:val="16"/>
                <w:szCs w:val="16"/>
              </w:rPr>
              <w:t>NGEO-CTRL-VTP-0100</w:t>
            </w:r>
          </w:p>
        </w:tc>
        <w:tc>
          <w:tcPr>
            <w:tcW w:w="1134" w:type="dxa"/>
            <w:gridSpan w:val="3"/>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E61BC8">
            <w:pPr>
              <w:spacing w:after="0"/>
              <w:rPr>
                <w:i/>
                <w:color w:val="548DD4"/>
                <w:sz w:val="16"/>
                <w:szCs w:val="16"/>
                <w:lang w:val="en-US"/>
              </w:rPr>
            </w:pPr>
            <w:r>
              <w:rPr>
                <w:i/>
                <w:color w:val="548DD4"/>
                <w:sz w:val="16"/>
                <w:szCs w:val="16"/>
                <w:lang w:val="en-US"/>
              </w:rPr>
              <w:t>Map navigation and selection</w:t>
            </w:r>
          </w:p>
        </w:tc>
      </w:tr>
      <w:tr w:rsidR="00E16E38" w:rsidRPr="00B17EAC" w:rsidTr="00FC730F">
        <w:tc>
          <w:tcPr>
            <w:tcW w:w="8613" w:type="dxa"/>
            <w:gridSpan w:val="8"/>
            <w:tcBorders>
              <w:bottom w:val="single" w:sz="6" w:space="0" w:color="auto"/>
            </w:tcBorders>
            <w:shd w:val="clear" w:color="auto" w:fill="A6A6A6"/>
          </w:tcPr>
          <w:p w:rsidR="00E16E38" w:rsidRPr="00544FC8" w:rsidRDefault="00E16E38" w:rsidP="00E61BC8">
            <w:pPr>
              <w:spacing w:after="0"/>
              <w:rPr>
                <w:sz w:val="14"/>
                <w:szCs w:val="14"/>
              </w:rPr>
            </w:pPr>
            <w:r>
              <w:rPr>
                <w:b/>
                <w:sz w:val="14"/>
                <w:szCs w:val="14"/>
              </w:rPr>
              <w:t>Result</w:t>
            </w:r>
          </w:p>
        </w:tc>
      </w:tr>
      <w:tr w:rsidR="00E16E38" w:rsidRPr="00EA22CA" w:rsidTr="00FC730F">
        <w:tc>
          <w:tcPr>
            <w:tcW w:w="8613" w:type="dxa"/>
            <w:gridSpan w:val="8"/>
            <w:tcBorders>
              <w:top w:val="single" w:sz="6" w:space="0" w:color="auto"/>
              <w:bottom w:val="single" w:sz="6" w:space="0" w:color="auto"/>
            </w:tcBorders>
            <w:shd w:val="clear" w:color="auto" w:fill="00FF00"/>
          </w:tcPr>
          <w:p w:rsidR="00E16E38" w:rsidRPr="00EA22CA" w:rsidRDefault="00E16E38" w:rsidP="00E61BC8">
            <w:pPr>
              <w:spacing w:after="0"/>
              <w:jc w:val="center"/>
              <w:rPr>
                <w:b/>
                <w:color w:val="548DD4"/>
                <w:sz w:val="28"/>
                <w:szCs w:val="28"/>
                <w:lang w:val="en-US"/>
              </w:rPr>
            </w:pPr>
            <w:r w:rsidRPr="00EA22CA">
              <w:rPr>
                <w:b/>
                <w:sz w:val="28"/>
                <w:szCs w:val="28"/>
                <w:lang w:val="en-US"/>
              </w:rPr>
              <w:t>PASS</w:t>
            </w:r>
          </w:p>
        </w:tc>
      </w:tr>
      <w:tr w:rsidR="00E16E38" w:rsidRPr="00B17EAC" w:rsidTr="00FC730F">
        <w:tc>
          <w:tcPr>
            <w:tcW w:w="4306" w:type="dxa"/>
            <w:gridSpan w:val="4"/>
            <w:tcBorders>
              <w:top w:val="single" w:sz="6" w:space="0" w:color="auto"/>
            </w:tcBorders>
            <w:shd w:val="clear" w:color="auto" w:fill="A6A6A6"/>
          </w:tcPr>
          <w:p w:rsidR="00E16E38" w:rsidRPr="00544FC8" w:rsidRDefault="00E16E38" w:rsidP="00E61BC8">
            <w:pPr>
              <w:spacing w:after="0"/>
              <w:rPr>
                <w:sz w:val="14"/>
                <w:szCs w:val="14"/>
              </w:rPr>
            </w:pPr>
            <w:r w:rsidRPr="00C669E1">
              <w:rPr>
                <w:b/>
                <w:sz w:val="14"/>
                <w:szCs w:val="14"/>
                <w:lang w:val="en-US"/>
              </w:rPr>
              <w:t xml:space="preserve">Versions </w:t>
            </w:r>
          </w:p>
        </w:tc>
        <w:tc>
          <w:tcPr>
            <w:tcW w:w="4307" w:type="dxa"/>
            <w:gridSpan w:val="4"/>
            <w:tcBorders>
              <w:top w:val="single" w:sz="6" w:space="0" w:color="auto"/>
            </w:tcBorders>
            <w:shd w:val="clear" w:color="auto" w:fill="A6A6A6"/>
          </w:tcPr>
          <w:p w:rsidR="00E16E38" w:rsidRPr="00544FC8" w:rsidRDefault="00E16E38" w:rsidP="00E61BC8">
            <w:pPr>
              <w:spacing w:after="0"/>
              <w:rPr>
                <w:sz w:val="14"/>
                <w:szCs w:val="14"/>
              </w:rPr>
            </w:pPr>
            <w:r>
              <w:rPr>
                <w:sz w:val="14"/>
                <w:szCs w:val="14"/>
              </w:rPr>
              <w:t>Execution info</w:t>
            </w:r>
          </w:p>
        </w:tc>
      </w:tr>
      <w:tr w:rsidR="00E16E38" w:rsidRPr="00B17EAC" w:rsidTr="00E61BC8">
        <w:trPr>
          <w:trHeight w:val="457"/>
        </w:trPr>
        <w:tc>
          <w:tcPr>
            <w:tcW w:w="4306" w:type="dxa"/>
            <w:gridSpan w:val="4"/>
            <w:shd w:val="clear" w:color="auto" w:fill="FFFFFF" w:themeFill="background1"/>
          </w:tcPr>
          <w:p w:rsidR="00E16E38" w:rsidRPr="004E0C5B" w:rsidRDefault="00E16E38" w:rsidP="00E61BC8">
            <w:pPr>
              <w:spacing w:after="0"/>
              <w:rPr>
                <w:i/>
                <w:color w:val="548DD4"/>
                <w:sz w:val="16"/>
                <w:szCs w:val="16"/>
                <w:lang w:val="fr-FR"/>
              </w:rPr>
            </w:pPr>
            <w:r w:rsidRPr="004E0C5B">
              <w:rPr>
                <w:i/>
                <w:color w:val="548DD4"/>
                <w:sz w:val="16"/>
                <w:szCs w:val="16"/>
                <w:lang w:val="fr-FR"/>
              </w:rPr>
              <w:t xml:space="preserve">Component version: </w:t>
            </w:r>
            <w:r w:rsidR="00EE041E">
              <w:rPr>
                <w:i/>
                <w:color w:val="548DD4"/>
                <w:sz w:val="16"/>
                <w:szCs w:val="16"/>
                <w:lang w:val="fr-FR"/>
              </w:rPr>
              <w:t>0.7-20130327</w:t>
            </w:r>
            <w:r w:rsidRPr="004E0C5B">
              <w:rPr>
                <w:i/>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Default="00E16E38" w:rsidP="00E61BC8">
            <w:pPr>
              <w:spacing w:after="0"/>
              <w:rPr>
                <w:i/>
                <w:color w:val="548DD4"/>
                <w:sz w:val="16"/>
                <w:szCs w:val="16"/>
                <w:lang w:val="en-US"/>
              </w:rPr>
            </w:pPr>
            <w:r>
              <w:rPr>
                <w:i/>
                <w:color w:val="548DD4"/>
                <w:sz w:val="16"/>
                <w:szCs w:val="16"/>
                <w:lang w:val="en-US"/>
              </w:rPr>
              <w:t>Tool1 version:</w:t>
            </w:r>
          </w:p>
          <w:p w:rsidR="00E16E38" w:rsidRDefault="00E16E38" w:rsidP="00E61BC8">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C669E1" w:rsidRDefault="00E16E38" w:rsidP="00E61BC8">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E61BC8">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E61BC8">
            <w:pPr>
              <w:spacing w:after="0"/>
              <w:rPr>
                <w:b/>
                <w:sz w:val="14"/>
                <w:szCs w:val="14"/>
              </w:rPr>
            </w:pPr>
            <w:r>
              <w:rPr>
                <w:i/>
                <w:color w:val="548DD4"/>
                <w:sz w:val="16"/>
                <w:szCs w:val="16"/>
                <w:lang w:val="en-US"/>
              </w:rPr>
              <w:t>Chrome/FireFox/IE9</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Paths</w:t>
            </w:r>
          </w:p>
        </w:tc>
      </w:tr>
      <w:tr w:rsidR="00E16E38" w:rsidRPr="008C4ACA" w:rsidTr="00E61BC8">
        <w:tc>
          <w:tcPr>
            <w:tcW w:w="8613" w:type="dxa"/>
            <w:gridSpan w:val="8"/>
            <w:shd w:val="clear" w:color="auto" w:fill="auto"/>
          </w:tcPr>
          <w:p w:rsidR="00E16E38" w:rsidRDefault="00E16E38" w:rsidP="00E61BC8">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E61BC8">
            <w:pPr>
              <w:spacing w:after="0"/>
              <w:rPr>
                <w:i/>
                <w:color w:val="548DD4"/>
                <w:sz w:val="16"/>
                <w:szCs w:val="16"/>
                <w:lang w:val="en-US"/>
              </w:rPr>
            </w:pPr>
            <w:r>
              <w:rPr>
                <w:i/>
                <w:color w:val="548DD4"/>
                <w:sz w:val="16"/>
                <w:szCs w:val="16"/>
                <w:lang w:val="en-US"/>
              </w:rPr>
              <w:t>Output path:</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Evidences</w:t>
            </w:r>
          </w:p>
        </w:tc>
      </w:tr>
      <w:tr w:rsidR="00E16E38" w:rsidRPr="005215A5" w:rsidTr="00E61BC8">
        <w:tc>
          <w:tcPr>
            <w:tcW w:w="8613" w:type="dxa"/>
            <w:gridSpan w:val="8"/>
            <w:shd w:val="clear" w:color="auto" w:fill="auto"/>
          </w:tcPr>
          <w:p w:rsidR="00FC730F" w:rsidRDefault="00FC730F" w:rsidP="00E61BC8">
            <w:pPr>
              <w:spacing w:after="0"/>
            </w:pPr>
            <w:r>
              <w:rPr>
                <w:noProof/>
                <w:lang w:val="fr-FR" w:eastAsia="fr-FR"/>
              </w:rPr>
              <w:drawing>
                <wp:inline distT="0" distB="0" distL="0" distR="0">
                  <wp:extent cx="5115639" cy="1933845"/>
                  <wp:effectExtent l="0" t="0" r="8890" b="9525"/>
                  <wp:docPr id="156" name="Picture 1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15639" cy="1933845"/>
                          </a:xfrm>
                          <a:prstGeom prst="rect">
                            <a:avLst/>
                          </a:prstGeom>
                        </pic:spPr>
                      </pic:pic>
                    </a:graphicData>
                  </a:graphic>
                </wp:inline>
              </w:drawing>
            </w:r>
            <w:r>
              <w:rPr>
                <w:noProof/>
                <w:lang w:val="fr-FR" w:eastAsia="fr-FR"/>
              </w:rPr>
              <w:drawing>
                <wp:inline distT="0" distB="0" distL="0" distR="0">
                  <wp:extent cx="3743848" cy="1848108"/>
                  <wp:effectExtent l="0" t="0" r="9525" b="0"/>
                  <wp:docPr id="176" name="Picture 1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43848" cy="1848108"/>
                          </a:xfrm>
                          <a:prstGeom prst="rect">
                            <a:avLst/>
                          </a:prstGeom>
                        </pic:spPr>
                      </pic:pic>
                    </a:graphicData>
                  </a:graphic>
                </wp:inline>
              </w:drawing>
            </w:r>
            <w:r>
              <w:rPr>
                <w:noProof/>
                <w:lang w:val="fr-FR" w:eastAsia="fr-FR"/>
              </w:rPr>
              <w:lastRenderedPageBreak/>
              <w:drawing>
                <wp:inline distT="0" distB="0" distL="0" distR="0">
                  <wp:extent cx="5332095" cy="3255010"/>
                  <wp:effectExtent l="0" t="0" r="1905" b="2540"/>
                  <wp:docPr id="188" name="Picture 1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32095" cy="3255010"/>
                          </a:xfrm>
                          <a:prstGeom prst="rect">
                            <a:avLst/>
                          </a:prstGeom>
                        </pic:spPr>
                      </pic:pic>
                    </a:graphicData>
                  </a:graphic>
                </wp:inline>
              </w:drawing>
            </w:r>
          </w:p>
          <w:p w:rsidR="00E25B36" w:rsidRDefault="00E25B36" w:rsidP="00E61BC8">
            <w:pPr>
              <w:spacing w:after="0"/>
            </w:pPr>
          </w:p>
          <w:p w:rsidR="00E16E38" w:rsidRPr="00C669E1" w:rsidRDefault="00E16E38" w:rsidP="00E61BC8">
            <w:pPr>
              <w:spacing w:after="0"/>
              <w:rPr>
                <w:i/>
                <w:color w:val="548DD4"/>
                <w:sz w:val="16"/>
                <w:szCs w:val="16"/>
                <w:lang w:val="en-US"/>
              </w:rPr>
            </w:pPr>
          </w:p>
        </w:tc>
      </w:tr>
      <w:tr w:rsidR="00E16E38" w:rsidRPr="00544FC8" w:rsidTr="0076254B">
        <w:tc>
          <w:tcPr>
            <w:tcW w:w="865"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E61BC8">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Pass/Fail Criteria Id</w:t>
            </w:r>
          </w:p>
        </w:tc>
      </w:tr>
      <w:tr w:rsidR="00C81B3D" w:rsidRPr="00544FC8" w:rsidTr="00AE5E00">
        <w:tc>
          <w:tcPr>
            <w:tcW w:w="865" w:type="dxa"/>
            <w:tcBorders>
              <w:top w:val="single" w:sz="6" w:space="0" w:color="auto"/>
              <w:bottom w:val="single" w:sz="2" w:space="0" w:color="auto"/>
            </w:tcBorders>
            <w:shd w:val="clear" w:color="auto" w:fill="FFFFFF" w:themeFill="background1"/>
            <w:vAlign w:val="center"/>
          </w:tcPr>
          <w:p w:rsidR="00C81B3D" w:rsidRPr="00544FC8" w:rsidRDefault="00C81B3D" w:rsidP="0076254B">
            <w:pPr>
              <w:spacing w:after="0"/>
              <w:jc w:val="center"/>
              <w:rPr>
                <w:i/>
                <w:sz w:val="14"/>
                <w:szCs w:val="14"/>
              </w:rPr>
            </w:pPr>
            <w:r w:rsidRPr="005D1206">
              <w:rPr>
                <w:i/>
                <w:sz w:val="14"/>
                <w:szCs w:val="14"/>
              </w:rPr>
              <w:t>Step-10</w:t>
            </w:r>
          </w:p>
        </w:tc>
        <w:tc>
          <w:tcPr>
            <w:tcW w:w="3499" w:type="dxa"/>
            <w:gridSpan w:val="4"/>
            <w:tcBorders>
              <w:top w:val="single" w:sz="6" w:space="0" w:color="auto"/>
              <w:bottom w:val="single" w:sz="2" w:space="0" w:color="auto"/>
            </w:tcBorders>
            <w:shd w:val="clear" w:color="auto" w:fill="FFFFFF" w:themeFill="background1"/>
          </w:tcPr>
          <w:p w:rsidR="00C81B3D" w:rsidRPr="00057FF1" w:rsidRDefault="00C81B3D" w:rsidP="0076254B">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NGEO-WEBC-VTP-0050</w:t>
            </w:r>
            <w:r w:rsidRPr="00057FF1">
              <w:rPr>
                <w:rFonts w:asciiTheme="minorHAnsi" w:hAnsiTheme="minorHAnsi" w:cstheme="minorHAnsi"/>
                <w:sz w:val="22"/>
                <w:szCs w:val="22"/>
              </w:rPr>
              <w:t xml:space="preserve"> </w:t>
            </w:r>
          </w:p>
        </w:tc>
        <w:tc>
          <w:tcPr>
            <w:tcW w:w="2690" w:type="dxa"/>
            <w:gridSpan w:val="2"/>
            <w:tcBorders>
              <w:top w:val="single" w:sz="6" w:space="0" w:color="auto"/>
              <w:bottom w:val="single" w:sz="2" w:space="0" w:color="auto"/>
            </w:tcBorders>
            <w:shd w:val="clear" w:color="auto" w:fill="FFFFFF" w:themeFill="background1"/>
          </w:tcPr>
          <w:p w:rsidR="00C81B3D" w:rsidRPr="00057FF1" w:rsidRDefault="00C81B3D" w:rsidP="0076254B">
            <w:pPr>
              <w:spacing w:after="0"/>
              <w:rPr>
                <w:rFonts w:cstheme="minorHAnsi"/>
                <w:lang w:val="en-US"/>
              </w:rPr>
            </w:pPr>
            <w:r w:rsidRPr="003C0A28">
              <w:rPr>
                <w:rFonts w:cstheme="minorHAnsi"/>
                <w:lang w:val="en-US"/>
              </w:rPr>
              <w:t xml:space="preserve"> </w:t>
            </w:r>
            <w:r>
              <w:rPr>
                <w:rFonts w:cstheme="minorHAnsi"/>
                <w:lang w:val="en-US"/>
              </w:rPr>
              <w:t xml:space="preserve">The web client page is </w:t>
            </w:r>
            <w:r w:rsidR="0076254B">
              <w:rPr>
                <w:rFonts w:cstheme="minorHAnsi"/>
                <w:lang w:val="en-US"/>
              </w:rPr>
              <w:t>displayed;</w:t>
            </w:r>
            <w:r>
              <w:rPr>
                <w:rFonts w:cstheme="minorHAnsi"/>
                <w:lang w:val="en-US"/>
              </w:rPr>
              <w:t xml:space="preserve"> results are displayed in the map.</w:t>
            </w:r>
          </w:p>
        </w:tc>
        <w:tc>
          <w:tcPr>
            <w:tcW w:w="1559" w:type="dxa"/>
            <w:tcBorders>
              <w:top w:val="single" w:sz="6" w:space="0" w:color="auto"/>
              <w:bottom w:val="single" w:sz="6" w:space="0" w:color="auto"/>
            </w:tcBorders>
            <w:shd w:val="clear" w:color="auto" w:fill="00FF00"/>
            <w:vAlign w:val="center"/>
          </w:tcPr>
          <w:p w:rsidR="00C81B3D" w:rsidRPr="0056181B" w:rsidRDefault="00C81B3D" w:rsidP="0076254B">
            <w:pPr>
              <w:spacing w:after="0"/>
              <w:jc w:val="center"/>
              <w:rPr>
                <w:i/>
                <w:sz w:val="14"/>
                <w:szCs w:val="14"/>
              </w:rPr>
            </w:pPr>
          </w:p>
        </w:tc>
      </w:tr>
      <w:tr w:rsidR="00C81B3D" w:rsidRPr="00544FC8" w:rsidTr="00AE5E00">
        <w:tc>
          <w:tcPr>
            <w:tcW w:w="865" w:type="dxa"/>
            <w:tcBorders>
              <w:top w:val="single" w:sz="6" w:space="0" w:color="auto"/>
              <w:bottom w:val="single" w:sz="2" w:space="0" w:color="auto"/>
            </w:tcBorders>
            <w:shd w:val="clear" w:color="auto" w:fill="FFFFFF" w:themeFill="background1"/>
            <w:vAlign w:val="center"/>
          </w:tcPr>
          <w:p w:rsidR="00C81B3D" w:rsidRPr="005D1206" w:rsidRDefault="00C81B3D" w:rsidP="0076254B">
            <w:pPr>
              <w:spacing w:after="0"/>
              <w:jc w:val="center"/>
              <w:rPr>
                <w:i/>
                <w:sz w:val="14"/>
                <w:szCs w:val="14"/>
              </w:rPr>
            </w:pPr>
            <w:r>
              <w:rPr>
                <w:i/>
                <w:sz w:val="14"/>
                <w:szCs w:val="14"/>
              </w:rPr>
              <w:t>Step-20</w:t>
            </w:r>
          </w:p>
        </w:tc>
        <w:tc>
          <w:tcPr>
            <w:tcW w:w="3499" w:type="dxa"/>
            <w:gridSpan w:val="4"/>
            <w:tcBorders>
              <w:top w:val="single" w:sz="6" w:space="0" w:color="auto"/>
              <w:bottom w:val="single" w:sz="2" w:space="0" w:color="auto"/>
            </w:tcBorders>
            <w:shd w:val="clear" w:color="auto" w:fill="FFFFFF" w:themeFill="background1"/>
          </w:tcPr>
          <w:p w:rsidR="00C81B3D" w:rsidRPr="00E24DDB" w:rsidRDefault="00C81B3D" w:rsidP="0076254B">
            <w:pPr>
              <w:pStyle w:val="NormalStep"/>
              <w:rPr>
                <w:rFonts w:asciiTheme="minorHAnsi" w:hAnsiTheme="minorHAnsi" w:cstheme="minorHAnsi"/>
                <w:b/>
                <w:sz w:val="22"/>
                <w:szCs w:val="22"/>
              </w:rPr>
            </w:pPr>
            <w:r>
              <w:rPr>
                <w:rFonts w:asciiTheme="minorHAnsi" w:hAnsiTheme="minorHAnsi" w:cstheme="minorHAnsi"/>
                <w:sz w:val="22"/>
                <w:szCs w:val="22"/>
              </w:rPr>
              <w:t>Double-click on a location in the map to zoom onto it</w:t>
            </w:r>
          </w:p>
        </w:tc>
        <w:tc>
          <w:tcPr>
            <w:tcW w:w="2690" w:type="dxa"/>
            <w:gridSpan w:val="2"/>
            <w:tcBorders>
              <w:top w:val="single" w:sz="6" w:space="0" w:color="auto"/>
              <w:bottom w:val="single" w:sz="2" w:space="0" w:color="auto"/>
            </w:tcBorders>
            <w:shd w:val="clear" w:color="auto" w:fill="FFFFFF" w:themeFill="background1"/>
          </w:tcPr>
          <w:p w:rsidR="00C81B3D" w:rsidRPr="003C0A28" w:rsidRDefault="00C81B3D" w:rsidP="0076254B">
            <w:pPr>
              <w:spacing w:after="0"/>
              <w:rPr>
                <w:rFonts w:cstheme="minorHAnsi"/>
                <w:lang w:val="en-US"/>
              </w:rPr>
            </w:pPr>
            <w:r>
              <w:rPr>
                <w:rFonts w:cstheme="minorHAnsi"/>
                <w:lang w:val="en-US"/>
              </w:rPr>
              <w:t>The map is zoomed to clicked location.</w:t>
            </w:r>
          </w:p>
        </w:tc>
        <w:tc>
          <w:tcPr>
            <w:tcW w:w="1559" w:type="dxa"/>
            <w:tcBorders>
              <w:top w:val="single" w:sz="6" w:space="0" w:color="auto"/>
              <w:bottom w:val="single" w:sz="6" w:space="0" w:color="auto"/>
            </w:tcBorders>
            <w:shd w:val="clear" w:color="auto" w:fill="00FF00"/>
            <w:vAlign w:val="center"/>
          </w:tcPr>
          <w:p w:rsidR="00C81B3D" w:rsidRPr="0056181B" w:rsidRDefault="00C81B3D" w:rsidP="0076254B">
            <w:pPr>
              <w:spacing w:after="0"/>
              <w:jc w:val="center"/>
              <w:rPr>
                <w:i/>
                <w:sz w:val="14"/>
                <w:szCs w:val="14"/>
              </w:rPr>
            </w:pPr>
            <w:r w:rsidRPr="0056181B">
              <w:rPr>
                <w:i/>
                <w:sz w:val="14"/>
                <w:szCs w:val="14"/>
              </w:rPr>
              <w:t>NGEO-</w:t>
            </w:r>
            <w:r>
              <w:rPr>
                <w:i/>
                <w:sz w:val="14"/>
                <w:szCs w:val="14"/>
              </w:rPr>
              <w:t>WEBC-PFC-0100</w:t>
            </w:r>
          </w:p>
        </w:tc>
      </w:tr>
      <w:tr w:rsidR="00C81B3D" w:rsidRPr="00544FC8" w:rsidTr="00AE5E00">
        <w:tc>
          <w:tcPr>
            <w:tcW w:w="865" w:type="dxa"/>
            <w:tcBorders>
              <w:top w:val="single" w:sz="6" w:space="0" w:color="auto"/>
              <w:bottom w:val="single" w:sz="6" w:space="0" w:color="auto"/>
            </w:tcBorders>
            <w:shd w:val="clear" w:color="auto" w:fill="FFFFFF" w:themeFill="background1"/>
            <w:vAlign w:val="center"/>
          </w:tcPr>
          <w:p w:rsidR="00C81B3D" w:rsidRPr="00544FC8" w:rsidRDefault="00C81B3D" w:rsidP="0076254B">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bottom w:val="single" w:sz="6" w:space="0" w:color="auto"/>
            </w:tcBorders>
            <w:shd w:val="clear" w:color="auto" w:fill="FFFFFF" w:themeFill="background1"/>
          </w:tcPr>
          <w:p w:rsidR="00C81B3D" w:rsidRPr="00057FF1" w:rsidRDefault="00C81B3D" w:rsidP="0076254B">
            <w:pPr>
              <w:pStyle w:val="NormalStep"/>
              <w:rPr>
                <w:rFonts w:asciiTheme="minorHAnsi" w:hAnsiTheme="minorHAnsi" w:cstheme="minorHAnsi"/>
                <w:sz w:val="22"/>
                <w:szCs w:val="22"/>
              </w:rPr>
            </w:pPr>
            <w:r>
              <w:rPr>
                <w:rFonts w:asciiTheme="minorHAnsi" w:hAnsiTheme="minorHAnsi" w:cstheme="minorHAnsi"/>
                <w:sz w:val="22"/>
                <w:szCs w:val="22"/>
              </w:rPr>
              <w:t>Press the mouse left button and drag on the map.</w:t>
            </w:r>
          </w:p>
        </w:tc>
        <w:tc>
          <w:tcPr>
            <w:tcW w:w="2690" w:type="dxa"/>
            <w:gridSpan w:val="2"/>
            <w:tcBorders>
              <w:top w:val="single" w:sz="6" w:space="0" w:color="auto"/>
              <w:bottom w:val="single" w:sz="6" w:space="0" w:color="auto"/>
            </w:tcBorders>
            <w:shd w:val="clear" w:color="auto" w:fill="FFFFFF" w:themeFill="background1"/>
          </w:tcPr>
          <w:p w:rsidR="00C81B3D" w:rsidRPr="00057FF1" w:rsidRDefault="00C81B3D" w:rsidP="0076254B">
            <w:pPr>
              <w:spacing w:after="0"/>
              <w:rPr>
                <w:rFonts w:cstheme="minorHAnsi"/>
                <w:lang w:val="en-US"/>
              </w:rPr>
            </w:pPr>
            <w:r>
              <w:rPr>
                <w:rFonts w:cstheme="minorHAnsi"/>
                <w:lang w:val="en-US"/>
              </w:rPr>
              <w:t>The map is moved.</w:t>
            </w:r>
          </w:p>
        </w:tc>
        <w:tc>
          <w:tcPr>
            <w:tcW w:w="1559" w:type="dxa"/>
            <w:tcBorders>
              <w:top w:val="single" w:sz="6" w:space="0" w:color="auto"/>
              <w:bottom w:val="single" w:sz="6" w:space="0" w:color="auto"/>
            </w:tcBorders>
            <w:shd w:val="clear" w:color="auto" w:fill="00FF00"/>
            <w:vAlign w:val="center"/>
          </w:tcPr>
          <w:p w:rsidR="00C81B3D" w:rsidRPr="004E5884" w:rsidRDefault="00C81B3D" w:rsidP="0076254B">
            <w:pPr>
              <w:spacing w:after="0"/>
              <w:jc w:val="center"/>
              <w:rPr>
                <w:sz w:val="14"/>
                <w:szCs w:val="14"/>
                <w:highlight w:val="yellow"/>
                <w:lang w:val="en-US"/>
              </w:rPr>
            </w:pPr>
            <w:r w:rsidRPr="0056181B">
              <w:rPr>
                <w:i/>
                <w:sz w:val="14"/>
                <w:szCs w:val="14"/>
              </w:rPr>
              <w:t>NGEO-</w:t>
            </w:r>
            <w:r>
              <w:rPr>
                <w:i/>
                <w:sz w:val="14"/>
                <w:szCs w:val="14"/>
              </w:rPr>
              <w:t>WEBC-PFC-0100</w:t>
            </w:r>
          </w:p>
        </w:tc>
      </w:tr>
      <w:tr w:rsidR="00C81B3D" w:rsidRPr="00544FC8" w:rsidTr="00AE5E00">
        <w:tc>
          <w:tcPr>
            <w:tcW w:w="865" w:type="dxa"/>
            <w:tcBorders>
              <w:top w:val="single" w:sz="6" w:space="0" w:color="auto"/>
              <w:bottom w:val="single" w:sz="6" w:space="0" w:color="auto"/>
            </w:tcBorders>
            <w:shd w:val="clear" w:color="auto" w:fill="FFFFFF" w:themeFill="background1"/>
            <w:vAlign w:val="center"/>
          </w:tcPr>
          <w:p w:rsidR="00C81B3D" w:rsidRPr="005D1206" w:rsidRDefault="00C81B3D" w:rsidP="0076254B">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bottom w:val="single" w:sz="6" w:space="0" w:color="auto"/>
            </w:tcBorders>
            <w:shd w:val="clear" w:color="auto" w:fill="FFFFFF" w:themeFill="background1"/>
          </w:tcPr>
          <w:p w:rsidR="00C81B3D" w:rsidRPr="00057FF1" w:rsidRDefault="00C81B3D" w:rsidP="0076254B">
            <w:pPr>
              <w:pStyle w:val="NormalStep"/>
              <w:rPr>
                <w:rFonts w:asciiTheme="minorHAnsi" w:hAnsiTheme="minorHAnsi" w:cstheme="minorHAnsi"/>
                <w:sz w:val="22"/>
                <w:szCs w:val="22"/>
              </w:rPr>
            </w:pPr>
            <w:r>
              <w:rPr>
                <w:rFonts w:asciiTheme="minorHAnsi" w:hAnsiTheme="minorHAnsi" w:cstheme="minorHAnsi"/>
                <w:sz w:val="22"/>
                <w:szCs w:val="22"/>
              </w:rPr>
              <w:t>Use the wheel mouse button to zoom</w:t>
            </w:r>
            <w:r w:rsidR="001B2BF2">
              <w:rPr>
                <w:rFonts w:asciiTheme="minorHAnsi" w:hAnsiTheme="minorHAnsi" w:cstheme="minorHAnsi"/>
                <w:sz w:val="22"/>
                <w:szCs w:val="22"/>
              </w:rPr>
              <w:t xml:space="preserve"> in and out</w:t>
            </w:r>
          </w:p>
        </w:tc>
        <w:tc>
          <w:tcPr>
            <w:tcW w:w="2690" w:type="dxa"/>
            <w:gridSpan w:val="2"/>
            <w:tcBorders>
              <w:top w:val="single" w:sz="6" w:space="0" w:color="auto"/>
              <w:bottom w:val="single" w:sz="6" w:space="0" w:color="auto"/>
            </w:tcBorders>
            <w:shd w:val="clear" w:color="auto" w:fill="FFFFFF" w:themeFill="background1"/>
          </w:tcPr>
          <w:p w:rsidR="00C81B3D" w:rsidRPr="00102EF3" w:rsidRDefault="00C81B3D" w:rsidP="0076254B">
            <w:pPr>
              <w:spacing w:after="0"/>
              <w:rPr>
                <w:rFonts w:cstheme="minorHAnsi"/>
                <w:lang w:val="en-GB"/>
              </w:rPr>
            </w:pPr>
            <w:r>
              <w:rPr>
                <w:rFonts w:cstheme="minorHAnsi"/>
                <w:lang w:val="en-GB"/>
              </w:rPr>
              <w:t>The map is zoomed</w:t>
            </w:r>
            <w:r w:rsidR="001B2BF2">
              <w:rPr>
                <w:rFonts w:cstheme="minorHAnsi"/>
                <w:lang w:val="en-GB"/>
              </w:rPr>
              <w:t xml:space="preserve"> in and out</w:t>
            </w:r>
            <w:r>
              <w:rPr>
                <w:rFonts w:cstheme="minorHAnsi"/>
                <w:lang w:val="en-GB"/>
              </w:rPr>
              <w:t>.</w:t>
            </w:r>
          </w:p>
        </w:tc>
        <w:tc>
          <w:tcPr>
            <w:tcW w:w="1559" w:type="dxa"/>
            <w:tcBorders>
              <w:top w:val="single" w:sz="6" w:space="0" w:color="auto"/>
              <w:bottom w:val="single" w:sz="6" w:space="0" w:color="auto"/>
            </w:tcBorders>
            <w:shd w:val="clear" w:color="auto" w:fill="00FF00"/>
            <w:vAlign w:val="center"/>
          </w:tcPr>
          <w:p w:rsidR="00C81B3D" w:rsidRPr="004E5884" w:rsidRDefault="00C81B3D" w:rsidP="0076254B">
            <w:pPr>
              <w:spacing w:after="0"/>
              <w:jc w:val="center"/>
              <w:rPr>
                <w:sz w:val="14"/>
                <w:szCs w:val="14"/>
                <w:lang w:val="en-US"/>
              </w:rPr>
            </w:pPr>
            <w:r w:rsidRPr="0056181B">
              <w:rPr>
                <w:i/>
                <w:sz w:val="14"/>
                <w:szCs w:val="14"/>
              </w:rPr>
              <w:t>NGEO-</w:t>
            </w:r>
            <w:r>
              <w:rPr>
                <w:i/>
                <w:sz w:val="14"/>
                <w:szCs w:val="14"/>
              </w:rPr>
              <w:t>WEBC-PFC-0100</w:t>
            </w:r>
          </w:p>
        </w:tc>
      </w:tr>
      <w:tr w:rsidR="00C81B3D" w:rsidRPr="00544FC8" w:rsidTr="00AE5E00">
        <w:tc>
          <w:tcPr>
            <w:tcW w:w="865" w:type="dxa"/>
            <w:tcBorders>
              <w:top w:val="single" w:sz="6" w:space="0" w:color="auto"/>
              <w:bottom w:val="single" w:sz="6" w:space="0" w:color="auto"/>
            </w:tcBorders>
            <w:shd w:val="clear" w:color="auto" w:fill="FFFFFF" w:themeFill="background1"/>
            <w:vAlign w:val="center"/>
          </w:tcPr>
          <w:p w:rsidR="00C81B3D" w:rsidRDefault="00C81B3D" w:rsidP="0076254B">
            <w:pPr>
              <w:spacing w:after="0"/>
              <w:jc w:val="center"/>
              <w:rPr>
                <w:i/>
                <w:sz w:val="14"/>
                <w:szCs w:val="14"/>
              </w:rPr>
            </w:pPr>
            <w:r>
              <w:rPr>
                <w:i/>
                <w:sz w:val="14"/>
                <w:szCs w:val="14"/>
              </w:rPr>
              <w:t>Step-50</w:t>
            </w:r>
          </w:p>
        </w:tc>
        <w:tc>
          <w:tcPr>
            <w:tcW w:w="3499" w:type="dxa"/>
            <w:gridSpan w:val="4"/>
            <w:tcBorders>
              <w:top w:val="single" w:sz="6" w:space="0" w:color="auto"/>
              <w:bottom w:val="single" w:sz="6" w:space="0" w:color="auto"/>
            </w:tcBorders>
            <w:shd w:val="clear" w:color="auto" w:fill="FFFFFF" w:themeFill="background1"/>
          </w:tcPr>
          <w:p w:rsidR="00C81B3D" w:rsidRDefault="00C81B3D" w:rsidP="0076254B">
            <w:pPr>
              <w:pStyle w:val="NormalStep"/>
              <w:rPr>
                <w:rFonts w:asciiTheme="minorHAnsi" w:hAnsiTheme="minorHAnsi" w:cstheme="minorHAnsi"/>
                <w:sz w:val="22"/>
                <w:szCs w:val="22"/>
              </w:rPr>
            </w:pPr>
            <w:r>
              <w:rPr>
                <w:rFonts w:asciiTheme="minorHAnsi" w:hAnsiTheme="minorHAnsi" w:cstheme="minorHAnsi"/>
                <w:sz w:val="22"/>
                <w:szCs w:val="22"/>
              </w:rPr>
              <w:t>Click with left mouse button inside a product to select it.</w:t>
            </w:r>
          </w:p>
        </w:tc>
        <w:tc>
          <w:tcPr>
            <w:tcW w:w="2690" w:type="dxa"/>
            <w:gridSpan w:val="2"/>
            <w:tcBorders>
              <w:top w:val="single" w:sz="6" w:space="0" w:color="auto"/>
              <w:bottom w:val="single" w:sz="6" w:space="0" w:color="auto"/>
            </w:tcBorders>
            <w:shd w:val="clear" w:color="auto" w:fill="FFFFFF" w:themeFill="background1"/>
          </w:tcPr>
          <w:p w:rsidR="00C81B3D" w:rsidRDefault="00C81B3D" w:rsidP="0076254B">
            <w:pPr>
              <w:spacing w:after="0"/>
              <w:rPr>
                <w:rFonts w:cstheme="minorHAnsi"/>
                <w:lang w:val="en-GB"/>
              </w:rPr>
            </w:pPr>
            <w:r>
              <w:rPr>
                <w:rFonts w:cstheme="minorHAnsi"/>
                <w:lang w:val="en-US"/>
              </w:rPr>
              <w:t>A popup appears, the product color is changed</w:t>
            </w:r>
          </w:p>
        </w:tc>
        <w:tc>
          <w:tcPr>
            <w:tcW w:w="1559" w:type="dxa"/>
            <w:tcBorders>
              <w:top w:val="single" w:sz="6" w:space="0" w:color="auto"/>
              <w:bottom w:val="single" w:sz="6" w:space="0" w:color="auto"/>
            </w:tcBorders>
            <w:shd w:val="clear" w:color="auto" w:fill="00FF00"/>
            <w:vAlign w:val="center"/>
          </w:tcPr>
          <w:p w:rsidR="00C81B3D" w:rsidRPr="004E5884" w:rsidRDefault="00C81B3D" w:rsidP="0076254B">
            <w:pPr>
              <w:spacing w:after="0"/>
              <w:jc w:val="center"/>
              <w:rPr>
                <w:sz w:val="14"/>
                <w:szCs w:val="14"/>
                <w:lang w:val="en-US"/>
              </w:rPr>
            </w:pPr>
            <w:r w:rsidRPr="0056181B">
              <w:rPr>
                <w:i/>
                <w:sz w:val="14"/>
                <w:szCs w:val="14"/>
              </w:rPr>
              <w:t>NGEO-</w:t>
            </w:r>
            <w:r>
              <w:rPr>
                <w:i/>
                <w:sz w:val="14"/>
                <w:szCs w:val="14"/>
              </w:rPr>
              <w:t>WEBC-PFC-0105</w:t>
            </w:r>
          </w:p>
        </w:tc>
      </w:tr>
      <w:tr w:rsidR="00C81B3D" w:rsidRPr="00544FC8" w:rsidTr="00FC730F">
        <w:tc>
          <w:tcPr>
            <w:tcW w:w="865" w:type="dxa"/>
            <w:tcBorders>
              <w:top w:val="single" w:sz="6" w:space="0" w:color="auto"/>
              <w:bottom w:val="single" w:sz="6" w:space="0" w:color="auto"/>
            </w:tcBorders>
            <w:shd w:val="clear" w:color="auto" w:fill="FFFFFF" w:themeFill="background1"/>
            <w:vAlign w:val="center"/>
          </w:tcPr>
          <w:p w:rsidR="00C81B3D" w:rsidRDefault="00C81B3D" w:rsidP="0076254B">
            <w:pPr>
              <w:spacing w:after="0"/>
              <w:jc w:val="center"/>
              <w:rPr>
                <w:i/>
                <w:sz w:val="14"/>
                <w:szCs w:val="14"/>
              </w:rPr>
            </w:pPr>
            <w:r>
              <w:rPr>
                <w:i/>
                <w:sz w:val="14"/>
                <w:szCs w:val="14"/>
              </w:rPr>
              <w:t>Step-60</w:t>
            </w:r>
          </w:p>
        </w:tc>
        <w:tc>
          <w:tcPr>
            <w:tcW w:w="3499" w:type="dxa"/>
            <w:gridSpan w:val="4"/>
            <w:tcBorders>
              <w:top w:val="single" w:sz="6" w:space="0" w:color="auto"/>
              <w:bottom w:val="single" w:sz="6" w:space="0" w:color="auto"/>
            </w:tcBorders>
            <w:shd w:val="clear" w:color="auto" w:fill="FFFFFF" w:themeFill="background1"/>
          </w:tcPr>
          <w:p w:rsidR="00C81B3D" w:rsidRDefault="00C81B3D" w:rsidP="0076254B">
            <w:pPr>
              <w:pStyle w:val="NormalStep"/>
              <w:rPr>
                <w:rFonts w:asciiTheme="minorHAnsi" w:hAnsiTheme="minorHAnsi" w:cstheme="minorHAnsi"/>
                <w:sz w:val="22"/>
                <w:szCs w:val="22"/>
              </w:rPr>
            </w:pPr>
            <w:r>
              <w:rPr>
                <w:rFonts w:asciiTheme="minorHAnsi" w:hAnsiTheme="minorHAnsi" w:cstheme="minorHAnsi"/>
                <w:sz w:val="22"/>
                <w:szCs w:val="22"/>
              </w:rPr>
              <w:t>Click with left mouse button inside a “stack” of products to select them.</w:t>
            </w:r>
          </w:p>
        </w:tc>
        <w:tc>
          <w:tcPr>
            <w:tcW w:w="2690" w:type="dxa"/>
            <w:gridSpan w:val="2"/>
            <w:tcBorders>
              <w:top w:val="single" w:sz="6" w:space="0" w:color="auto"/>
              <w:bottom w:val="single" w:sz="6" w:space="0" w:color="auto"/>
            </w:tcBorders>
            <w:shd w:val="clear" w:color="auto" w:fill="FFFFFF" w:themeFill="background1"/>
          </w:tcPr>
          <w:p w:rsidR="00C81B3D" w:rsidRDefault="00C81B3D" w:rsidP="0076254B">
            <w:pPr>
              <w:spacing w:after="0"/>
              <w:rPr>
                <w:rFonts w:cstheme="minorHAnsi"/>
                <w:lang w:val="en-US"/>
              </w:rPr>
            </w:pPr>
            <w:r>
              <w:rPr>
                <w:rFonts w:cstheme="minorHAnsi"/>
                <w:lang w:val="en-US"/>
              </w:rPr>
              <w:t>A popup appears, all product colors are changed</w:t>
            </w:r>
          </w:p>
        </w:tc>
        <w:tc>
          <w:tcPr>
            <w:tcW w:w="1559" w:type="dxa"/>
            <w:tcBorders>
              <w:top w:val="single" w:sz="6" w:space="0" w:color="auto"/>
              <w:bottom w:val="single" w:sz="6" w:space="0" w:color="auto"/>
            </w:tcBorders>
            <w:shd w:val="clear" w:color="auto" w:fill="00FF00"/>
            <w:vAlign w:val="center"/>
          </w:tcPr>
          <w:p w:rsidR="00C81B3D" w:rsidRPr="0056181B" w:rsidRDefault="00C81B3D" w:rsidP="0076254B">
            <w:pPr>
              <w:spacing w:after="0"/>
              <w:jc w:val="center"/>
              <w:rPr>
                <w:i/>
                <w:sz w:val="14"/>
                <w:szCs w:val="14"/>
              </w:rPr>
            </w:pPr>
            <w:r w:rsidRPr="0056181B">
              <w:rPr>
                <w:i/>
                <w:sz w:val="14"/>
                <w:szCs w:val="14"/>
              </w:rPr>
              <w:t>NGEO-</w:t>
            </w:r>
            <w:r>
              <w:rPr>
                <w:i/>
                <w:sz w:val="14"/>
                <w:szCs w:val="14"/>
              </w:rPr>
              <w:t>WEBC-PFC-0107</w:t>
            </w:r>
          </w:p>
        </w:tc>
      </w:tr>
      <w:tr w:rsidR="00C81B3D" w:rsidRPr="00544FC8" w:rsidTr="00FC730F">
        <w:tc>
          <w:tcPr>
            <w:tcW w:w="865" w:type="dxa"/>
            <w:tcBorders>
              <w:top w:val="single" w:sz="6" w:space="0" w:color="auto"/>
              <w:bottom w:val="single" w:sz="6" w:space="0" w:color="auto"/>
            </w:tcBorders>
            <w:shd w:val="clear" w:color="auto" w:fill="FFFFFF" w:themeFill="background1"/>
            <w:vAlign w:val="center"/>
          </w:tcPr>
          <w:p w:rsidR="00C81B3D" w:rsidRDefault="00C81B3D" w:rsidP="0076254B">
            <w:pPr>
              <w:spacing w:after="0"/>
              <w:jc w:val="center"/>
              <w:rPr>
                <w:i/>
                <w:sz w:val="14"/>
                <w:szCs w:val="14"/>
              </w:rPr>
            </w:pPr>
            <w:r>
              <w:rPr>
                <w:i/>
                <w:sz w:val="14"/>
                <w:szCs w:val="14"/>
              </w:rPr>
              <w:t>Step-70</w:t>
            </w:r>
          </w:p>
        </w:tc>
        <w:tc>
          <w:tcPr>
            <w:tcW w:w="3499" w:type="dxa"/>
            <w:gridSpan w:val="4"/>
            <w:tcBorders>
              <w:top w:val="single" w:sz="6" w:space="0" w:color="auto"/>
              <w:bottom w:val="single" w:sz="6" w:space="0" w:color="auto"/>
            </w:tcBorders>
            <w:shd w:val="clear" w:color="auto" w:fill="FFFFFF" w:themeFill="background1"/>
          </w:tcPr>
          <w:p w:rsidR="00C81B3D" w:rsidRDefault="00C81B3D" w:rsidP="0076254B">
            <w:pPr>
              <w:pStyle w:val="NormalStep"/>
              <w:rPr>
                <w:rFonts w:asciiTheme="minorHAnsi" w:hAnsiTheme="minorHAnsi" w:cstheme="minorHAnsi"/>
                <w:sz w:val="22"/>
                <w:szCs w:val="22"/>
              </w:rPr>
            </w:pPr>
            <w:r>
              <w:rPr>
                <w:rFonts w:asciiTheme="minorHAnsi" w:hAnsiTheme="minorHAnsi" w:cstheme="minorHAnsi"/>
                <w:sz w:val="22"/>
                <w:szCs w:val="22"/>
              </w:rPr>
              <w:t>Click again to select the top items</w:t>
            </w:r>
          </w:p>
        </w:tc>
        <w:tc>
          <w:tcPr>
            <w:tcW w:w="2690" w:type="dxa"/>
            <w:gridSpan w:val="2"/>
            <w:tcBorders>
              <w:top w:val="single" w:sz="6" w:space="0" w:color="auto"/>
              <w:bottom w:val="single" w:sz="6" w:space="0" w:color="auto"/>
            </w:tcBorders>
            <w:shd w:val="clear" w:color="auto" w:fill="FFFFFF" w:themeFill="background1"/>
          </w:tcPr>
          <w:p w:rsidR="00C81B3D" w:rsidRPr="009D7AA1" w:rsidRDefault="00C81B3D" w:rsidP="0076254B">
            <w:pPr>
              <w:spacing w:after="0"/>
              <w:rPr>
                <w:rFonts w:cstheme="minorHAnsi"/>
                <w:lang w:val="en-GB"/>
              </w:rPr>
            </w:pPr>
            <w:r>
              <w:rPr>
                <w:rFonts w:cstheme="minorHAnsi"/>
                <w:lang w:val="en-GB"/>
              </w:rPr>
              <w:t>The popup changes and the product colors are updated.</w:t>
            </w:r>
          </w:p>
        </w:tc>
        <w:tc>
          <w:tcPr>
            <w:tcW w:w="1559" w:type="dxa"/>
            <w:tcBorders>
              <w:top w:val="single" w:sz="6" w:space="0" w:color="auto"/>
              <w:bottom w:val="single" w:sz="6" w:space="0" w:color="auto"/>
            </w:tcBorders>
            <w:shd w:val="clear" w:color="auto" w:fill="00FF00"/>
            <w:vAlign w:val="center"/>
          </w:tcPr>
          <w:p w:rsidR="00C81B3D" w:rsidRPr="0056181B" w:rsidRDefault="00C81B3D" w:rsidP="0076254B">
            <w:pPr>
              <w:spacing w:after="0"/>
              <w:jc w:val="center"/>
              <w:rPr>
                <w:i/>
                <w:sz w:val="14"/>
                <w:szCs w:val="14"/>
              </w:rPr>
            </w:pPr>
            <w:r w:rsidRPr="0056181B">
              <w:rPr>
                <w:i/>
                <w:sz w:val="14"/>
                <w:szCs w:val="14"/>
              </w:rPr>
              <w:t>NGEO-</w:t>
            </w:r>
            <w:r>
              <w:rPr>
                <w:i/>
                <w:sz w:val="14"/>
                <w:szCs w:val="14"/>
              </w:rPr>
              <w:t>WEBC-PFC-0107</w:t>
            </w:r>
          </w:p>
        </w:tc>
      </w:tr>
      <w:tr w:rsidR="00C81B3D" w:rsidRPr="00544FC8" w:rsidTr="00FC730F">
        <w:tc>
          <w:tcPr>
            <w:tcW w:w="865" w:type="dxa"/>
            <w:tcBorders>
              <w:top w:val="single" w:sz="6" w:space="0" w:color="auto"/>
              <w:bottom w:val="single" w:sz="6" w:space="0" w:color="auto"/>
            </w:tcBorders>
            <w:shd w:val="clear" w:color="auto" w:fill="FFFFFF" w:themeFill="background1"/>
            <w:vAlign w:val="center"/>
          </w:tcPr>
          <w:p w:rsidR="00C81B3D" w:rsidRDefault="00C81B3D" w:rsidP="0076254B">
            <w:pPr>
              <w:spacing w:after="0"/>
              <w:jc w:val="center"/>
              <w:rPr>
                <w:i/>
                <w:sz w:val="14"/>
                <w:szCs w:val="14"/>
              </w:rPr>
            </w:pPr>
            <w:r>
              <w:rPr>
                <w:i/>
                <w:sz w:val="14"/>
                <w:szCs w:val="14"/>
              </w:rPr>
              <w:t>Step-8</w:t>
            </w:r>
            <w:r w:rsidRPr="005D1206">
              <w:rPr>
                <w:i/>
                <w:sz w:val="14"/>
                <w:szCs w:val="14"/>
              </w:rPr>
              <w:t>0</w:t>
            </w:r>
          </w:p>
        </w:tc>
        <w:tc>
          <w:tcPr>
            <w:tcW w:w="3499" w:type="dxa"/>
            <w:gridSpan w:val="4"/>
            <w:tcBorders>
              <w:top w:val="single" w:sz="6" w:space="0" w:color="auto"/>
              <w:bottom w:val="single" w:sz="6" w:space="0" w:color="auto"/>
            </w:tcBorders>
            <w:shd w:val="clear" w:color="auto" w:fill="FFFFFF" w:themeFill="background1"/>
          </w:tcPr>
          <w:p w:rsidR="00C81B3D" w:rsidRDefault="00C81B3D" w:rsidP="0076254B">
            <w:pPr>
              <w:pStyle w:val="NormalStep"/>
              <w:rPr>
                <w:rFonts w:asciiTheme="minorHAnsi" w:hAnsiTheme="minorHAnsi" w:cstheme="minorHAnsi"/>
                <w:sz w:val="22"/>
                <w:szCs w:val="22"/>
              </w:rPr>
            </w:pPr>
            <w:r>
              <w:rPr>
                <w:rFonts w:asciiTheme="minorHAnsi" w:hAnsiTheme="minorHAnsi" w:cstheme="minorHAnsi"/>
                <w:sz w:val="22"/>
                <w:szCs w:val="22"/>
              </w:rPr>
              <w:t>Click on “Switch 2D/3D” button</w:t>
            </w:r>
          </w:p>
        </w:tc>
        <w:tc>
          <w:tcPr>
            <w:tcW w:w="2690" w:type="dxa"/>
            <w:gridSpan w:val="2"/>
            <w:tcBorders>
              <w:top w:val="single" w:sz="6" w:space="0" w:color="auto"/>
              <w:bottom w:val="single" w:sz="6" w:space="0" w:color="auto"/>
            </w:tcBorders>
            <w:shd w:val="clear" w:color="auto" w:fill="FFFFFF" w:themeFill="background1"/>
          </w:tcPr>
          <w:p w:rsidR="00C81B3D" w:rsidRDefault="00C81B3D" w:rsidP="0076254B">
            <w:pPr>
              <w:spacing w:after="0"/>
              <w:rPr>
                <w:rFonts w:cstheme="minorHAnsi"/>
                <w:lang w:val="en-GB"/>
              </w:rPr>
            </w:pPr>
            <w:r>
              <w:rPr>
                <w:rFonts w:cstheme="minorHAnsi"/>
                <w:lang w:val="en-GB"/>
              </w:rPr>
              <w:t>The map is changed to 3D</w:t>
            </w:r>
          </w:p>
        </w:tc>
        <w:tc>
          <w:tcPr>
            <w:tcW w:w="1559" w:type="dxa"/>
            <w:tcBorders>
              <w:top w:val="single" w:sz="6" w:space="0" w:color="auto"/>
              <w:bottom w:val="single" w:sz="6" w:space="0" w:color="auto"/>
            </w:tcBorders>
            <w:shd w:val="clear" w:color="auto" w:fill="00FF00"/>
            <w:vAlign w:val="center"/>
          </w:tcPr>
          <w:p w:rsidR="00C81B3D" w:rsidRPr="0056181B" w:rsidRDefault="00C81B3D" w:rsidP="0076254B">
            <w:pPr>
              <w:spacing w:after="0"/>
              <w:jc w:val="center"/>
              <w:rPr>
                <w:i/>
                <w:sz w:val="14"/>
                <w:szCs w:val="14"/>
              </w:rPr>
            </w:pPr>
          </w:p>
        </w:tc>
      </w:tr>
      <w:tr w:rsidR="00C81B3D" w:rsidRPr="00544FC8" w:rsidTr="00FC730F">
        <w:tc>
          <w:tcPr>
            <w:tcW w:w="865" w:type="dxa"/>
            <w:tcBorders>
              <w:top w:val="single" w:sz="6" w:space="0" w:color="auto"/>
              <w:bottom w:val="single" w:sz="6" w:space="0" w:color="auto"/>
            </w:tcBorders>
            <w:shd w:val="clear" w:color="auto" w:fill="FFFFFF" w:themeFill="background1"/>
            <w:vAlign w:val="center"/>
          </w:tcPr>
          <w:p w:rsidR="00C81B3D" w:rsidRDefault="00C81B3D" w:rsidP="0076254B">
            <w:pPr>
              <w:spacing w:after="0"/>
              <w:jc w:val="center"/>
              <w:rPr>
                <w:i/>
                <w:sz w:val="14"/>
                <w:szCs w:val="14"/>
              </w:rPr>
            </w:pPr>
            <w:r>
              <w:rPr>
                <w:i/>
                <w:sz w:val="14"/>
                <w:szCs w:val="14"/>
              </w:rPr>
              <w:t>Step-90</w:t>
            </w:r>
          </w:p>
        </w:tc>
        <w:tc>
          <w:tcPr>
            <w:tcW w:w="3499" w:type="dxa"/>
            <w:gridSpan w:val="4"/>
            <w:tcBorders>
              <w:top w:val="single" w:sz="6" w:space="0" w:color="auto"/>
              <w:bottom w:val="single" w:sz="6" w:space="0" w:color="auto"/>
            </w:tcBorders>
            <w:shd w:val="clear" w:color="auto" w:fill="FFFFFF" w:themeFill="background1"/>
          </w:tcPr>
          <w:p w:rsidR="00C81B3D" w:rsidRDefault="00C81B3D" w:rsidP="0076254B">
            <w:pPr>
              <w:pStyle w:val="NormalStep"/>
              <w:rPr>
                <w:rFonts w:asciiTheme="minorHAnsi" w:hAnsiTheme="minorHAnsi" w:cstheme="minorHAnsi"/>
                <w:sz w:val="22"/>
                <w:szCs w:val="22"/>
              </w:rPr>
            </w:pPr>
            <w:r>
              <w:rPr>
                <w:rFonts w:asciiTheme="minorHAnsi" w:hAnsiTheme="minorHAnsi" w:cstheme="minorHAnsi"/>
                <w:sz w:val="22"/>
                <w:szCs w:val="22"/>
              </w:rPr>
              <w:t>Repeat Step-20 and Step-70 in 3D</w:t>
            </w:r>
          </w:p>
        </w:tc>
        <w:tc>
          <w:tcPr>
            <w:tcW w:w="2690" w:type="dxa"/>
            <w:gridSpan w:val="2"/>
            <w:tcBorders>
              <w:top w:val="single" w:sz="6" w:space="0" w:color="auto"/>
              <w:bottom w:val="single" w:sz="6" w:space="0" w:color="auto"/>
            </w:tcBorders>
            <w:shd w:val="clear" w:color="auto" w:fill="FFFFFF" w:themeFill="background1"/>
          </w:tcPr>
          <w:p w:rsidR="00C81B3D" w:rsidRDefault="00C81B3D" w:rsidP="0076254B">
            <w:pPr>
              <w:spacing w:after="0"/>
              <w:rPr>
                <w:rFonts w:cstheme="minorHAnsi"/>
                <w:lang w:val="en-GB"/>
              </w:rPr>
            </w:pPr>
          </w:p>
        </w:tc>
        <w:tc>
          <w:tcPr>
            <w:tcW w:w="1559" w:type="dxa"/>
            <w:tcBorders>
              <w:top w:val="single" w:sz="6" w:space="0" w:color="auto"/>
              <w:bottom w:val="single" w:sz="6" w:space="0" w:color="auto"/>
            </w:tcBorders>
            <w:shd w:val="clear" w:color="auto" w:fill="00FF00"/>
            <w:vAlign w:val="center"/>
          </w:tcPr>
          <w:p w:rsidR="00C81B3D" w:rsidRPr="009D7AA1" w:rsidRDefault="00C81B3D" w:rsidP="0076254B">
            <w:pPr>
              <w:spacing w:after="0"/>
              <w:jc w:val="center"/>
              <w:rPr>
                <w:i/>
                <w:sz w:val="14"/>
                <w:szCs w:val="14"/>
                <w:lang w:val="en-GB"/>
              </w:rPr>
            </w:pPr>
          </w:p>
        </w:tc>
      </w:tr>
      <w:tr w:rsidR="00C81B3D" w:rsidRPr="00544FC8" w:rsidTr="00FC730F">
        <w:tc>
          <w:tcPr>
            <w:tcW w:w="865" w:type="dxa"/>
            <w:tcBorders>
              <w:top w:val="single" w:sz="6" w:space="0" w:color="auto"/>
              <w:bottom w:val="single" w:sz="2" w:space="0" w:color="auto"/>
            </w:tcBorders>
            <w:shd w:val="clear" w:color="auto" w:fill="FFFFFF" w:themeFill="background1"/>
            <w:vAlign w:val="center"/>
          </w:tcPr>
          <w:p w:rsidR="00C81B3D" w:rsidRDefault="00C81B3D" w:rsidP="0076254B">
            <w:pPr>
              <w:spacing w:after="0"/>
              <w:jc w:val="center"/>
              <w:rPr>
                <w:i/>
                <w:sz w:val="14"/>
                <w:szCs w:val="14"/>
              </w:rPr>
            </w:pPr>
            <w:r>
              <w:rPr>
                <w:i/>
                <w:sz w:val="14"/>
                <w:szCs w:val="14"/>
              </w:rPr>
              <w:t>Step-100</w:t>
            </w:r>
          </w:p>
        </w:tc>
        <w:tc>
          <w:tcPr>
            <w:tcW w:w="3499" w:type="dxa"/>
            <w:gridSpan w:val="4"/>
            <w:tcBorders>
              <w:top w:val="single" w:sz="6" w:space="0" w:color="auto"/>
              <w:bottom w:val="single" w:sz="2" w:space="0" w:color="auto"/>
            </w:tcBorders>
            <w:shd w:val="clear" w:color="auto" w:fill="FFFFFF" w:themeFill="background1"/>
          </w:tcPr>
          <w:p w:rsidR="00C81B3D" w:rsidRDefault="00C81B3D" w:rsidP="0076254B">
            <w:pPr>
              <w:pStyle w:val="NormalStep"/>
              <w:rPr>
                <w:rFonts w:asciiTheme="minorHAnsi" w:hAnsiTheme="minorHAnsi" w:cstheme="minorHAnsi"/>
                <w:sz w:val="22"/>
                <w:szCs w:val="22"/>
              </w:rPr>
            </w:pPr>
            <w:r>
              <w:rPr>
                <w:rFonts w:asciiTheme="minorHAnsi" w:hAnsiTheme="minorHAnsi" w:cstheme="minorHAnsi"/>
                <w:sz w:val="22"/>
                <w:szCs w:val="22"/>
              </w:rPr>
              <w:t>Click with middle mouse button to tilt the view.</w:t>
            </w:r>
          </w:p>
        </w:tc>
        <w:tc>
          <w:tcPr>
            <w:tcW w:w="2690" w:type="dxa"/>
            <w:gridSpan w:val="2"/>
            <w:tcBorders>
              <w:top w:val="single" w:sz="6" w:space="0" w:color="auto"/>
              <w:bottom w:val="single" w:sz="2" w:space="0" w:color="auto"/>
            </w:tcBorders>
            <w:shd w:val="clear" w:color="auto" w:fill="FFFFFF" w:themeFill="background1"/>
          </w:tcPr>
          <w:p w:rsidR="00C81B3D" w:rsidRDefault="00C81B3D" w:rsidP="0076254B">
            <w:pPr>
              <w:spacing w:after="0"/>
              <w:rPr>
                <w:rFonts w:cstheme="minorHAnsi"/>
                <w:lang w:val="en-GB"/>
              </w:rPr>
            </w:pPr>
            <w:r>
              <w:rPr>
                <w:rFonts w:cstheme="minorHAnsi"/>
                <w:lang w:val="en-GB"/>
              </w:rPr>
              <w:t>The view is tilted.</w:t>
            </w:r>
          </w:p>
        </w:tc>
        <w:tc>
          <w:tcPr>
            <w:tcW w:w="1559" w:type="dxa"/>
            <w:tcBorders>
              <w:top w:val="single" w:sz="6" w:space="0" w:color="auto"/>
              <w:bottom w:val="single" w:sz="2" w:space="0" w:color="auto"/>
            </w:tcBorders>
            <w:shd w:val="clear" w:color="auto" w:fill="00FF00"/>
            <w:vAlign w:val="center"/>
          </w:tcPr>
          <w:p w:rsidR="00C81B3D" w:rsidRPr="004C2921" w:rsidRDefault="00C81B3D" w:rsidP="0076254B">
            <w:pPr>
              <w:spacing w:after="0"/>
              <w:jc w:val="center"/>
              <w:rPr>
                <w:i/>
                <w:sz w:val="14"/>
                <w:szCs w:val="14"/>
                <w:lang w:val="en-GB"/>
              </w:rPr>
            </w:pPr>
            <w:r w:rsidRPr="0056181B">
              <w:rPr>
                <w:i/>
                <w:sz w:val="14"/>
                <w:szCs w:val="14"/>
              </w:rPr>
              <w:t>NGEO-</w:t>
            </w:r>
            <w:r>
              <w:rPr>
                <w:i/>
                <w:sz w:val="14"/>
                <w:szCs w:val="14"/>
              </w:rPr>
              <w:t>WEBC-PFC-0100</w:t>
            </w:r>
          </w:p>
        </w:tc>
      </w:tr>
    </w:tbl>
    <w:p w:rsidR="00E16E38" w:rsidRPr="009B0F33" w:rsidRDefault="00E16E38" w:rsidP="00E16E38">
      <w:pPr>
        <w:rPr>
          <w:lang w:val="en-US"/>
        </w:rPr>
      </w:pPr>
    </w:p>
    <w:p w:rsidR="00E16E38" w:rsidRPr="00BC3A7C" w:rsidRDefault="00E16E38" w:rsidP="00E16E38">
      <w:pPr>
        <w:pStyle w:val="Titre3"/>
      </w:pPr>
      <w:bookmarkStart w:id="1156" w:name="_Toc355023290"/>
      <w:r>
        <w:lastRenderedPageBreak/>
        <w:t>NGEO-WEBC-VTP-0110</w:t>
      </w:r>
      <w:bookmarkEnd w:id="1156"/>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E61BC8">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E61BC8">
            <w:pPr>
              <w:spacing w:after="0"/>
              <w:jc w:val="center"/>
              <w:rPr>
                <w:b/>
                <w:i/>
                <w:color w:val="FFFFFF"/>
                <w:szCs w:val="18"/>
                <w:lang w:val="en-US"/>
              </w:rPr>
            </w:pPr>
            <w:r>
              <w:rPr>
                <w:b/>
                <w:i/>
                <w:color w:val="FFFFFF"/>
                <w:szCs w:val="18"/>
                <w:lang w:val="en-US"/>
              </w:rPr>
              <w:t>NGEO VALIDATION TEST  RESULT</w:t>
            </w:r>
          </w:p>
        </w:tc>
      </w:tr>
      <w:tr w:rsidR="00E16E38" w:rsidRPr="008C4ACA" w:rsidTr="00E61BC8">
        <w:tc>
          <w:tcPr>
            <w:tcW w:w="1607" w:type="dxa"/>
            <w:gridSpan w:val="2"/>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E61BC8">
            <w:pPr>
              <w:spacing w:after="0"/>
              <w:rPr>
                <w:i/>
                <w:color w:val="548DD4"/>
                <w:sz w:val="16"/>
                <w:szCs w:val="16"/>
              </w:rPr>
            </w:pPr>
            <w:r>
              <w:rPr>
                <w:i/>
                <w:color w:val="548DD4"/>
                <w:sz w:val="16"/>
                <w:szCs w:val="16"/>
              </w:rPr>
              <w:t>NGEO-CTRL-VTP-0110</w:t>
            </w:r>
          </w:p>
        </w:tc>
        <w:tc>
          <w:tcPr>
            <w:tcW w:w="1134" w:type="dxa"/>
            <w:gridSpan w:val="3"/>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E61BC8">
            <w:pPr>
              <w:spacing w:after="0"/>
              <w:rPr>
                <w:i/>
                <w:color w:val="548DD4"/>
                <w:sz w:val="16"/>
                <w:szCs w:val="16"/>
                <w:lang w:val="en-US"/>
              </w:rPr>
            </w:pPr>
            <w:r>
              <w:rPr>
                <w:i/>
                <w:color w:val="548DD4"/>
                <w:sz w:val="16"/>
                <w:szCs w:val="16"/>
                <w:lang w:val="en-US"/>
              </w:rPr>
              <w:t>Simple data access request</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Result</w:t>
            </w:r>
          </w:p>
        </w:tc>
      </w:tr>
      <w:tr w:rsidR="00E16E38" w:rsidRPr="00EA22CA" w:rsidTr="00E61BC8">
        <w:tc>
          <w:tcPr>
            <w:tcW w:w="8613" w:type="dxa"/>
            <w:gridSpan w:val="8"/>
            <w:shd w:val="clear" w:color="auto" w:fill="47F62A"/>
          </w:tcPr>
          <w:p w:rsidR="00E16E38" w:rsidRPr="00EA22CA" w:rsidRDefault="00E16E38" w:rsidP="00E61BC8">
            <w:pPr>
              <w:spacing w:after="0"/>
              <w:jc w:val="center"/>
              <w:rPr>
                <w:b/>
                <w:color w:val="548DD4"/>
                <w:sz w:val="28"/>
                <w:szCs w:val="28"/>
                <w:lang w:val="en-US"/>
              </w:rPr>
            </w:pPr>
            <w:r w:rsidRPr="00EA22CA">
              <w:rPr>
                <w:b/>
                <w:sz w:val="28"/>
                <w:szCs w:val="28"/>
                <w:lang w:val="en-US"/>
              </w:rPr>
              <w:t>PASS</w:t>
            </w:r>
          </w:p>
        </w:tc>
      </w:tr>
      <w:tr w:rsidR="00E16E38" w:rsidRPr="00B17EAC" w:rsidTr="00E61BC8">
        <w:tc>
          <w:tcPr>
            <w:tcW w:w="4306" w:type="dxa"/>
            <w:gridSpan w:val="4"/>
            <w:shd w:val="clear" w:color="auto" w:fill="A6A6A6"/>
          </w:tcPr>
          <w:p w:rsidR="00E16E38" w:rsidRPr="00544FC8" w:rsidRDefault="00E16E38" w:rsidP="00E61BC8">
            <w:pPr>
              <w:spacing w:after="0"/>
              <w:rPr>
                <w:sz w:val="14"/>
                <w:szCs w:val="14"/>
              </w:rPr>
            </w:pPr>
            <w:r w:rsidRPr="00C669E1">
              <w:rPr>
                <w:b/>
                <w:sz w:val="14"/>
                <w:szCs w:val="14"/>
                <w:lang w:val="en-US"/>
              </w:rPr>
              <w:t xml:space="preserve">Versions </w:t>
            </w:r>
          </w:p>
        </w:tc>
        <w:tc>
          <w:tcPr>
            <w:tcW w:w="4307" w:type="dxa"/>
            <w:gridSpan w:val="4"/>
            <w:shd w:val="clear" w:color="auto" w:fill="A6A6A6"/>
          </w:tcPr>
          <w:p w:rsidR="00E16E38" w:rsidRPr="00544FC8" w:rsidRDefault="00E16E38" w:rsidP="00E61BC8">
            <w:pPr>
              <w:spacing w:after="0"/>
              <w:rPr>
                <w:sz w:val="14"/>
                <w:szCs w:val="14"/>
              </w:rPr>
            </w:pPr>
            <w:r>
              <w:rPr>
                <w:sz w:val="14"/>
                <w:szCs w:val="14"/>
              </w:rPr>
              <w:t>Execution info</w:t>
            </w:r>
          </w:p>
        </w:tc>
      </w:tr>
      <w:tr w:rsidR="00E16E38" w:rsidRPr="00B17EAC" w:rsidTr="00E61BC8">
        <w:trPr>
          <w:trHeight w:val="457"/>
        </w:trPr>
        <w:tc>
          <w:tcPr>
            <w:tcW w:w="4306" w:type="dxa"/>
            <w:gridSpan w:val="4"/>
            <w:shd w:val="clear" w:color="auto" w:fill="FFFFFF" w:themeFill="background1"/>
          </w:tcPr>
          <w:p w:rsidR="00E16E38" w:rsidRPr="00C54897" w:rsidRDefault="00E16E38" w:rsidP="00E61BC8">
            <w:pPr>
              <w:spacing w:after="0"/>
              <w:rPr>
                <w:i/>
                <w:color w:val="548DD4"/>
                <w:sz w:val="16"/>
                <w:szCs w:val="16"/>
                <w:lang w:val="en-US"/>
              </w:rPr>
            </w:pPr>
            <w:r w:rsidRPr="00C54897">
              <w:rPr>
                <w:i/>
                <w:color w:val="548DD4"/>
                <w:sz w:val="16"/>
                <w:szCs w:val="16"/>
                <w:lang w:val="en-US"/>
              </w:rPr>
              <w:t xml:space="preserve">Component version: </w:t>
            </w:r>
            <w:ins w:id="1157" w:author="Mokaddem Emna" w:date="2013-04-28T19:51:00Z">
              <w:r w:rsidR="00C07F42">
                <w:rPr>
                  <w:i/>
                  <w:color w:val="548DD4"/>
                  <w:sz w:val="16"/>
                  <w:szCs w:val="16"/>
                  <w:lang w:val="en-US"/>
                </w:rPr>
                <w:t>1</w:t>
              </w:r>
              <w:r w:rsidR="00C07F42" w:rsidRPr="00C54897">
                <w:rPr>
                  <w:i/>
                  <w:color w:val="548DD4"/>
                  <w:sz w:val="16"/>
                  <w:szCs w:val="16"/>
                  <w:lang w:val="en-US"/>
                </w:rPr>
                <w:t>.</w:t>
              </w:r>
            </w:ins>
            <w:ins w:id="1158" w:author="Mokaddem Emna" w:date="2013-04-29T17:28:00Z">
              <w:r w:rsidR="00E416D2">
                <w:rPr>
                  <w:i/>
                  <w:color w:val="548DD4"/>
                  <w:sz w:val="16"/>
                  <w:szCs w:val="16"/>
                  <w:lang w:val="en-US"/>
                </w:rPr>
                <w:t>1</w:t>
              </w:r>
            </w:ins>
            <w:ins w:id="1159" w:author="Mokaddem Emna" w:date="2013-04-28T19:51:00Z">
              <w:r w:rsidR="00E416D2">
                <w:rPr>
                  <w:i/>
                  <w:color w:val="548DD4"/>
                  <w:sz w:val="16"/>
                  <w:szCs w:val="16"/>
                  <w:lang w:val="en-US"/>
                </w:rPr>
                <w:t>-2013042</w:t>
              </w:r>
            </w:ins>
            <w:ins w:id="1160" w:author="Mokaddem Emna" w:date="2013-04-29T17:28:00Z">
              <w:r w:rsidR="00E416D2">
                <w:rPr>
                  <w:i/>
                  <w:color w:val="548DD4"/>
                  <w:sz w:val="16"/>
                  <w:szCs w:val="16"/>
                  <w:lang w:val="en-US"/>
                </w:rPr>
                <w:t>9</w:t>
              </w:r>
            </w:ins>
            <w:del w:id="1161" w:author="Mokaddem Emna" w:date="2013-04-28T19:51:00Z">
              <w:r w:rsidR="00C07F42" w:rsidRPr="00E416D2" w:rsidDel="00C07F42">
                <w:rPr>
                  <w:i/>
                  <w:color w:val="548DD4"/>
                  <w:sz w:val="16"/>
                  <w:szCs w:val="16"/>
                  <w:lang w:val="en-US"/>
                  <w:rPrChange w:id="1162" w:author="Mokaddem Emna" w:date="2013-04-29T17:28:00Z">
                    <w:rPr>
                      <w:i/>
                      <w:color w:val="548DD4"/>
                      <w:sz w:val="16"/>
                      <w:szCs w:val="16"/>
                      <w:lang w:val="fr-FR"/>
                    </w:rPr>
                  </w:rPrChange>
                </w:rPr>
                <w:delText>0.7-20130327</w:delText>
              </w:r>
            </w:del>
          </w:p>
          <w:p w:rsidR="00E16E38" w:rsidRPr="00C54897" w:rsidRDefault="00E16E38" w:rsidP="00E61BC8">
            <w:pPr>
              <w:spacing w:after="0"/>
              <w:rPr>
                <w:color w:val="548DD4"/>
                <w:sz w:val="16"/>
                <w:szCs w:val="16"/>
                <w:lang w:val="en-US"/>
              </w:rPr>
            </w:pPr>
            <w:r w:rsidRPr="00C54897">
              <w:rPr>
                <w:color w:val="548DD4"/>
                <w:sz w:val="16"/>
                <w:szCs w:val="16"/>
                <w:lang w:val="en-US"/>
              </w:rPr>
              <w:t xml:space="preserve">SVN version: </w:t>
            </w:r>
            <w:del w:id="1163" w:author="Mokaddem Emna" w:date="2013-04-29T17:29:00Z">
              <w:r w:rsidR="00395349" w:rsidRPr="00CC6C6C" w:rsidDel="00CC6C6C">
                <w:rPr>
                  <w:color w:val="548DD4"/>
                  <w:sz w:val="16"/>
                  <w:szCs w:val="16"/>
                  <w:lang w:val="en-US"/>
                  <w:rPrChange w:id="1164" w:author="Mokaddem Emna" w:date="2013-04-29T17:29:00Z">
                    <w:rPr>
                      <w:color w:val="548DD4"/>
                      <w:sz w:val="16"/>
                      <w:szCs w:val="16"/>
                      <w:highlight w:val="yellow"/>
                      <w:lang w:val="en-US"/>
                    </w:rPr>
                  </w:rPrChange>
                </w:rPr>
                <w:delText>Rev1089</w:delText>
              </w:r>
            </w:del>
          </w:p>
          <w:p w:rsidR="00E16E38" w:rsidRDefault="00E16E38" w:rsidP="00E61BC8">
            <w:pPr>
              <w:spacing w:after="0"/>
              <w:rPr>
                <w:i/>
                <w:color w:val="548DD4"/>
                <w:sz w:val="16"/>
                <w:szCs w:val="16"/>
                <w:lang w:val="en-US"/>
              </w:rPr>
            </w:pPr>
            <w:r>
              <w:rPr>
                <w:i/>
                <w:color w:val="548DD4"/>
                <w:sz w:val="16"/>
                <w:szCs w:val="16"/>
                <w:lang w:val="en-US"/>
              </w:rPr>
              <w:t>Tool1 version:</w:t>
            </w:r>
          </w:p>
          <w:p w:rsidR="00E16E38" w:rsidRDefault="00E16E38" w:rsidP="00E61BC8">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w:t>
            </w:r>
            <w:ins w:id="1165" w:author="Mokaddem Emna" w:date="2013-04-29T17:28:00Z">
              <w:r w:rsidR="00E416D2">
                <w:rPr>
                  <w:i/>
                  <w:color w:val="548DD4"/>
                  <w:sz w:val="16"/>
                  <w:szCs w:val="16"/>
                  <w:lang w:val="en-US"/>
                </w:rPr>
                <w:t>9</w:t>
              </w:r>
            </w:ins>
            <w:del w:id="1166" w:author="Mokaddem Emna" w:date="2013-04-29T17:28:00Z">
              <w:r w:rsidR="00EE041E" w:rsidDel="00E416D2">
                <w:rPr>
                  <w:i/>
                  <w:color w:val="548DD4"/>
                  <w:sz w:val="16"/>
                  <w:szCs w:val="16"/>
                  <w:lang w:val="en-US"/>
                </w:rPr>
                <w:delText>8</w:delText>
              </w:r>
            </w:del>
            <w:r w:rsidR="00EE041E">
              <w:rPr>
                <w:i/>
                <w:color w:val="548DD4"/>
                <w:sz w:val="16"/>
                <w:szCs w:val="16"/>
                <w:lang w:val="en-US"/>
              </w:rPr>
              <w:t>/0</w:t>
            </w:r>
            <w:ins w:id="1167" w:author="Mokaddem Emna" w:date="2013-04-28T19:51:00Z">
              <w:r w:rsidR="005C62E9">
                <w:rPr>
                  <w:i/>
                  <w:color w:val="548DD4"/>
                  <w:sz w:val="16"/>
                  <w:szCs w:val="16"/>
                  <w:lang w:val="en-US"/>
                </w:rPr>
                <w:t>4</w:t>
              </w:r>
            </w:ins>
            <w:del w:id="1168" w:author="Mokaddem Emna" w:date="2013-04-28T19:51:00Z">
              <w:r w:rsidR="00EE041E" w:rsidDel="005C62E9">
                <w:rPr>
                  <w:i/>
                  <w:color w:val="548DD4"/>
                  <w:sz w:val="16"/>
                  <w:szCs w:val="16"/>
                  <w:lang w:val="en-US"/>
                </w:rPr>
                <w:delText>3</w:delText>
              </w:r>
            </w:del>
            <w:r w:rsidR="00EE041E">
              <w:rPr>
                <w:i/>
                <w:color w:val="548DD4"/>
                <w:sz w:val="16"/>
                <w:szCs w:val="16"/>
                <w:lang w:val="en-US"/>
              </w:rPr>
              <w:t>/2013</w:t>
            </w:r>
          </w:p>
          <w:p w:rsidR="00E16E38" w:rsidRPr="00C669E1" w:rsidRDefault="00E16E38" w:rsidP="00E61BC8">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E61BC8">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E61BC8">
            <w:pPr>
              <w:spacing w:after="0"/>
              <w:rPr>
                <w:b/>
                <w:sz w:val="14"/>
                <w:szCs w:val="14"/>
              </w:rPr>
            </w:pPr>
            <w:r>
              <w:rPr>
                <w:i/>
                <w:color w:val="548DD4"/>
                <w:sz w:val="16"/>
                <w:szCs w:val="16"/>
                <w:lang w:val="en-US"/>
              </w:rPr>
              <w:t>Chrome/FireFox/IE9</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Paths</w:t>
            </w:r>
          </w:p>
        </w:tc>
      </w:tr>
      <w:tr w:rsidR="00E16E38" w:rsidRPr="008C4ACA" w:rsidTr="00E61BC8">
        <w:tc>
          <w:tcPr>
            <w:tcW w:w="8613" w:type="dxa"/>
            <w:gridSpan w:val="8"/>
            <w:shd w:val="clear" w:color="auto" w:fill="auto"/>
          </w:tcPr>
          <w:p w:rsidR="00E16E38" w:rsidRDefault="00E16E38" w:rsidP="00E61BC8">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E61BC8">
            <w:pPr>
              <w:spacing w:after="0"/>
              <w:rPr>
                <w:i/>
                <w:color w:val="548DD4"/>
                <w:sz w:val="16"/>
                <w:szCs w:val="16"/>
                <w:lang w:val="en-US"/>
              </w:rPr>
            </w:pPr>
            <w:r>
              <w:rPr>
                <w:i/>
                <w:color w:val="548DD4"/>
                <w:sz w:val="16"/>
                <w:szCs w:val="16"/>
                <w:lang w:val="en-US"/>
              </w:rPr>
              <w:t>Output path:</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Evidences</w:t>
            </w:r>
          </w:p>
        </w:tc>
      </w:tr>
      <w:tr w:rsidR="00E16E38" w:rsidRPr="005215A5" w:rsidTr="00E61BC8">
        <w:tc>
          <w:tcPr>
            <w:tcW w:w="8613" w:type="dxa"/>
            <w:gridSpan w:val="8"/>
            <w:shd w:val="clear" w:color="auto" w:fill="auto"/>
          </w:tcPr>
          <w:p w:rsidR="00E16E38" w:rsidRDefault="00E16E38" w:rsidP="00AE5E00">
            <w:pPr>
              <w:spacing w:after="0"/>
              <w:jc w:val="center"/>
            </w:pPr>
            <w:r>
              <w:t xml:space="preserve">   </w:t>
            </w:r>
          </w:p>
          <w:p w:rsidR="000E4347" w:rsidRDefault="0028161E" w:rsidP="00AE5E00">
            <w:pPr>
              <w:spacing w:after="0"/>
              <w:jc w:val="center"/>
              <w:rPr>
                <w:ins w:id="1169" w:author="Mokaddem Emna" w:date="2013-04-28T19:42:00Z"/>
                <w:i/>
                <w:color w:val="548DD4"/>
                <w:sz w:val="16"/>
                <w:szCs w:val="16"/>
                <w:lang w:val="en-US"/>
              </w:rPr>
            </w:pPr>
            <w:ins w:id="1170" w:author="Mokaddem Emna" w:date="2013-04-28T19:41:00Z">
              <w:r>
                <w:rPr>
                  <w:i/>
                  <w:noProof/>
                  <w:color w:val="548DD4"/>
                  <w:sz w:val="16"/>
                  <w:szCs w:val="16"/>
                  <w:lang w:val="fr-FR" w:eastAsia="fr-FR"/>
                  <w:rPrChange w:id="1171">
                    <w:rPr>
                      <w:noProof/>
                      <w:lang w:val="fr-FR" w:eastAsia="fr-FR"/>
                    </w:rPr>
                  </w:rPrChange>
                </w:rPr>
                <w:drawing>
                  <wp:inline distT="0" distB="0" distL="0" distR="0">
                    <wp:extent cx="3990975" cy="2724150"/>
                    <wp:effectExtent l="0" t="0" r="9525"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110.png"/>
                            <pic:cNvPicPr/>
                          </pic:nvPicPr>
                          <pic:blipFill>
                            <a:blip r:embed="rId55" cstate="email">
                              <a:extLst>
                                <a:ext uri="{28A0092B-C50C-407E-A947-70E740481C1C}">
                                  <a14:useLocalDpi xmlns:a14="http://schemas.microsoft.com/office/drawing/2010/main" val="0"/>
                                </a:ext>
                              </a:extLst>
                            </a:blip>
                            <a:stretch>
                              <a:fillRect/>
                            </a:stretch>
                          </pic:blipFill>
                          <pic:spPr>
                            <a:xfrm>
                              <a:off x="0" y="0"/>
                              <a:ext cx="3991532" cy="2724530"/>
                            </a:xfrm>
                            <a:prstGeom prst="rect">
                              <a:avLst/>
                            </a:prstGeom>
                          </pic:spPr>
                        </pic:pic>
                      </a:graphicData>
                    </a:graphic>
                  </wp:inline>
                </w:drawing>
              </w:r>
            </w:ins>
          </w:p>
          <w:p w:rsidR="0028161E" w:rsidRDefault="0028161E" w:rsidP="00AE5E00">
            <w:pPr>
              <w:spacing w:after="0"/>
              <w:jc w:val="center"/>
              <w:rPr>
                <w:i/>
                <w:color w:val="548DD4"/>
                <w:sz w:val="16"/>
                <w:szCs w:val="16"/>
                <w:lang w:val="en-US"/>
              </w:rPr>
            </w:pPr>
          </w:p>
          <w:p w:rsidR="000E4347" w:rsidRDefault="007C736F" w:rsidP="00AE5E00">
            <w:pPr>
              <w:spacing w:after="0"/>
              <w:jc w:val="center"/>
              <w:rPr>
                <w:ins w:id="1172" w:author="Mokaddem Emna" w:date="2013-04-28T19:42:00Z"/>
                <w:i/>
                <w:color w:val="548DD4"/>
                <w:sz w:val="16"/>
                <w:szCs w:val="16"/>
                <w:lang w:val="en-US"/>
              </w:rPr>
            </w:pPr>
            <w:ins w:id="1173" w:author="Mokaddem Emna" w:date="2013-04-28T19:49:00Z">
              <w:r>
                <w:rPr>
                  <w:i/>
                  <w:noProof/>
                  <w:color w:val="548DD4"/>
                  <w:sz w:val="16"/>
                  <w:szCs w:val="16"/>
                  <w:lang w:val="fr-FR" w:eastAsia="fr-FR"/>
                  <w:rPrChange w:id="1174">
                    <w:rPr>
                      <w:noProof/>
                      <w:lang w:val="fr-FR" w:eastAsia="fr-FR"/>
                    </w:rPr>
                  </w:rPrChange>
                </w:rPr>
                <w:lastRenderedPageBreak/>
                <w:drawing>
                  <wp:inline distT="0" distB="0" distL="0" distR="0">
                    <wp:extent cx="3781425" cy="3181350"/>
                    <wp:effectExtent l="0" t="0" r="952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110-2.png"/>
                            <pic:cNvPicPr/>
                          </pic:nvPicPr>
                          <pic:blipFill>
                            <a:blip r:embed="rId56" cstate="email">
                              <a:extLst>
                                <a:ext uri="{28A0092B-C50C-407E-A947-70E740481C1C}">
                                  <a14:useLocalDpi xmlns:a14="http://schemas.microsoft.com/office/drawing/2010/main" val="0"/>
                                </a:ext>
                              </a:extLst>
                            </a:blip>
                            <a:stretch>
                              <a:fillRect/>
                            </a:stretch>
                          </pic:blipFill>
                          <pic:spPr>
                            <a:xfrm>
                              <a:off x="0" y="0"/>
                              <a:ext cx="3781953" cy="3181794"/>
                            </a:xfrm>
                            <a:prstGeom prst="rect">
                              <a:avLst/>
                            </a:prstGeom>
                          </pic:spPr>
                        </pic:pic>
                      </a:graphicData>
                    </a:graphic>
                  </wp:inline>
                </w:drawing>
              </w:r>
            </w:ins>
          </w:p>
          <w:p w:rsidR="0028161E" w:rsidRDefault="0028161E" w:rsidP="00AE5E00">
            <w:pPr>
              <w:spacing w:after="0"/>
              <w:jc w:val="center"/>
              <w:rPr>
                <w:ins w:id="1175" w:author="Mokaddem Emna" w:date="2013-04-29T17:26:00Z"/>
                <w:i/>
                <w:color w:val="548DD4"/>
                <w:sz w:val="16"/>
                <w:szCs w:val="16"/>
                <w:lang w:val="en-US"/>
              </w:rPr>
            </w:pPr>
            <w:ins w:id="1176" w:author="Mokaddem Emna" w:date="2013-04-28T19:42:00Z">
              <w:r>
                <w:rPr>
                  <w:i/>
                  <w:noProof/>
                  <w:color w:val="548DD4"/>
                  <w:sz w:val="16"/>
                  <w:szCs w:val="16"/>
                  <w:lang w:val="fr-FR" w:eastAsia="fr-FR"/>
                  <w:rPrChange w:id="1177">
                    <w:rPr>
                      <w:noProof/>
                      <w:lang w:val="fr-FR" w:eastAsia="fr-FR"/>
                    </w:rPr>
                  </w:rPrChange>
                </w:rPr>
                <w:drawing>
                  <wp:inline distT="0" distB="0" distL="0" distR="0">
                    <wp:extent cx="3876675" cy="4143375"/>
                    <wp:effectExtent l="0" t="0" r="9525" b="9525"/>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112.png"/>
                            <pic:cNvPicPr/>
                          </pic:nvPicPr>
                          <pic:blipFill>
                            <a:blip r:embed="rId57" cstate="email">
                              <a:extLst>
                                <a:ext uri="{28A0092B-C50C-407E-A947-70E740481C1C}">
                                  <a14:useLocalDpi xmlns:a14="http://schemas.microsoft.com/office/drawing/2010/main" val="0"/>
                                </a:ext>
                              </a:extLst>
                            </a:blip>
                            <a:stretch>
                              <a:fillRect/>
                            </a:stretch>
                          </pic:blipFill>
                          <pic:spPr>
                            <a:xfrm>
                              <a:off x="0" y="0"/>
                              <a:ext cx="3877217" cy="4143954"/>
                            </a:xfrm>
                            <a:prstGeom prst="rect">
                              <a:avLst/>
                            </a:prstGeom>
                          </pic:spPr>
                        </pic:pic>
                      </a:graphicData>
                    </a:graphic>
                  </wp:inline>
                </w:drawing>
              </w:r>
            </w:ins>
          </w:p>
          <w:p w:rsidR="00F616BD" w:rsidRDefault="00F616BD" w:rsidP="00AE5E00">
            <w:pPr>
              <w:spacing w:after="0"/>
              <w:jc w:val="center"/>
              <w:rPr>
                <w:ins w:id="1178" w:author="Mokaddem Emna" w:date="2013-04-28T19:42:00Z"/>
                <w:i/>
                <w:color w:val="548DD4"/>
                <w:sz w:val="16"/>
                <w:szCs w:val="16"/>
                <w:lang w:val="en-US"/>
              </w:rPr>
            </w:pPr>
            <w:ins w:id="1179" w:author="Mokaddem Emna" w:date="2013-04-29T17:26:00Z">
              <w:r>
                <w:rPr>
                  <w:i/>
                  <w:noProof/>
                  <w:color w:val="548DD4"/>
                  <w:sz w:val="16"/>
                  <w:szCs w:val="16"/>
                  <w:lang w:val="fr-FR" w:eastAsia="fr-FR"/>
                  <w:rPrChange w:id="1180">
                    <w:rPr>
                      <w:noProof/>
                      <w:lang w:val="fr-FR" w:eastAsia="fr-FR"/>
                    </w:rPr>
                  </w:rPrChange>
                </w:rPr>
                <w:lastRenderedPageBreak/>
                <w:drawing>
                  <wp:inline distT="0" distB="0" distL="0" distR="0">
                    <wp:extent cx="3819525" cy="4057650"/>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112.png"/>
                            <pic:cNvPicPr/>
                          </pic:nvPicPr>
                          <pic:blipFill>
                            <a:blip r:embed="rId58" cstate="email">
                              <a:extLst>
                                <a:ext uri="{28A0092B-C50C-407E-A947-70E740481C1C}">
                                  <a14:useLocalDpi xmlns:a14="http://schemas.microsoft.com/office/drawing/2010/main" val="0"/>
                                </a:ext>
                              </a:extLst>
                            </a:blip>
                            <a:stretch>
                              <a:fillRect/>
                            </a:stretch>
                          </pic:blipFill>
                          <pic:spPr>
                            <a:xfrm>
                              <a:off x="0" y="0"/>
                              <a:ext cx="3820058" cy="4058216"/>
                            </a:xfrm>
                            <a:prstGeom prst="rect">
                              <a:avLst/>
                            </a:prstGeom>
                          </pic:spPr>
                        </pic:pic>
                      </a:graphicData>
                    </a:graphic>
                  </wp:inline>
                </w:drawing>
              </w:r>
            </w:ins>
          </w:p>
          <w:p w:rsidR="0028161E" w:rsidRDefault="0028161E" w:rsidP="00AE5E00">
            <w:pPr>
              <w:spacing w:after="0"/>
              <w:jc w:val="center"/>
              <w:rPr>
                <w:ins w:id="1181" w:author="Mokaddem Emna" w:date="2013-04-28T19:43:00Z"/>
                <w:i/>
                <w:color w:val="548DD4"/>
                <w:sz w:val="16"/>
                <w:szCs w:val="16"/>
                <w:lang w:val="en-US"/>
              </w:rPr>
            </w:pPr>
            <w:ins w:id="1182" w:author="Mokaddem Emna" w:date="2013-04-28T19:43:00Z">
              <w:r>
                <w:rPr>
                  <w:i/>
                  <w:noProof/>
                  <w:color w:val="548DD4"/>
                  <w:sz w:val="16"/>
                  <w:szCs w:val="16"/>
                  <w:lang w:val="fr-FR" w:eastAsia="fr-FR"/>
                  <w:rPrChange w:id="1183">
                    <w:rPr>
                      <w:noProof/>
                      <w:lang w:val="fr-FR" w:eastAsia="fr-FR"/>
                    </w:rPr>
                  </w:rPrChange>
                </w:rPr>
                <w:lastRenderedPageBreak/>
                <w:drawing>
                  <wp:inline distT="0" distB="0" distL="0" distR="0">
                    <wp:extent cx="4162425" cy="4800600"/>
                    <wp:effectExtent l="0" t="0" r="952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113.png"/>
                            <pic:cNvPicPr/>
                          </pic:nvPicPr>
                          <pic:blipFill>
                            <a:blip r:embed="rId59" cstate="email">
                              <a:extLst>
                                <a:ext uri="{28A0092B-C50C-407E-A947-70E740481C1C}">
                                  <a14:useLocalDpi xmlns:a14="http://schemas.microsoft.com/office/drawing/2010/main" val="0"/>
                                </a:ext>
                              </a:extLst>
                            </a:blip>
                            <a:stretch>
                              <a:fillRect/>
                            </a:stretch>
                          </pic:blipFill>
                          <pic:spPr>
                            <a:xfrm>
                              <a:off x="0" y="0"/>
                              <a:ext cx="4163007" cy="4801271"/>
                            </a:xfrm>
                            <a:prstGeom prst="rect">
                              <a:avLst/>
                            </a:prstGeom>
                          </pic:spPr>
                        </pic:pic>
                      </a:graphicData>
                    </a:graphic>
                  </wp:inline>
                </w:drawing>
              </w:r>
            </w:ins>
          </w:p>
          <w:p w:rsidR="0028161E" w:rsidRDefault="0028161E" w:rsidP="00AE5E00">
            <w:pPr>
              <w:spacing w:after="0"/>
              <w:jc w:val="center"/>
              <w:rPr>
                <w:i/>
                <w:color w:val="548DD4"/>
                <w:sz w:val="16"/>
                <w:szCs w:val="16"/>
                <w:lang w:val="en-US"/>
              </w:rPr>
            </w:pPr>
            <w:ins w:id="1184" w:author="Mokaddem Emna" w:date="2013-04-28T19:43:00Z">
              <w:r>
                <w:rPr>
                  <w:i/>
                  <w:noProof/>
                  <w:color w:val="548DD4"/>
                  <w:sz w:val="16"/>
                  <w:szCs w:val="16"/>
                  <w:lang w:val="fr-FR" w:eastAsia="fr-FR"/>
                  <w:rPrChange w:id="1185">
                    <w:rPr>
                      <w:noProof/>
                      <w:lang w:val="fr-FR" w:eastAsia="fr-FR"/>
                    </w:rPr>
                  </w:rPrChange>
                </w:rPr>
                <w:lastRenderedPageBreak/>
                <w:drawing>
                  <wp:inline distT="0" distB="0" distL="0" distR="0">
                    <wp:extent cx="3971925" cy="3857625"/>
                    <wp:effectExtent l="0" t="0" r="9525" b="9525"/>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113-1.png"/>
                            <pic:cNvPicPr/>
                          </pic:nvPicPr>
                          <pic:blipFill>
                            <a:blip r:embed="rId60" cstate="email">
                              <a:extLst>
                                <a:ext uri="{28A0092B-C50C-407E-A947-70E740481C1C}">
                                  <a14:useLocalDpi xmlns:a14="http://schemas.microsoft.com/office/drawing/2010/main" val="0"/>
                                </a:ext>
                              </a:extLst>
                            </a:blip>
                            <a:stretch>
                              <a:fillRect/>
                            </a:stretch>
                          </pic:blipFill>
                          <pic:spPr>
                            <a:xfrm>
                              <a:off x="0" y="0"/>
                              <a:ext cx="3972480" cy="3858164"/>
                            </a:xfrm>
                            <a:prstGeom prst="rect">
                              <a:avLst/>
                            </a:prstGeom>
                          </pic:spPr>
                        </pic:pic>
                      </a:graphicData>
                    </a:graphic>
                  </wp:inline>
                </w:drawing>
              </w:r>
            </w:ins>
          </w:p>
          <w:p w:rsidR="000E4347" w:rsidRPr="00C669E1" w:rsidRDefault="000E4347" w:rsidP="00AE5E00">
            <w:pPr>
              <w:spacing w:after="0"/>
              <w:jc w:val="center"/>
              <w:rPr>
                <w:i/>
                <w:color w:val="548DD4"/>
                <w:sz w:val="16"/>
                <w:szCs w:val="16"/>
                <w:lang w:val="en-US"/>
              </w:rPr>
            </w:pPr>
          </w:p>
        </w:tc>
      </w:tr>
      <w:tr w:rsidR="00E16E38" w:rsidRPr="00544FC8" w:rsidTr="00E61BC8">
        <w:tc>
          <w:tcPr>
            <w:tcW w:w="865"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E61BC8">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Pass/Fail Criteria Id</w:t>
            </w:r>
          </w:p>
        </w:tc>
      </w:tr>
      <w:tr w:rsidR="003A7C99" w:rsidRPr="0056181B" w:rsidTr="00AE5E00">
        <w:tc>
          <w:tcPr>
            <w:tcW w:w="865" w:type="dxa"/>
            <w:shd w:val="clear" w:color="auto" w:fill="auto"/>
            <w:vAlign w:val="center"/>
          </w:tcPr>
          <w:p w:rsidR="003A7C99" w:rsidRPr="00544FC8" w:rsidRDefault="003A7C99" w:rsidP="00E12E47">
            <w:pPr>
              <w:spacing w:after="0"/>
              <w:jc w:val="center"/>
              <w:rPr>
                <w:i/>
                <w:sz w:val="14"/>
                <w:szCs w:val="14"/>
              </w:rPr>
            </w:pPr>
            <w:r w:rsidRPr="005D1206">
              <w:rPr>
                <w:i/>
                <w:sz w:val="14"/>
                <w:szCs w:val="14"/>
              </w:rPr>
              <w:t>Step-10</w:t>
            </w:r>
          </w:p>
        </w:tc>
        <w:tc>
          <w:tcPr>
            <w:tcW w:w="3499" w:type="dxa"/>
            <w:gridSpan w:val="4"/>
            <w:shd w:val="clear" w:color="auto" w:fill="auto"/>
          </w:tcPr>
          <w:p w:rsidR="003A7C99" w:rsidRPr="00057FF1" w:rsidRDefault="003A7C99" w:rsidP="007F6E1E">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NGEO-WEBC-VTP-0040</w:t>
            </w:r>
            <w:del w:id="1186" w:author="Mokaddem Emna" w:date="2013-04-29T17:51:00Z">
              <w:r w:rsidRPr="00057FF1" w:rsidDel="007F6E1E">
                <w:rPr>
                  <w:rFonts w:asciiTheme="minorHAnsi" w:hAnsiTheme="minorHAnsi" w:cstheme="minorHAnsi"/>
                  <w:sz w:val="22"/>
                  <w:szCs w:val="22"/>
                </w:rPr>
                <w:delText xml:space="preserve"> </w:delText>
              </w:r>
            </w:del>
          </w:p>
        </w:tc>
        <w:tc>
          <w:tcPr>
            <w:tcW w:w="2690" w:type="dxa"/>
            <w:gridSpan w:val="2"/>
            <w:shd w:val="clear" w:color="auto" w:fill="auto"/>
          </w:tcPr>
          <w:p w:rsidR="003A7C99" w:rsidRPr="00057FF1" w:rsidRDefault="003A7C99" w:rsidP="00E12E47">
            <w:pPr>
              <w:spacing w:after="0"/>
              <w:rPr>
                <w:rFonts w:cstheme="minorHAnsi"/>
                <w:lang w:val="en-US"/>
              </w:rPr>
            </w:pPr>
            <w:r w:rsidRPr="003C0A28">
              <w:rPr>
                <w:rFonts w:cstheme="minorHAnsi"/>
                <w:lang w:val="en-US"/>
              </w:rPr>
              <w:t xml:space="preserve"> </w:t>
            </w:r>
            <w:r>
              <w:rPr>
                <w:rFonts w:cstheme="minorHAnsi"/>
                <w:lang w:val="en-US"/>
              </w:rPr>
              <w:t>The search results table is displayed.</w:t>
            </w:r>
          </w:p>
        </w:tc>
        <w:tc>
          <w:tcPr>
            <w:tcW w:w="1559" w:type="dxa"/>
            <w:shd w:val="clear" w:color="auto" w:fill="00FF00"/>
            <w:vAlign w:val="center"/>
          </w:tcPr>
          <w:p w:rsidR="003A7C99" w:rsidRPr="0056181B" w:rsidRDefault="003A7C99" w:rsidP="00E12E47">
            <w:pPr>
              <w:spacing w:after="0"/>
              <w:jc w:val="center"/>
              <w:rPr>
                <w:i/>
                <w:sz w:val="14"/>
                <w:szCs w:val="14"/>
              </w:rPr>
            </w:pPr>
          </w:p>
        </w:tc>
      </w:tr>
      <w:tr w:rsidR="003A7C99" w:rsidRPr="0056181B" w:rsidTr="00AE5E00">
        <w:tc>
          <w:tcPr>
            <w:tcW w:w="865" w:type="dxa"/>
            <w:shd w:val="clear" w:color="auto" w:fill="auto"/>
            <w:vAlign w:val="center"/>
          </w:tcPr>
          <w:p w:rsidR="003A7C99" w:rsidRPr="005D1206" w:rsidRDefault="003A7C99" w:rsidP="00E12E47">
            <w:pPr>
              <w:spacing w:after="0"/>
              <w:jc w:val="center"/>
              <w:rPr>
                <w:i/>
                <w:sz w:val="14"/>
                <w:szCs w:val="14"/>
              </w:rPr>
            </w:pPr>
            <w:r>
              <w:rPr>
                <w:i/>
                <w:sz w:val="14"/>
                <w:szCs w:val="14"/>
              </w:rPr>
              <w:t>Step-20</w:t>
            </w:r>
          </w:p>
        </w:tc>
        <w:tc>
          <w:tcPr>
            <w:tcW w:w="3499" w:type="dxa"/>
            <w:gridSpan w:val="4"/>
            <w:shd w:val="clear" w:color="auto" w:fill="auto"/>
          </w:tcPr>
          <w:p w:rsidR="003A7C99" w:rsidRPr="00E24DDB" w:rsidRDefault="003A7C99" w:rsidP="00E12E47">
            <w:pPr>
              <w:pStyle w:val="NormalStep"/>
              <w:rPr>
                <w:rFonts w:asciiTheme="minorHAnsi" w:hAnsiTheme="minorHAnsi" w:cstheme="minorHAnsi"/>
                <w:b/>
                <w:sz w:val="22"/>
                <w:szCs w:val="22"/>
              </w:rPr>
            </w:pPr>
            <w:r w:rsidRPr="00057FF1">
              <w:rPr>
                <w:rFonts w:asciiTheme="minorHAnsi" w:hAnsiTheme="minorHAnsi" w:cstheme="minorHAnsi"/>
                <w:sz w:val="22"/>
                <w:szCs w:val="22"/>
              </w:rPr>
              <w:t xml:space="preserve">On </w:t>
            </w:r>
            <w:r>
              <w:rPr>
                <w:rFonts w:asciiTheme="minorHAnsi" w:hAnsiTheme="minorHAnsi" w:cstheme="minorHAnsi"/>
                <w:sz w:val="22"/>
                <w:szCs w:val="22"/>
              </w:rPr>
              <w:t xml:space="preserve">the search results table widget, check the check boxes of the first </w:t>
            </w:r>
            <w:ins w:id="1187" w:author="Mokaddem Emna" w:date="2013-04-28T19:43:00Z">
              <w:r w:rsidR="00E542B3">
                <w:rPr>
                  <w:rFonts w:asciiTheme="minorHAnsi" w:hAnsiTheme="minorHAnsi" w:cstheme="minorHAnsi"/>
                  <w:sz w:val="22"/>
                  <w:szCs w:val="22"/>
                </w:rPr>
                <w:t>2</w:t>
              </w:r>
            </w:ins>
            <w:del w:id="1188" w:author="Mokaddem Emna" w:date="2013-04-28T19:43:00Z">
              <w:r w:rsidDel="00E542B3">
                <w:rPr>
                  <w:rFonts w:asciiTheme="minorHAnsi" w:hAnsiTheme="minorHAnsi" w:cstheme="minorHAnsi"/>
                  <w:sz w:val="22"/>
                  <w:szCs w:val="22"/>
                </w:rPr>
                <w:delText xml:space="preserve">5 </w:delText>
              </w:r>
            </w:del>
            <w:r>
              <w:rPr>
                <w:rFonts w:asciiTheme="minorHAnsi" w:hAnsiTheme="minorHAnsi" w:cstheme="minorHAnsi"/>
                <w:sz w:val="22"/>
                <w:szCs w:val="22"/>
              </w:rPr>
              <w:t>products for which the data access request is going to be created.</w:t>
            </w:r>
          </w:p>
        </w:tc>
        <w:tc>
          <w:tcPr>
            <w:tcW w:w="2690" w:type="dxa"/>
            <w:gridSpan w:val="2"/>
            <w:shd w:val="clear" w:color="auto" w:fill="auto"/>
          </w:tcPr>
          <w:p w:rsidR="003A7C99" w:rsidRPr="003C0A28" w:rsidRDefault="003A7C99" w:rsidP="00E12E47">
            <w:pPr>
              <w:spacing w:after="0"/>
              <w:rPr>
                <w:rFonts w:cstheme="minorHAnsi"/>
                <w:lang w:val="en-US"/>
              </w:rPr>
            </w:pPr>
            <w:r>
              <w:rPr>
                <w:rFonts w:cstheme="minorHAnsi"/>
                <w:lang w:val="en-GB"/>
              </w:rPr>
              <w:t>T</w:t>
            </w:r>
            <w:r>
              <w:rPr>
                <w:rFonts w:cstheme="minorHAnsi"/>
              </w:rPr>
              <w:t>he products for which the data access request is going to be created are checked.</w:t>
            </w:r>
          </w:p>
        </w:tc>
        <w:tc>
          <w:tcPr>
            <w:tcW w:w="1559" w:type="dxa"/>
            <w:shd w:val="clear" w:color="auto" w:fill="00FF00"/>
            <w:vAlign w:val="center"/>
          </w:tcPr>
          <w:p w:rsidR="003A7C99" w:rsidRPr="0056181B" w:rsidRDefault="003A7C99" w:rsidP="00E12E47">
            <w:pPr>
              <w:spacing w:after="0"/>
              <w:jc w:val="center"/>
              <w:rPr>
                <w:i/>
                <w:sz w:val="14"/>
                <w:szCs w:val="14"/>
              </w:rPr>
            </w:pPr>
          </w:p>
        </w:tc>
      </w:tr>
      <w:tr w:rsidR="003A7C99" w:rsidRPr="004E5884" w:rsidTr="00AE5E00">
        <w:tc>
          <w:tcPr>
            <w:tcW w:w="865" w:type="dxa"/>
            <w:shd w:val="clear" w:color="auto" w:fill="auto"/>
            <w:vAlign w:val="center"/>
          </w:tcPr>
          <w:p w:rsidR="003A7C99" w:rsidRPr="00544FC8" w:rsidRDefault="003A7C99" w:rsidP="00E12E47">
            <w:pPr>
              <w:spacing w:after="0"/>
              <w:jc w:val="center"/>
              <w:rPr>
                <w:i/>
                <w:sz w:val="14"/>
                <w:szCs w:val="14"/>
              </w:rPr>
            </w:pPr>
            <w:r>
              <w:rPr>
                <w:i/>
                <w:sz w:val="14"/>
                <w:szCs w:val="14"/>
              </w:rPr>
              <w:t>Step-3</w:t>
            </w:r>
            <w:r w:rsidRPr="005D1206">
              <w:rPr>
                <w:i/>
                <w:sz w:val="14"/>
                <w:szCs w:val="14"/>
              </w:rPr>
              <w:t>0</w:t>
            </w:r>
          </w:p>
        </w:tc>
        <w:tc>
          <w:tcPr>
            <w:tcW w:w="3499" w:type="dxa"/>
            <w:gridSpan w:val="4"/>
            <w:shd w:val="clear" w:color="auto" w:fill="auto"/>
          </w:tcPr>
          <w:p w:rsidR="003A7C99" w:rsidRPr="00057FF1" w:rsidRDefault="003A7C99" w:rsidP="00E12E47">
            <w:pPr>
              <w:pStyle w:val="NormalStep"/>
              <w:rPr>
                <w:rFonts w:asciiTheme="minorHAnsi" w:hAnsiTheme="minorHAnsi" w:cstheme="minorHAnsi"/>
                <w:sz w:val="22"/>
                <w:szCs w:val="22"/>
              </w:rPr>
            </w:pPr>
            <w:r>
              <w:rPr>
                <w:rFonts w:asciiTheme="minorHAnsi" w:hAnsiTheme="minorHAnsi" w:cstheme="minorHAnsi"/>
                <w:sz w:val="22"/>
                <w:szCs w:val="22"/>
              </w:rPr>
              <w:t>Click on “Retrieve Product” button</w:t>
            </w:r>
          </w:p>
        </w:tc>
        <w:tc>
          <w:tcPr>
            <w:tcW w:w="2690" w:type="dxa"/>
            <w:gridSpan w:val="2"/>
            <w:shd w:val="clear" w:color="auto" w:fill="auto"/>
          </w:tcPr>
          <w:p w:rsidR="003A7C99" w:rsidRDefault="003A7C99" w:rsidP="00E12E47">
            <w:pPr>
              <w:spacing w:after="0"/>
              <w:rPr>
                <w:rFonts w:cstheme="minorHAnsi"/>
                <w:lang w:val="en-US"/>
              </w:rPr>
            </w:pPr>
            <w:r>
              <w:rPr>
                <w:rFonts w:cstheme="minorHAnsi"/>
                <w:lang w:val="en-US"/>
              </w:rPr>
              <w:t>The download manager‘s widget is displayed, listing the available download managers.</w:t>
            </w:r>
          </w:p>
          <w:p w:rsidR="003A7C99" w:rsidRPr="00057FF1" w:rsidRDefault="003A7C99" w:rsidP="00E12E47">
            <w:pPr>
              <w:spacing w:after="0"/>
              <w:rPr>
                <w:rFonts w:cstheme="minorHAnsi"/>
                <w:lang w:val="en-US"/>
              </w:rPr>
            </w:pPr>
            <w:r>
              <w:rPr>
                <w:rFonts w:cstheme="minorHAnsi"/>
                <w:lang w:val="en-US"/>
              </w:rPr>
              <w:t xml:space="preserve">The message “SelectedProducts : </w:t>
            </w:r>
            <w:ins w:id="1189" w:author="Mokaddem Emna" w:date="2013-04-28T19:43:00Z">
              <w:r w:rsidR="00E542B3">
                <w:rPr>
                  <w:rFonts w:cstheme="minorHAnsi"/>
                  <w:lang w:val="en-US"/>
                </w:rPr>
                <w:t>2</w:t>
              </w:r>
            </w:ins>
            <w:del w:id="1190" w:author="Mokaddem Emna" w:date="2013-04-28T19:43:00Z">
              <w:r w:rsidDel="00E542B3">
                <w:rPr>
                  <w:rFonts w:cstheme="minorHAnsi"/>
                  <w:lang w:val="en-US"/>
                </w:rPr>
                <w:delText>5</w:delText>
              </w:r>
            </w:del>
            <w:r>
              <w:rPr>
                <w:rFonts w:cstheme="minorHAnsi"/>
                <w:lang w:val="en-US"/>
              </w:rPr>
              <w:t>” is displayed</w:t>
            </w:r>
          </w:p>
        </w:tc>
        <w:tc>
          <w:tcPr>
            <w:tcW w:w="1559" w:type="dxa"/>
            <w:shd w:val="clear" w:color="auto" w:fill="00FF00"/>
          </w:tcPr>
          <w:p w:rsidR="003A7C99" w:rsidRPr="004E5884" w:rsidRDefault="003A7C99" w:rsidP="00E12E47">
            <w:pPr>
              <w:spacing w:after="0"/>
              <w:jc w:val="center"/>
              <w:rPr>
                <w:sz w:val="14"/>
                <w:szCs w:val="14"/>
                <w:highlight w:val="yellow"/>
                <w:lang w:val="en-US"/>
              </w:rPr>
            </w:pPr>
            <w:r w:rsidRPr="00BC3A7C">
              <w:rPr>
                <w:rFonts w:cstheme="minorHAnsi"/>
                <w:i/>
                <w:sz w:val="14"/>
                <w:szCs w:val="14"/>
              </w:rPr>
              <w:t>NGEO-WEBC-PFC-0110</w:t>
            </w:r>
          </w:p>
        </w:tc>
      </w:tr>
      <w:tr w:rsidR="003A7C99" w:rsidRPr="00BC3A7C" w:rsidTr="00AE5E00">
        <w:tc>
          <w:tcPr>
            <w:tcW w:w="865" w:type="dxa"/>
            <w:shd w:val="clear" w:color="auto" w:fill="auto"/>
            <w:vAlign w:val="center"/>
          </w:tcPr>
          <w:p w:rsidR="003A7C99" w:rsidRDefault="003A7C99" w:rsidP="00E12E47">
            <w:pPr>
              <w:spacing w:after="0"/>
              <w:jc w:val="center"/>
              <w:rPr>
                <w:i/>
                <w:sz w:val="14"/>
                <w:szCs w:val="14"/>
              </w:rPr>
            </w:pPr>
            <w:r>
              <w:rPr>
                <w:i/>
                <w:sz w:val="14"/>
                <w:szCs w:val="14"/>
              </w:rPr>
              <w:t>Step-4</w:t>
            </w:r>
            <w:r w:rsidRPr="005D1206">
              <w:rPr>
                <w:i/>
                <w:sz w:val="14"/>
                <w:szCs w:val="14"/>
              </w:rPr>
              <w:t>0</w:t>
            </w:r>
          </w:p>
        </w:tc>
        <w:tc>
          <w:tcPr>
            <w:tcW w:w="3499" w:type="dxa"/>
            <w:gridSpan w:val="4"/>
            <w:shd w:val="clear" w:color="auto" w:fill="auto"/>
          </w:tcPr>
          <w:p w:rsidR="003A7C99" w:rsidRDefault="003A7C99" w:rsidP="00E12E47">
            <w:pPr>
              <w:pStyle w:val="NormalStep"/>
              <w:rPr>
                <w:rFonts w:asciiTheme="minorHAnsi" w:hAnsiTheme="minorHAnsi" w:cstheme="minorHAnsi"/>
                <w:sz w:val="22"/>
                <w:szCs w:val="22"/>
              </w:rPr>
            </w:pPr>
            <w:r>
              <w:rPr>
                <w:rFonts w:asciiTheme="minorHAnsi" w:hAnsiTheme="minorHAnsi" w:cstheme="minorHAnsi"/>
                <w:sz w:val="22"/>
                <w:szCs w:val="22"/>
              </w:rPr>
              <w:t>Click on the collapsible element to see how many items have been included in the data access request since only products having a url in their metadata are taken into account.</w:t>
            </w:r>
          </w:p>
        </w:tc>
        <w:tc>
          <w:tcPr>
            <w:tcW w:w="2690" w:type="dxa"/>
            <w:gridSpan w:val="2"/>
            <w:shd w:val="clear" w:color="auto" w:fill="auto"/>
          </w:tcPr>
          <w:p w:rsidR="003A7C99" w:rsidRPr="008C18FD" w:rsidRDefault="003A7C99" w:rsidP="00A02BED">
            <w:pPr>
              <w:spacing w:after="0"/>
              <w:rPr>
                <w:rFonts w:cstheme="minorHAnsi"/>
                <w:lang w:val="en-GB"/>
              </w:rPr>
            </w:pPr>
            <w:r>
              <w:rPr>
                <w:rFonts w:cstheme="minorHAnsi"/>
                <w:lang w:val="en-GB"/>
              </w:rPr>
              <w:t xml:space="preserve">The message </w:t>
            </w:r>
            <w:r w:rsidR="00C174DE">
              <w:rPr>
                <w:rFonts w:cstheme="minorHAnsi"/>
                <w:lang w:val="en-GB"/>
              </w:rPr>
              <w:t>“</w:t>
            </w:r>
            <w:del w:id="1191" w:author="Mokaddem Emna" w:date="2013-04-28T19:46:00Z">
              <w:r w:rsidRPr="00C8187C" w:rsidDel="003B5F9E">
                <w:rPr>
                  <w:rFonts w:cstheme="minorHAnsi"/>
                  <w:lang w:val="en-GB"/>
                </w:rPr>
                <w:delText xml:space="preserve"> </w:delText>
              </w:r>
            </w:del>
            <w:ins w:id="1192" w:author="Mokaddem Emna" w:date="2013-04-28T19:46:00Z">
              <w:r w:rsidR="00A02BED">
                <w:rPr>
                  <w:rFonts w:cstheme="minorHAnsi"/>
                  <w:lang w:val="en-GB"/>
                </w:rPr>
                <w:t>All the selected items have been included in the request</w:t>
              </w:r>
              <w:r w:rsidR="00A02BED" w:rsidRPr="00C8187C">
                <w:rPr>
                  <w:rFonts w:cstheme="minorHAnsi"/>
                  <w:lang w:val="en-GB"/>
                </w:rPr>
                <w:t>.</w:t>
              </w:r>
              <w:r w:rsidR="00A02BED">
                <w:rPr>
                  <w:rFonts w:cstheme="minorHAnsi"/>
                  <w:lang w:val="en-GB"/>
                </w:rPr>
                <w:t xml:space="preserve">” </w:t>
              </w:r>
            </w:ins>
            <w:del w:id="1193" w:author="Mokaddem Emna" w:date="2013-04-28T19:46:00Z">
              <w:r w:rsidRPr="00C8187C" w:rsidDel="00A02BED">
                <w:rPr>
                  <w:rFonts w:cstheme="minorHAnsi"/>
                  <w:lang w:val="en-GB"/>
                </w:rPr>
                <w:delText xml:space="preserve">products </w:delText>
              </w:r>
              <w:r w:rsidDel="00A02BED">
                <w:rPr>
                  <w:rFonts w:cstheme="minorHAnsi"/>
                  <w:lang w:val="en-GB"/>
                </w:rPr>
                <w:delText>are</w:delText>
              </w:r>
              <w:r w:rsidRPr="00C8187C" w:rsidDel="00A02BED">
                <w:rPr>
                  <w:rFonts w:cstheme="minorHAnsi"/>
                  <w:lang w:val="en-GB"/>
                </w:rPr>
                <w:delText xml:space="preserve"> not included in the request since they do not have a url.</w:delText>
              </w:r>
            </w:del>
            <w:r>
              <w:rPr>
                <w:rFonts w:cstheme="minorHAnsi"/>
                <w:lang w:val="en-GB"/>
              </w:rPr>
              <w:t>” is displayed.</w:t>
            </w:r>
          </w:p>
        </w:tc>
        <w:tc>
          <w:tcPr>
            <w:tcW w:w="1559" w:type="dxa"/>
            <w:shd w:val="clear" w:color="auto" w:fill="00FF00"/>
          </w:tcPr>
          <w:p w:rsidR="003A7C99" w:rsidRPr="00BC3A7C" w:rsidRDefault="003A7C99" w:rsidP="00E12E47">
            <w:pPr>
              <w:spacing w:after="0"/>
              <w:jc w:val="center"/>
              <w:rPr>
                <w:rFonts w:cstheme="minorHAnsi"/>
                <w:i/>
                <w:sz w:val="14"/>
                <w:szCs w:val="14"/>
              </w:rPr>
            </w:pPr>
          </w:p>
        </w:tc>
      </w:tr>
      <w:tr w:rsidR="003A7C99" w:rsidRPr="004E5884" w:rsidTr="00AE5E00">
        <w:tc>
          <w:tcPr>
            <w:tcW w:w="865" w:type="dxa"/>
            <w:shd w:val="clear" w:color="auto" w:fill="auto"/>
            <w:vAlign w:val="center"/>
          </w:tcPr>
          <w:p w:rsidR="003A7C99" w:rsidRPr="005D1206" w:rsidRDefault="003A7C99" w:rsidP="00E12E47">
            <w:pPr>
              <w:spacing w:after="0"/>
              <w:jc w:val="center"/>
              <w:rPr>
                <w:i/>
                <w:sz w:val="14"/>
                <w:szCs w:val="14"/>
              </w:rPr>
            </w:pPr>
            <w:r>
              <w:rPr>
                <w:i/>
                <w:sz w:val="14"/>
                <w:szCs w:val="14"/>
              </w:rPr>
              <w:t>Step-5</w:t>
            </w:r>
            <w:r w:rsidRPr="005D1206">
              <w:rPr>
                <w:i/>
                <w:sz w:val="14"/>
                <w:szCs w:val="14"/>
              </w:rPr>
              <w:t>0</w:t>
            </w:r>
          </w:p>
        </w:tc>
        <w:tc>
          <w:tcPr>
            <w:tcW w:w="3499" w:type="dxa"/>
            <w:gridSpan w:val="4"/>
            <w:shd w:val="clear" w:color="auto" w:fill="auto"/>
          </w:tcPr>
          <w:p w:rsidR="003A7C99" w:rsidRPr="00057FF1" w:rsidRDefault="003A7C99" w:rsidP="00E12E47">
            <w:pPr>
              <w:pStyle w:val="NormalStep"/>
              <w:rPr>
                <w:rFonts w:asciiTheme="minorHAnsi" w:hAnsiTheme="minorHAnsi" w:cstheme="minorHAnsi"/>
                <w:sz w:val="22"/>
                <w:szCs w:val="22"/>
              </w:rPr>
            </w:pPr>
            <w:r>
              <w:rPr>
                <w:rFonts w:asciiTheme="minorHAnsi" w:hAnsiTheme="minorHAnsi" w:cstheme="minorHAnsi"/>
                <w:sz w:val="22"/>
                <w:szCs w:val="22"/>
              </w:rPr>
              <w:t xml:space="preserve">Select a download manager from the list by clicking on the radio button next </w:t>
            </w:r>
            <w:r>
              <w:rPr>
                <w:rFonts w:asciiTheme="minorHAnsi" w:hAnsiTheme="minorHAnsi" w:cstheme="minorHAnsi"/>
                <w:sz w:val="22"/>
                <w:szCs w:val="22"/>
              </w:rPr>
              <w:lastRenderedPageBreak/>
              <w:t>to the download manager name.</w:t>
            </w:r>
          </w:p>
        </w:tc>
        <w:tc>
          <w:tcPr>
            <w:tcW w:w="2690" w:type="dxa"/>
            <w:gridSpan w:val="2"/>
            <w:shd w:val="clear" w:color="auto" w:fill="auto"/>
          </w:tcPr>
          <w:p w:rsidR="003A7C99" w:rsidRPr="00102EF3" w:rsidRDefault="003A7C99" w:rsidP="00E12E47">
            <w:pPr>
              <w:spacing w:after="0"/>
              <w:rPr>
                <w:rFonts w:cstheme="minorHAnsi"/>
                <w:lang w:val="en-GB"/>
              </w:rPr>
            </w:pPr>
            <w:r>
              <w:rPr>
                <w:rFonts w:cstheme="minorHAnsi"/>
                <w:lang w:val="en-GB"/>
              </w:rPr>
              <w:lastRenderedPageBreak/>
              <w:t>The chosen download manager is selected.</w:t>
            </w:r>
          </w:p>
        </w:tc>
        <w:tc>
          <w:tcPr>
            <w:tcW w:w="1559" w:type="dxa"/>
            <w:shd w:val="clear" w:color="auto" w:fill="00FF00"/>
          </w:tcPr>
          <w:p w:rsidR="003A7C99" w:rsidRPr="004E5884" w:rsidRDefault="003A7C99" w:rsidP="00E12E47">
            <w:pPr>
              <w:spacing w:after="0"/>
              <w:jc w:val="center"/>
              <w:rPr>
                <w:sz w:val="14"/>
                <w:szCs w:val="14"/>
                <w:lang w:val="en-US"/>
              </w:rPr>
            </w:pPr>
          </w:p>
        </w:tc>
      </w:tr>
      <w:tr w:rsidR="003A7C99" w:rsidRPr="004E5884" w:rsidTr="00AE5E00">
        <w:tc>
          <w:tcPr>
            <w:tcW w:w="865" w:type="dxa"/>
            <w:shd w:val="clear" w:color="auto" w:fill="auto"/>
            <w:vAlign w:val="center"/>
          </w:tcPr>
          <w:p w:rsidR="003A7C99" w:rsidRDefault="003A7C99" w:rsidP="00E12E47">
            <w:pPr>
              <w:spacing w:after="0"/>
              <w:jc w:val="center"/>
              <w:rPr>
                <w:i/>
                <w:sz w:val="14"/>
                <w:szCs w:val="14"/>
              </w:rPr>
            </w:pPr>
            <w:r>
              <w:rPr>
                <w:i/>
                <w:sz w:val="14"/>
                <w:szCs w:val="14"/>
              </w:rPr>
              <w:lastRenderedPageBreak/>
              <w:t>Step-60</w:t>
            </w:r>
          </w:p>
        </w:tc>
        <w:tc>
          <w:tcPr>
            <w:tcW w:w="3499" w:type="dxa"/>
            <w:gridSpan w:val="4"/>
            <w:shd w:val="clear" w:color="auto" w:fill="auto"/>
          </w:tcPr>
          <w:p w:rsidR="003A7C99" w:rsidRDefault="003A7C99" w:rsidP="00E12E47">
            <w:pPr>
              <w:pStyle w:val="NormalStep"/>
              <w:rPr>
                <w:rFonts w:asciiTheme="minorHAnsi" w:hAnsiTheme="minorHAnsi" w:cstheme="minorHAnsi"/>
                <w:sz w:val="22"/>
                <w:szCs w:val="22"/>
              </w:rPr>
            </w:pPr>
            <w:r>
              <w:rPr>
                <w:rFonts w:asciiTheme="minorHAnsi" w:hAnsiTheme="minorHAnsi" w:cstheme="minorHAnsi"/>
                <w:sz w:val="22"/>
                <w:szCs w:val="22"/>
              </w:rPr>
              <w:t>Click on the “Validate” button in order to post a data access request to the server for validation.</w:t>
            </w:r>
          </w:p>
        </w:tc>
        <w:tc>
          <w:tcPr>
            <w:tcW w:w="2690" w:type="dxa"/>
            <w:gridSpan w:val="2"/>
            <w:shd w:val="clear" w:color="auto" w:fill="auto"/>
          </w:tcPr>
          <w:p w:rsidR="003A7C99" w:rsidRDefault="003A7C99" w:rsidP="00E12E47">
            <w:pPr>
              <w:spacing w:after="0"/>
              <w:rPr>
                <w:rFonts w:cstheme="minorHAnsi"/>
                <w:lang w:val="en-US"/>
              </w:rPr>
            </w:pPr>
            <w:r>
              <w:rPr>
                <w:rFonts w:cstheme="minorHAnsi"/>
                <w:lang w:val="en-US"/>
              </w:rPr>
              <w:t>The download manager list is disabled.</w:t>
            </w:r>
          </w:p>
          <w:p w:rsidR="003A7C99" w:rsidRDefault="003A7C99" w:rsidP="00E12E47">
            <w:pPr>
              <w:spacing w:after="0"/>
              <w:rPr>
                <w:rFonts w:cstheme="minorHAnsi"/>
                <w:lang w:val="en-US"/>
              </w:rPr>
            </w:pPr>
            <w:r>
              <w:rPr>
                <w:rFonts w:cstheme="minorHAnsi"/>
                <w:lang w:val="en-US"/>
              </w:rPr>
              <w:t>The message “Request Acknowledged” is displayed underneath the “</w:t>
            </w:r>
            <w:r w:rsidR="00D05E33">
              <w:rPr>
                <w:rFonts w:cstheme="minorHAnsi"/>
                <w:lang w:val="en-US"/>
              </w:rPr>
              <w:t>Confirm</w:t>
            </w:r>
            <w:r>
              <w:rPr>
                <w:rFonts w:cstheme="minorHAnsi"/>
                <w:lang w:val="en-US"/>
              </w:rPr>
              <w:t xml:space="preserve">” button. </w:t>
            </w:r>
          </w:p>
          <w:p w:rsidR="003A7C99" w:rsidRDefault="003A7C99" w:rsidP="00E12E47">
            <w:pPr>
              <w:spacing w:after="0"/>
              <w:rPr>
                <w:rFonts w:cstheme="minorHAnsi"/>
                <w:lang w:val="en-US"/>
              </w:rPr>
            </w:pPr>
            <w:r>
              <w:rPr>
                <w:rFonts w:cstheme="minorHAnsi"/>
                <w:lang w:val="en-US"/>
              </w:rPr>
              <w:t>The expected size of the download is also displayed.</w:t>
            </w:r>
          </w:p>
          <w:p w:rsidR="003A7C99" w:rsidRPr="008C18FD" w:rsidRDefault="003A7C99" w:rsidP="00E12E47">
            <w:pPr>
              <w:spacing w:after="0"/>
              <w:rPr>
                <w:rFonts w:cstheme="minorHAnsi"/>
                <w:lang w:val="en-US"/>
              </w:rPr>
            </w:pPr>
          </w:p>
        </w:tc>
        <w:tc>
          <w:tcPr>
            <w:tcW w:w="1559" w:type="dxa"/>
            <w:shd w:val="clear" w:color="auto" w:fill="00FF00"/>
          </w:tcPr>
          <w:p w:rsidR="003A7C99" w:rsidRPr="004E5884" w:rsidRDefault="003A7C99" w:rsidP="00E12E47">
            <w:pPr>
              <w:spacing w:after="0"/>
              <w:jc w:val="center"/>
              <w:rPr>
                <w:sz w:val="14"/>
                <w:szCs w:val="14"/>
                <w:lang w:val="en-US"/>
              </w:rPr>
            </w:pPr>
            <w:r>
              <w:rPr>
                <w:rFonts w:cstheme="minorHAnsi"/>
                <w:i/>
                <w:sz w:val="14"/>
                <w:szCs w:val="14"/>
              </w:rPr>
              <w:t>NGEO-WEBC-PFC-0111</w:t>
            </w:r>
          </w:p>
        </w:tc>
      </w:tr>
      <w:tr w:rsidR="003A7C99" w:rsidRPr="0056181B" w:rsidTr="00AE5E00">
        <w:tc>
          <w:tcPr>
            <w:tcW w:w="865" w:type="dxa"/>
            <w:shd w:val="clear" w:color="auto" w:fill="auto"/>
            <w:vAlign w:val="center"/>
          </w:tcPr>
          <w:p w:rsidR="003A7C99" w:rsidRDefault="003A7C99" w:rsidP="00E12E47">
            <w:pPr>
              <w:spacing w:after="0"/>
              <w:jc w:val="center"/>
              <w:rPr>
                <w:i/>
                <w:sz w:val="14"/>
                <w:szCs w:val="14"/>
              </w:rPr>
            </w:pPr>
            <w:r>
              <w:rPr>
                <w:i/>
                <w:sz w:val="14"/>
                <w:szCs w:val="14"/>
              </w:rPr>
              <w:t>Step-70</w:t>
            </w:r>
          </w:p>
        </w:tc>
        <w:tc>
          <w:tcPr>
            <w:tcW w:w="3499" w:type="dxa"/>
            <w:gridSpan w:val="4"/>
            <w:shd w:val="clear" w:color="auto" w:fill="auto"/>
          </w:tcPr>
          <w:p w:rsidR="003A7C99" w:rsidRDefault="003A7C99" w:rsidP="00E12E47">
            <w:pPr>
              <w:pStyle w:val="NormalStep"/>
              <w:rPr>
                <w:rFonts w:asciiTheme="minorHAnsi" w:hAnsiTheme="minorHAnsi" w:cstheme="minorHAnsi"/>
                <w:sz w:val="22"/>
                <w:szCs w:val="22"/>
              </w:rPr>
            </w:pPr>
            <w:r>
              <w:rPr>
                <w:rFonts w:asciiTheme="minorHAnsi" w:hAnsiTheme="minorHAnsi" w:cstheme="minorHAnsi"/>
                <w:sz w:val="22"/>
                <w:szCs w:val="22"/>
              </w:rPr>
              <w:t>Click on the “Confirm” button in order to confirm the data access request creation.</w:t>
            </w:r>
          </w:p>
        </w:tc>
        <w:tc>
          <w:tcPr>
            <w:tcW w:w="2690" w:type="dxa"/>
            <w:gridSpan w:val="2"/>
            <w:shd w:val="clear" w:color="auto" w:fill="auto"/>
          </w:tcPr>
          <w:p w:rsidR="003A7C99" w:rsidRDefault="003A7C99" w:rsidP="00E12E47">
            <w:pPr>
              <w:spacing w:after="0"/>
              <w:rPr>
                <w:rFonts w:cstheme="minorHAnsi"/>
                <w:lang w:val="en-US"/>
              </w:rPr>
            </w:pPr>
            <w:r>
              <w:rPr>
                <w:rFonts w:cstheme="minorHAnsi"/>
                <w:lang w:val="en-US"/>
              </w:rPr>
              <w:t>The message “Request in Progress…” is displayed underneath the “Confirm” button</w:t>
            </w:r>
            <w:ins w:id="1194" w:author="Mokaddem Emna" w:date="2013-04-29T17:27:00Z">
              <w:r w:rsidR="00F616BD">
                <w:rPr>
                  <w:rFonts w:cstheme="minorHAnsi"/>
                  <w:lang w:val="en-US"/>
                </w:rPr>
                <w:t xml:space="preserve"> which is disabled</w:t>
              </w:r>
              <w:r w:rsidR="003C6254">
                <w:rPr>
                  <w:rFonts w:cstheme="minorHAnsi"/>
                  <w:lang w:val="en-US"/>
                </w:rPr>
                <w:t>.</w:t>
              </w:r>
            </w:ins>
            <w:del w:id="1195" w:author="Mokaddem Emna" w:date="2013-04-29T17:27:00Z">
              <w:r w:rsidDel="00F616BD">
                <w:rPr>
                  <w:rFonts w:cstheme="minorHAnsi"/>
                  <w:lang w:val="en-US"/>
                </w:rPr>
                <w:delText>.</w:delText>
              </w:r>
            </w:del>
          </w:p>
          <w:p w:rsidR="003A7C99" w:rsidRDefault="003A7C99" w:rsidP="00E12E47">
            <w:pPr>
              <w:spacing w:after="0"/>
              <w:rPr>
                <w:rFonts w:cstheme="minorHAnsi"/>
                <w:lang w:val="en-US"/>
              </w:rPr>
            </w:pPr>
            <w:r>
              <w:rPr>
                <w:rFonts w:cstheme="minorHAnsi"/>
                <w:lang w:val="en-US"/>
              </w:rPr>
              <w:t>If the server has sent a message, it is displayed after the above message.</w:t>
            </w:r>
          </w:p>
          <w:p w:rsidR="003A7C99" w:rsidRDefault="003A7C99" w:rsidP="00E12E47">
            <w:pPr>
              <w:spacing w:after="0"/>
              <w:rPr>
                <w:rFonts w:cstheme="minorHAnsi"/>
                <w:lang w:val="en-US"/>
              </w:rPr>
            </w:pPr>
            <w:r>
              <w:rPr>
                <w:rFonts w:cstheme="minorHAnsi"/>
                <w:lang w:val="en-US"/>
              </w:rPr>
              <w:t>The “Confirm” button is disabled.</w:t>
            </w:r>
          </w:p>
        </w:tc>
        <w:tc>
          <w:tcPr>
            <w:tcW w:w="1559" w:type="dxa"/>
            <w:shd w:val="clear" w:color="auto" w:fill="00FF00"/>
          </w:tcPr>
          <w:p w:rsidR="003A7C99" w:rsidRPr="006207AB" w:rsidRDefault="003A7C99" w:rsidP="00E12E47">
            <w:pPr>
              <w:spacing w:after="0"/>
              <w:jc w:val="center"/>
              <w:rPr>
                <w:b/>
                <w:sz w:val="14"/>
                <w:szCs w:val="14"/>
              </w:rPr>
            </w:pPr>
          </w:p>
          <w:p w:rsidR="003A7C99" w:rsidRPr="0056181B" w:rsidRDefault="003A7C99" w:rsidP="00E12E47">
            <w:pPr>
              <w:spacing w:after="0"/>
              <w:jc w:val="center"/>
              <w:rPr>
                <w:i/>
                <w:sz w:val="14"/>
                <w:szCs w:val="14"/>
              </w:rPr>
            </w:pPr>
            <w:r>
              <w:rPr>
                <w:rFonts w:cstheme="minorHAnsi"/>
                <w:i/>
                <w:sz w:val="14"/>
                <w:szCs w:val="14"/>
              </w:rPr>
              <w:t>NGEO-WEBC-PFC-0112</w:t>
            </w:r>
          </w:p>
        </w:tc>
      </w:tr>
      <w:tr w:rsidR="003A7C99" w:rsidTr="00AE5E00">
        <w:tc>
          <w:tcPr>
            <w:tcW w:w="865" w:type="dxa"/>
            <w:shd w:val="clear" w:color="auto" w:fill="auto"/>
            <w:vAlign w:val="center"/>
          </w:tcPr>
          <w:p w:rsidR="003A7C99" w:rsidRDefault="003A7C99" w:rsidP="00E12E47">
            <w:pPr>
              <w:spacing w:after="0"/>
              <w:jc w:val="center"/>
              <w:rPr>
                <w:i/>
                <w:sz w:val="14"/>
                <w:szCs w:val="14"/>
              </w:rPr>
            </w:pPr>
            <w:r>
              <w:rPr>
                <w:i/>
                <w:sz w:val="14"/>
                <w:szCs w:val="14"/>
              </w:rPr>
              <w:t>Step-80</w:t>
            </w:r>
          </w:p>
        </w:tc>
        <w:tc>
          <w:tcPr>
            <w:tcW w:w="3499" w:type="dxa"/>
            <w:gridSpan w:val="4"/>
            <w:shd w:val="clear" w:color="auto" w:fill="auto"/>
          </w:tcPr>
          <w:p w:rsidR="003A7C99" w:rsidRDefault="003A7C99" w:rsidP="00E12E47">
            <w:pPr>
              <w:pStyle w:val="NormalStep"/>
              <w:rPr>
                <w:rFonts w:asciiTheme="minorHAnsi" w:hAnsiTheme="minorHAnsi" w:cstheme="minorHAnsi"/>
                <w:sz w:val="22"/>
                <w:szCs w:val="22"/>
              </w:rPr>
            </w:pPr>
            <w:r>
              <w:rPr>
                <w:rFonts w:asciiTheme="minorHAnsi" w:hAnsiTheme="minorHAnsi" w:cstheme="minorHAnsi"/>
                <w:sz w:val="22"/>
                <w:szCs w:val="22"/>
              </w:rPr>
              <w:t>Click on the close button of download manager’s widget to return back to the results table.</w:t>
            </w:r>
          </w:p>
        </w:tc>
        <w:tc>
          <w:tcPr>
            <w:tcW w:w="2690" w:type="dxa"/>
            <w:gridSpan w:val="2"/>
            <w:shd w:val="clear" w:color="auto" w:fill="auto"/>
          </w:tcPr>
          <w:p w:rsidR="003A7C99" w:rsidRPr="008C18FD" w:rsidRDefault="003A7C99" w:rsidP="00E12E47">
            <w:pPr>
              <w:spacing w:after="0"/>
              <w:rPr>
                <w:rFonts w:cstheme="minorHAnsi"/>
                <w:lang w:val="en-GB"/>
              </w:rPr>
            </w:pPr>
            <w:r>
              <w:rPr>
                <w:rFonts w:cstheme="minorHAnsi"/>
                <w:lang w:val="en-GB"/>
              </w:rPr>
              <w:t>The result’s table is displayed.</w:t>
            </w:r>
          </w:p>
        </w:tc>
        <w:tc>
          <w:tcPr>
            <w:tcW w:w="1559" w:type="dxa"/>
            <w:shd w:val="clear" w:color="auto" w:fill="00FF00"/>
          </w:tcPr>
          <w:p w:rsidR="003A7C99" w:rsidRDefault="003A7C99" w:rsidP="00E12E47">
            <w:pPr>
              <w:spacing w:after="0"/>
              <w:jc w:val="center"/>
              <w:rPr>
                <w:i/>
                <w:sz w:val="14"/>
                <w:szCs w:val="14"/>
              </w:rPr>
            </w:pPr>
          </w:p>
        </w:tc>
      </w:tr>
      <w:tr w:rsidR="003A7C99" w:rsidDel="00C10EFB" w:rsidTr="00AE5E00">
        <w:tc>
          <w:tcPr>
            <w:tcW w:w="865" w:type="dxa"/>
            <w:shd w:val="clear" w:color="auto" w:fill="auto"/>
            <w:vAlign w:val="center"/>
          </w:tcPr>
          <w:p w:rsidR="003A7C99" w:rsidRDefault="003A7C99" w:rsidP="00E12E47">
            <w:pPr>
              <w:spacing w:after="0"/>
              <w:jc w:val="center"/>
              <w:rPr>
                <w:i/>
                <w:sz w:val="14"/>
                <w:szCs w:val="14"/>
              </w:rPr>
            </w:pPr>
            <w:r>
              <w:rPr>
                <w:i/>
                <w:sz w:val="14"/>
                <w:szCs w:val="14"/>
              </w:rPr>
              <w:t>Step-90</w:t>
            </w:r>
          </w:p>
        </w:tc>
        <w:tc>
          <w:tcPr>
            <w:tcW w:w="3499" w:type="dxa"/>
            <w:gridSpan w:val="4"/>
            <w:shd w:val="clear" w:color="auto" w:fill="auto"/>
          </w:tcPr>
          <w:p w:rsidR="003A7C99" w:rsidRDefault="003A7C99">
            <w:pPr>
              <w:pStyle w:val="NormalStep"/>
              <w:rPr>
                <w:rFonts w:asciiTheme="minorHAnsi" w:hAnsiTheme="minorHAnsi" w:cstheme="minorHAnsi"/>
                <w:sz w:val="22"/>
                <w:szCs w:val="22"/>
              </w:rPr>
            </w:pPr>
            <w:r w:rsidRPr="00057FF1">
              <w:rPr>
                <w:rFonts w:asciiTheme="minorHAnsi" w:hAnsiTheme="minorHAnsi" w:cstheme="minorHAnsi"/>
                <w:sz w:val="22"/>
                <w:szCs w:val="22"/>
              </w:rPr>
              <w:t xml:space="preserve">On </w:t>
            </w:r>
            <w:r>
              <w:rPr>
                <w:rFonts w:asciiTheme="minorHAnsi" w:hAnsiTheme="minorHAnsi" w:cstheme="minorHAnsi"/>
                <w:sz w:val="22"/>
                <w:szCs w:val="22"/>
              </w:rPr>
              <w:t xml:space="preserve">the search results table widget, check the check boxes of the </w:t>
            </w:r>
            <w:ins w:id="1196" w:author="Mokaddem Emna" w:date="2013-04-28T19:47:00Z">
              <w:r w:rsidR="007C736F">
                <w:rPr>
                  <w:rFonts w:asciiTheme="minorHAnsi" w:hAnsiTheme="minorHAnsi" w:cstheme="minorHAnsi"/>
                  <w:sz w:val="22"/>
                  <w:szCs w:val="22"/>
                </w:rPr>
                <w:t>5</w:t>
              </w:r>
            </w:ins>
            <w:del w:id="1197" w:author="Mokaddem Emna" w:date="2013-04-28T19:47:00Z">
              <w:r w:rsidDel="007C736F">
                <w:rPr>
                  <w:rFonts w:asciiTheme="minorHAnsi" w:hAnsiTheme="minorHAnsi" w:cstheme="minorHAnsi"/>
                  <w:sz w:val="22"/>
                  <w:szCs w:val="22"/>
                </w:rPr>
                <w:delText xml:space="preserve">first </w:delText>
              </w:r>
              <w:r w:rsidR="00FB6503" w:rsidDel="007C736F">
                <w:rPr>
                  <w:rFonts w:asciiTheme="minorHAnsi" w:hAnsiTheme="minorHAnsi" w:cstheme="minorHAnsi"/>
                  <w:sz w:val="22"/>
                  <w:szCs w:val="22"/>
                </w:rPr>
                <w:delText xml:space="preserve">7 </w:delText>
              </w:r>
            </w:del>
            <w:r>
              <w:rPr>
                <w:rFonts w:asciiTheme="minorHAnsi" w:hAnsiTheme="minorHAnsi" w:cstheme="minorHAnsi"/>
                <w:sz w:val="22"/>
                <w:szCs w:val="22"/>
              </w:rPr>
              <w:t>products for which the data access request is going to be created.</w:t>
            </w:r>
          </w:p>
        </w:tc>
        <w:tc>
          <w:tcPr>
            <w:tcW w:w="2690" w:type="dxa"/>
            <w:gridSpan w:val="2"/>
            <w:shd w:val="clear" w:color="auto" w:fill="auto"/>
          </w:tcPr>
          <w:p w:rsidR="003A7C99" w:rsidRDefault="003A7C99" w:rsidP="00E12E47">
            <w:pPr>
              <w:spacing w:after="0"/>
              <w:rPr>
                <w:rFonts w:cstheme="minorHAnsi"/>
                <w:lang w:val="en-GB"/>
              </w:rPr>
            </w:pPr>
            <w:r>
              <w:rPr>
                <w:rFonts w:cstheme="minorHAnsi"/>
                <w:lang w:val="en-GB"/>
              </w:rPr>
              <w:t>T</w:t>
            </w:r>
            <w:r>
              <w:rPr>
                <w:rFonts w:cstheme="minorHAnsi"/>
              </w:rPr>
              <w:t>he products for which the data access request is going to be created are checked.</w:t>
            </w:r>
          </w:p>
        </w:tc>
        <w:tc>
          <w:tcPr>
            <w:tcW w:w="1559" w:type="dxa"/>
            <w:shd w:val="clear" w:color="auto" w:fill="00FF00"/>
            <w:vAlign w:val="center"/>
          </w:tcPr>
          <w:p w:rsidR="003A7C99" w:rsidDel="00C10EFB" w:rsidRDefault="003A7C99" w:rsidP="00E12E47">
            <w:pPr>
              <w:spacing w:after="0"/>
              <w:jc w:val="center"/>
              <w:rPr>
                <w:rFonts w:cstheme="minorHAnsi"/>
                <w:i/>
                <w:sz w:val="14"/>
                <w:szCs w:val="14"/>
              </w:rPr>
            </w:pPr>
          </w:p>
        </w:tc>
      </w:tr>
      <w:tr w:rsidR="003A7C99" w:rsidDel="00C10EFB" w:rsidTr="00AE5E00">
        <w:tc>
          <w:tcPr>
            <w:tcW w:w="865" w:type="dxa"/>
            <w:shd w:val="clear" w:color="auto" w:fill="auto"/>
            <w:vAlign w:val="center"/>
          </w:tcPr>
          <w:p w:rsidR="003A7C99" w:rsidRDefault="003A7C99" w:rsidP="00E12E47">
            <w:pPr>
              <w:spacing w:after="0"/>
              <w:jc w:val="center"/>
              <w:rPr>
                <w:i/>
                <w:sz w:val="14"/>
                <w:szCs w:val="14"/>
              </w:rPr>
            </w:pPr>
            <w:r>
              <w:rPr>
                <w:i/>
                <w:sz w:val="14"/>
                <w:szCs w:val="14"/>
              </w:rPr>
              <w:t>Step-100</w:t>
            </w:r>
          </w:p>
        </w:tc>
        <w:tc>
          <w:tcPr>
            <w:tcW w:w="3499" w:type="dxa"/>
            <w:gridSpan w:val="4"/>
            <w:shd w:val="clear" w:color="auto" w:fill="auto"/>
          </w:tcPr>
          <w:p w:rsidR="003A7C99" w:rsidRPr="00057FF1" w:rsidRDefault="003A7C99" w:rsidP="00E12E47">
            <w:pPr>
              <w:pStyle w:val="NormalStep"/>
              <w:rPr>
                <w:rFonts w:asciiTheme="minorHAnsi" w:hAnsiTheme="minorHAnsi" w:cstheme="minorHAnsi"/>
                <w:sz w:val="22"/>
                <w:szCs w:val="22"/>
              </w:rPr>
            </w:pPr>
            <w:r>
              <w:rPr>
                <w:rFonts w:asciiTheme="minorHAnsi" w:hAnsiTheme="minorHAnsi" w:cstheme="minorHAnsi"/>
                <w:sz w:val="22"/>
                <w:szCs w:val="22"/>
              </w:rPr>
              <w:t>Repeat Step 30 to 50</w:t>
            </w:r>
          </w:p>
        </w:tc>
        <w:tc>
          <w:tcPr>
            <w:tcW w:w="2690" w:type="dxa"/>
            <w:gridSpan w:val="2"/>
            <w:shd w:val="clear" w:color="auto" w:fill="auto"/>
          </w:tcPr>
          <w:p w:rsidR="003A7C99" w:rsidRDefault="003A7C99" w:rsidP="00E12E47">
            <w:pPr>
              <w:spacing w:after="0"/>
              <w:rPr>
                <w:rFonts w:cstheme="minorHAnsi"/>
                <w:lang w:val="en-GB"/>
              </w:rPr>
            </w:pPr>
          </w:p>
        </w:tc>
        <w:tc>
          <w:tcPr>
            <w:tcW w:w="1559" w:type="dxa"/>
            <w:shd w:val="clear" w:color="auto" w:fill="00FF00"/>
            <w:vAlign w:val="center"/>
          </w:tcPr>
          <w:p w:rsidR="003A7C99" w:rsidDel="00C10EFB" w:rsidRDefault="003A7C99" w:rsidP="00E12E47">
            <w:pPr>
              <w:spacing w:after="0"/>
              <w:jc w:val="center"/>
              <w:rPr>
                <w:rFonts w:cstheme="minorHAnsi"/>
                <w:i/>
                <w:sz w:val="14"/>
                <w:szCs w:val="14"/>
              </w:rPr>
            </w:pPr>
          </w:p>
        </w:tc>
      </w:tr>
      <w:tr w:rsidR="003A7C99" w:rsidDel="00C10EFB" w:rsidTr="00AE5E00">
        <w:tc>
          <w:tcPr>
            <w:tcW w:w="865" w:type="dxa"/>
            <w:shd w:val="clear" w:color="auto" w:fill="auto"/>
            <w:vAlign w:val="center"/>
          </w:tcPr>
          <w:p w:rsidR="003A7C99" w:rsidRDefault="003A7C99" w:rsidP="00E12E47">
            <w:pPr>
              <w:spacing w:after="0"/>
              <w:jc w:val="center"/>
              <w:rPr>
                <w:i/>
                <w:sz w:val="14"/>
                <w:szCs w:val="14"/>
              </w:rPr>
            </w:pPr>
            <w:r>
              <w:rPr>
                <w:i/>
                <w:sz w:val="14"/>
                <w:szCs w:val="14"/>
              </w:rPr>
              <w:t>Step-110</w:t>
            </w:r>
          </w:p>
        </w:tc>
        <w:tc>
          <w:tcPr>
            <w:tcW w:w="3499" w:type="dxa"/>
            <w:gridSpan w:val="4"/>
            <w:shd w:val="clear" w:color="auto" w:fill="auto"/>
          </w:tcPr>
          <w:p w:rsidR="003A7C99" w:rsidRDefault="003A7C99" w:rsidP="00E12E47">
            <w:pPr>
              <w:pStyle w:val="NormalStep"/>
              <w:rPr>
                <w:rFonts w:asciiTheme="minorHAnsi" w:hAnsiTheme="minorHAnsi" w:cstheme="minorHAnsi"/>
                <w:sz w:val="22"/>
                <w:szCs w:val="22"/>
              </w:rPr>
            </w:pPr>
            <w:r>
              <w:rPr>
                <w:rFonts w:asciiTheme="minorHAnsi" w:hAnsiTheme="minorHAnsi" w:cstheme="minorHAnsi"/>
                <w:sz w:val="22"/>
                <w:szCs w:val="22"/>
              </w:rPr>
              <w:t>Click on the “Validate” button in order to post a data access request to the server for validation.</w:t>
            </w:r>
          </w:p>
        </w:tc>
        <w:tc>
          <w:tcPr>
            <w:tcW w:w="2690" w:type="dxa"/>
            <w:gridSpan w:val="2"/>
            <w:shd w:val="clear" w:color="auto" w:fill="auto"/>
          </w:tcPr>
          <w:p w:rsidR="003A7C99" w:rsidRDefault="003A7C99" w:rsidP="00E12E47">
            <w:pPr>
              <w:spacing w:after="0"/>
              <w:rPr>
                <w:rFonts w:cstheme="minorHAnsi"/>
                <w:lang w:val="en-US"/>
              </w:rPr>
            </w:pPr>
            <w:r>
              <w:rPr>
                <w:rFonts w:cstheme="minorHAnsi"/>
                <w:lang w:val="en-US"/>
              </w:rPr>
              <w:t>The download manager list is disabled.</w:t>
            </w:r>
          </w:p>
          <w:p w:rsidR="003A7C99" w:rsidRDefault="003A7C99" w:rsidP="00E12E47">
            <w:pPr>
              <w:spacing w:after="0"/>
              <w:rPr>
                <w:rFonts w:cstheme="minorHAnsi"/>
                <w:lang w:val="en-US"/>
              </w:rPr>
            </w:pPr>
            <w:r>
              <w:rPr>
                <w:rFonts w:cstheme="minorHAnsi"/>
                <w:lang w:val="en-US"/>
              </w:rPr>
              <w:t>The message “Request Acknowledged” is displayed underneath the “</w:t>
            </w:r>
            <w:del w:id="1198" w:author="Mokaddem Emna" w:date="2013-04-29T17:28:00Z">
              <w:r w:rsidDel="003C6254">
                <w:rPr>
                  <w:rFonts w:cstheme="minorHAnsi"/>
                  <w:lang w:val="en-US"/>
                </w:rPr>
                <w:delText>Validate</w:delText>
              </w:r>
            </w:del>
            <w:ins w:id="1199" w:author="Mokaddem Emna" w:date="2013-04-29T17:28:00Z">
              <w:r w:rsidR="003C6254">
                <w:rPr>
                  <w:rFonts w:cstheme="minorHAnsi"/>
                  <w:lang w:val="en-US"/>
                </w:rPr>
                <w:t>Confirm</w:t>
              </w:r>
            </w:ins>
            <w:r>
              <w:rPr>
                <w:rFonts w:cstheme="minorHAnsi"/>
                <w:lang w:val="en-US"/>
              </w:rPr>
              <w:t xml:space="preserve">” button. </w:t>
            </w:r>
          </w:p>
          <w:p w:rsidR="003A7C99" w:rsidRDefault="003A7C99" w:rsidP="00E12E47">
            <w:pPr>
              <w:spacing w:after="0"/>
              <w:rPr>
                <w:rFonts w:cstheme="minorHAnsi"/>
                <w:lang w:val="en-US"/>
              </w:rPr>
            </w:pPr>
            <w:r>
              <w:rPr>
                <w:rFonts w:cstheme="minorHAnsi"/>
                <w:lang w:val="en-US"/>
              </w:rPr>
              <w:t>The expected size of the download is also displayed.</w:t>
            </w:r>
          </w:p>
          <w:p w:rsidR="003A7C99" w:rsidRDefault="003A7C99" w:rsidP="00E12E47">
            <w:pPr>
              <w:spacing w:after="0"/>
              <w:rPr>
                <w:rFonts w:cstheme="minorHAnsi"/>
                <w:lang w:val="en-US"/>
              </w:rPr>
            </w:pPr>
            <w:r>
              <w:rPr>
                <w:rFonts w:cstheme="minorHAnsi"/>
                <w:lang w:val="en-US"/>
              </w:rPr>
              <w:t>A warning message is show because the total size is above a configurable limit.</w:t>
            </w:r>
          </w:p>
          <w:p w:rsidR="003A7C99" w:rsidRDefault="003A7C99" w:rsidP="00E12E47">
            <w:pPr>
              <w:spacing w:after="0"/>
              <w:rPr>
                <w:rFonts w:cstheme="minorHAnsi"/>
                <w:lang w:val="en-GB"/>
              </w:rPr>
            </w:pPr>
          </w:p>
        </w:tc>
        <w:tc>
          <w:tcPr>
            <w:tcW w:w="1559" w:type="dxa"/>
            <w:shd w:val="clear" w:color="auto" w:fill="00FF00"/>
          </w:tcPr>
          <w:p w:rsidR="003A7C99" w:rsidDel="00C10EFB" w:rsidRDefault="003A7C99" w:rsidP="00E12E47">
            <w:pPr>
              <w:spacing w:after="0"/>
              <w:jc w:val="center"/>
              <w:rPr>
                <w:rFonts w:cstheme="minorHAnsi"/>
                <w:i/>
                <w:sz w:val="14"/>
                <w:szCs w:val="14"/>
              </w:rPr>
            </w:pPr>
            <w:r>
              <w:rPr>
                <w:rFonts w:cstheme="minorHAnsi"/>
                <w:i/>
                <w:sz w:val="14"/>
                <w:szCs w:val="14"/>
              </w:rPr>
              <w:t>NGEO-WEBC-PFC-0113</w:t>
            </w:r>
          </w:p>
        </w:tc>
      </w:tr>
      <w:tr w:rsidR="004258C5" w:rsidDel="00C10EFB" w:rsidTr="00AE5E00">
        <w:tc>
          <w:tcPr>
            <w:tcW w:w="865" w:type="dxa"/>
            <w:shd w:val="clear" w:color="auto" w:fill="auto"/>
            <w:vAlign w:val="center"/>
          </w:tcPr>
          <w:p w:rsidR="004258C5" w:rsidRDefault="004258C5" w:rsidP="00CC6C6C">
            <w:pPr>
              <w:spacing w:after="0"/>
              <w:jc w:val="center"/>
              <w:rPr>
                <w:i/>
                <w:sz w:val="14"/>
                <w:szCs w:val="14"/>
              </w:rPr>
            </w:pPr>
            <w:ins w:id="1200" w:author="Mokaddem Emna" w:date="2013-04-28T19:47:00Z">
              <w:r>
                <w:rPr>
                  <w:i/>
                  <w:sz w:val="14"/>
                  <w:szCs w:val="14"/>
                </w:rPr>
                <w:t>Step-111</w:t>
              </w:r>
            </w:ins>
          </w:p>
        </w:tc>
        <w:tc>
          <w:tcPr>
            <w:tcW w:w="3499" w:type="dxa"/>
            <w:gridSpan w:val="4"/>
            <w:shd w:val="clear" w:color="auto" w:fill="auto"/>
          </w:tcPr>
          <w:p w:rsidR="004258C5" w:rsidRDefault="004258C5" w:rsidP="00CC6C6C">
            <w:pPr>
              <w:pStyle w:val="NormalStep"/>
              <w:rPr>
                <w:rFonts w:asciiTheme="minorHAnsi" w:hAnsiTheme="minorHAnsi" w:cstheme="minorHAnsi"/>
                <w:sz w:val="22"/>
                <w:szCs w:val="22"/>
              </w:rPr>
            </w:pPr>
            <w:ins w:id="1201" w:author="Mokaddem Emna" w:date="2013-04-28T19:47:00Z">
              <w:r>
                <w:rPr>
                  <w:rFonts w:asciiTheme="minorHAnsi" w:hAnsiTheme="minorHAnsi" w:cstheme="minorHAnsi"/>
                  <w:sz w:val="22"/>
                  <w:szCs w:val="22"/>
                </w:rPr>
                <w:t xml:space="preserve">Click on the “Confirm” button </w:t>
              </w:r>
            </w:ins>
          </w:p>
        </w:tc>
        <w:tc>
          <w:tcPr>
            <w:tcW w:w="2690" w:type="dxa"/>
            <w:gridSpan w:val="2"/>
            <w:shd w:val="clear" w:color="auto" w:fill="auto"/>
          </w:tcPr>
          <w:p w:rsidR="004258C5" w:rsidRPr="006076AC" w:rsidRDefault="004258C5" w:rsidP="00CC6C6C">
            <w:pPr>
              <w:spacing w:after="0"/>
              <w:rPr>
                <w:rFonts w:cstheme="minorHAnsi"/>
                <w:lang w:val="en-GB"/>
              </w:rPr>
            </w:pPr>
            <w:ins w:id="1202" w:author="Mokaddem Emna" w:date="2013-04-28T19:47:00Z">
              <w:r>
                <w:rPr>
                  <w:rFonts w:cstheme="minorHAnsi"/>
                  <w:lang w:val="en-GB"/>
                </w:rPr>
                <w:t>The request is submitted to the server.</w:t>
              </w:r>
            </w:ins>
          </w:p>
        </w:tc>
        <w:tc>
          <w:tcPr>
            <w:tcW w:w="1559" w:type="dxa"/>
            <w:shd w:val="clear" w:color="auto" w:fill="00FF00"/>
          </w:tcPr>
          <w:p w:rsidR="004258C5" w:rsidRDefault="004258C5" w:rsidP="00CC6C6C">
            <w:pPr>
              <w:spacing w:after="0"/>
              <w:jc w:val="center"/>
              <w:rPr>
                <w:rFonts w:cstheme="minorHAnsi"/>
                <w:i/>
                <w:sz w:val="14"/>
                <w:szCs w:val="14"/>
              </w:rPr>
            </w:pPr>
          </w:p>
        </w:tc>
      </w:tr>
    </w:tbl>
    <w:p w:rsidR="00E16E38" w:rsidRPr="00B60752" w:rsidRDefault="00E16E38" w:rsidP="00E16E38">
      <w:pPr>
        <w:rPr>
          <w:sz w:val="20"/>
          <w:lang w:val="en-US"/>
        </w:rPr>
      </w:pPr>
    </w:p>
    <w:p w:rsidR="00E16E38" w:rsidRPr="00BC3A7C" w:rsidRDefault="00E16E38" w:rsidP="00E16E38">
      <w:pPr>
        <w:pStyle w:val="Titre3"/>
      </w:pPr>
      <w:bookmarkStart w:id="1203" w:name="_Toc355023291"/>
      <w:r>
        <w:lastRenderedPageBreak/>
        <w:t>NGEO-WEBC-VTP-0115</w:t>
      </w:r>
      <w:bookmarkEnd w:id="1203"/>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E61BC8">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E61BC8">
            <w:pPr>
              <w:spacing w:after="0"/>
              <w:jc w:val="center"/>
              <w:rPr>
                <w:b/>
                <w:i/>
                <w:color w:val="FFFFFF"/>
                <w:szCs w:val="18"/>
                <w:lang w:val="en-US"/>
              </w:rPr>
            </w:pPr>
            <w:r>
              <w:rPr>
                <w:b/>
                <w:i/>
                <w:color w:val="FFFFFF"/>
                <w:szCs w:val="18"/>
                <w:lang w:val="en-US"/>
              </w:rPr>
              <w:t>NGEO VALIDATION TEST  RESULT</w:t>
            </w:r>
          </w:p>
        </w:tc>
      </w:tr>
      <w:tr w:rsidR="00E16E38" w:rsidRPr="008C4ACA" w:rsidTr="00E61BC8">
        <w:tc>
          <w:tcPr>
            <w:tcW w:w="1607" w:type="dxa"/>
            <w:gridSpan w:val="2"/>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E61BC8">
            <w:pPr>
              <w:spacing w:after="0"/>
              <w:rPr>
                <w:i/>
                <w:color w:val="548DD4"/>
                <w:sz w:val="16"/>
                <w:szCs w:val="16"/>
              </w:rPr>
            </w:pPr>
            <w:r>
              <w:rPr>
                <w:i/>
                <w:color w:val="548DD4"/>
                <w:sz w:val="16"/>
                <w:szCs w:val="16"/>
              </w:rPr>
              <w:t>NGEO-CTRL-VTP-0115</w:t>
            </w:r>
          </w:p>
        </w:tc>
        <w:tc>
          <w:tcPr>
            <w:tcW w:w="1134" w:type="dxa"/>
            <w:gridSpan w:val="3"/>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E61BC8">
            <w:pPr>
              <w:spacing w:after="0"/>
              <w:rPr>
                <w:i/>
                <w:color w:val="548DD4"/>
                <w:sz w:val="16"/>
                <w:szCs w:val="16"/>
                <w:lang w:val="en-US"/>
              </w:rPr>
            </w:pPr>
            <w:r>
              <w:rPr>
                <w:i/>
                <w:color w:val="548DD4"/>
                <w:sz w:val="16"/>
                <w:szCs w:val="16"/>
                <w:lang w:val="en-US"/>
              </w:rPr>
              <w:t>Simple data access request: no download manager already registered</w:t>
            </w:r>
          </w:p>
        </w:tc>
      </w:tr>
      <w:tr w:rsidR="00E16E38" w:rsidRPr="00B17EAC" w:rsidTr="00AE5E00">
        <w:tc>
          <w:tcPr>
            <w:tcW w:w="8613" w:type="dxa"/>
            <w:gridSpan w:val="8"/>
            <w:tcBorders>
              <w:bottom w:val="single" w:sz="6" w:space="0" w:color="auto"/>
            </w:tcBorders>
            <w:shd w:val="clear" w:color="auto" w:fill="A6A6A6"/>
          </w:tcPr>
          <w:p w:rsidR="00E16E38" w:rsidRPr="00544FC8" w:rsidRDefault="00E16E38" w:rsidP="00E61BC8">
            <w:pPr>
              <w:spacing w:after="0"/>
              <w:rPr>
                <w:sz w:val="14"/>
                <w:szCs w:val="14"/>
              </w:rPr>
            </w:pPr>
            <w:r>
              <w:rPr>
                <w:b/>
                <w:sz w:val="14"/>
                <w:szCs w:val="14"/>
              </w:rPr>
              <w:t>Result</w:t>
            </w:r>
          </w:p>
        </w:tc>
      </w:tr>
      <w:tr w:rsidR="00E16E38" w:rsidRPr="00EA22CA" w:rsidTr="00AE5E00">
        <w:tc>
          <w:tcPr>
            <w:tcW w:w="8613" w:type="dxa"/>
            <w:gridSpan w:val="8"/>
            <w:tcBorders>
              <w:top w:val="single" w:sz="6" w:space="0" w:color="auto"/>
              <w:bottom w:val="single" w:sz="6" w:space="0" w:color="auto"/>
            </w:tcBorders>
            <w:shd w:val="clear" w:color="auto" w:fill="47F62A"/>
          </w:tcPr>
          <w:p w:rsidR="00E16E38" w:rsidRPr="00EA22CA" w:rsidRDefault="00E16E38" w:rsidP="00E61BC8">
            <w:pPr>
              <w:spacing w:after="0"/>
              <w:jc w:val="center"/>
              <w:rPr>
                <w:b/>
                <w:color w:val="548DD4"/>
                <w:sz w:val="28"/>
                <w:szCs w:val="28"/>
                <w:lang w:val="en-US"/>
              </w:rPr>
            </w:pPr>
            <w:r w:rsidRPr="00EA22CA">
              <w:rPr>
                <w:b/>
                <w:sz w:val="28"/>
                <w:szCs w:val="28"/>
                <w:lang w:val="en-US"/>
              </w:rPr>
              <w:t>PASS</w:t>
            </w:r>
          </w:p>
        </w:tc>
      </w:tr>
      <w:tr w:rsidR="00E16E38" w:rsidRPr="00B17EAC" w:rsidTr="00AE5E00">
        <w:tc>
          <w:tcPr>
            <w:tcW w:w="4306" w:type="dxa"/>
            <w:gridSpan w:val="4"/>
            <w:tcBorders>
              <w:top w:val="single" w:sz="6" w:space="0" w:color="auto"/>
            </w:tcBorders>
            <w:shd w:val="clear" w:color="auto" w:fill="A6A6A6"/>
          </w:tcPr>
          <w:p w:rsidR="00E16E38" w:rsidRPr="00544FC8" w:rsidRDefault="00E16E38" w:rsidP="00E61BC8">
            <w:pPr>
              <w:spacing w:after="0"/>
              <w:rPr>
                <w:sz w:val="14"/>
                <w:szCs w:val="14"/>
              </w:rPr>
            </w:pPr>
            <w:r w:rsidRPr="00C669E1">
              <w:rPr>
                <w:b/>
                <w:sz w:val="14"/>
                <w:szCs w:val="14"/>
                <w:lang w:val="en-US"/>
              </w:rPr>
              <w:t xml:space="preserve">Versions </w:t>
            </w:r>
          </w:p>
        </w:tc>
        <w:tc>
          <w:tcPr>
            <w:tcW w:w="4307" w:type="dxa"/>
            <w:gridSpan w:val="4"/>
            <w:tcBorders>
              <w:top w:val="single" w:sz="6" w:space="0" w:color="auto"/>
            </w:tcBorders>
            <w:shd w:val="clear" w:color="auto" w:fill="A6A6A6"/>
          </w:tcPr>
          <w:p w:rsidR="00E16E38" w:rsidRPr="00544FC8" w:rsidRDefault="00E16E38" w:rsidP="00E61BC8">
            <w:pPr>
              <w:spacing w:after="0"/>
              <w:rPr>
                <w:sz w:val="14"/>
                <w:szCs w:val="14"/>
              </w:rPr>
            </w:pPr>
            <w:r>
              <w:rPr>
                <w:sz w:val="14"/>
                <w:szCs w:val="14"/>
              </w:rPr>
              <w:t>Execution info</w:t>
            </w:r>
          </w:p>
        </w:tc>
      </w:tr>
      <w:tr w:rsidR="00E16E38" w:rsidRPr="00B17EAC" w:rsidTr="00E61BC8">
        <w:trPr>
          <w:trHeight w:val="457"/>
        </w:trPr>
        <w:tc>
          <w:tcPr>
            <w:tcW w:w="4306" w:type="dxa"/>
            <w:gridSpan w:val="4"/>
            <w:shd w:val="clear" w:color="auto" w:fill="FFFFFF" w:themeFill="background1"/>
          </w:tcPr>
          <w:p w:rsidR="00E16E38" w:rsidRPr="004E0C5B" w:rsidRDefault="00E16E38" w:rsidP="00E61BC8">
            <w:pPr>
              <w:spacing w:after="0"/>
              <w:rPr>
                <w:i/>
                <w:color w:val="548DD4"/>
                <w:sz w:val="16"/>
                <w:szCs w:val="16"/>
                <w:lang w:val="fr-FR"/>
              </w:rPr>
            </w:pPr>
            <w:r w:rsidRPr="004E0C5B">
              <w:rPr>
                <w:i/>
                <w:color w:val="548DD4"/>
                <w:sz w:val="16"/>
                <w:szCs w:val="16"/>
                <w:lang w:val="fr-FR"/>
              </w:rPr>
              <w:t xml:space="preserve">Component version: </w:t>
            </w:r>
            <w:r w:rsidR="00EE041E">
              <w:rPr>
                <w:i/>
                <w:color w:val="548DD4"/>
                <w:sz w:val="16"/>
                <w:szCs w:val="16"/>
                <w:lang w:val="fr-FR"/>
              </w:rPr>
              <w:t>0.7-20130327</w:t>
            </w:r>
            <w:r w:rsidRPr="004E0C5B">
              <w:rPr>
                <w:i/>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Default="00E16E38" w:rsidP="00E61BC8">
            <w:pPr>
              <w:spacing w:after="0"/>
              <w:rPr>
                <w:i/>
                <w:color w:val="548DD4"/>
                <w:sz w:val="16"/>
                <w:szCs w:val="16"/>
                <w:lang w:val="en-US"/>
              </w:rPr>
            </w:pPr>
            <w:r>
              <w:rPr>
                <w:i/>
                <w:color w:val="548DD4"/>
                <w:sz w:val="16"/>
                <w:szCs w:val="16"/>
                <w:lang w:val="en-US"/>
              </w:rPr>
              <w:t>Tool1 version:</w:t>
            </w:r>
          </w:p>
          <w:p w:rsidR="00E16E38" w:rsidRDefault="00E16E38" w:rsidP="00E61BC8">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C669E1" w:rsidRDefault="00E16E38" w:rsidP="00E61BC8">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E61BC8">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E61BC8">
            <w:pPr>
              <w:spacing w:after="0"/>
              <w:rPr>
                <w:b/>
                <w:sz w:val="14"/>
                <w:szCs w:val="14"/>
              </w:rPr>
            </w:pPr>
            <w:r>
              <w:rPr>
                <w:i/>
                <w:color w:val="548DD4"/>
                <w:sz w:val="16"/>
                <w:szCs w:val="16"/>
                <w:lang w:val="en-US"/>
              </w:rPr>
              <w:t>Chrome/FireFox/IE9</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Paths</w:t>
            </w:r>
          </w:p>
        </w:tc>
      </w:tr>
      <w:tr w:rsidR="00E16E38" w:rsidRPr="008C4ACA" w:rsidTr="00E61BC8">
        <w:tc>
          <w:tcPr>
            <w:tcW w:w="8613" w:type="dxa"/>
            <w:gridSpan w:val="8"/>
            <w:shd w:val="clear" w:color="auto" w:fill="auto"/>
          </w:tcPr>
          <w:p w:rsidR="00E16E38" w:rsidRDefault="00E16E38" w:rsidP="00E61BC8">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E61BC8">
            <w:pPr>
              <w:spacing w:after="0"/>
              <w:rPr>
                <w:i/>
                <w:color w:val="548DD4"/>
                <w:sz w:val="16"/>
                <w:szCs w:val="16"/>
                <w:lang w:val="en-US"/>
              </w:rPr>
            </w:pPr>
            <w:r>
              <w:rPr>
                <w:i/>
                <w:color w:val="548DD4"/>
                <w:sz w:val="16"/>
                <w:szCs w:val="16"/>
                <w:lang w:val="en-US"/>
              </w:rPr>
              <w:t>Output path:</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Evidences</w:t>
            </w:r>
          </w:p>
        </w:tc>
      </w:tr>
      <w:tr w:rsidR="00E16E38" w:rsidRPr="005215A5" w:rsidTr="00E61BC8">
        <w:tc>
          <w:tcPr>
            <w:tcW w:w="8613" w:type="dxa"/>
            <w:gridSpan w:val="8"/>
            <w:shd w:val="clear" w:color="auto" w:fill="auto"/>
          </w:tcPr>
          <w:p w:rsidR="00E16E38" w:rsidRPr="00C669E1" w:rsidRDefault="00AE5E00" w:rsidP="00E61BC8">
            <w:pPr>
              <w:spacing w:after="0"/>
              <w:rPr>
                <w:i/>
                <w:color w:val="548DD4"/>
                <w:sz w:val="16"/>
                <w:szCs w:val="16"/>
                <w:lang w:val="en-US"/>
              </w:rPr>
            </w:pPr>
            <w:ins w:id="1204" w:author="Lavignotte Fabien" w:date="2013-04-02T15:41:00Z">
              <w:r>
                <w:rPr>
                  <w:noProof/>
                  <w:lang w:val="fr-FR" w:eastAsia="fr-FR"/>
                </w:rPr>
                <w:drawing>
                  <wp:inline distT="0" distB="0" distL="0" distR="0" wp14:anchorId="278063DD" wp14:editId="0383D6B4">
                    <wp:extent cx="5381625" cy="1419225"/>
                    <wp:effectExtent l="0" t="0" r="9525" b="9525"/>
                    <wp:docPr id="165" name="Picture 1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78175" cy="1418315"/>
                            </a:xfrm>
                            <a:prstGeom prst="rect">
                              <a:avLst/>
                            </a:prstGeom>
                          </pic:spPr>
                        </pic:pic>
                      </a:graphicData>
                    </a:graphic>
                  </wp:inline>
                </w:drawing>
              </w:r>
            </w:ins>
          </w:p>
        </w:tc>
      </w:tr>
      <w:tr w:rsidR="00E16E38" w:rsidRPr="00544FC8" w:rsidTr="00AE5E00">
        <w:tc>
          <w:tcPr>
            <w:tcW w:w="865"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Step</w:t>
            </w:r>
          </w:p>
        </w:tc>
        <w:tc>
          <w:tcPr>
            <w:tcW w:w="3499" w:type="dxa"/>
            <w:gridSpan w:val="4"/>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E61BC8">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Pass/Fail Criteria Id</w:t>
            </w:r>
          </w:p>
        </w:tc>
      </w:tr>
      <w:tr w:rsidR="00206722" w:rsidRPr="0056181B" w:rsidTr="00AE5E00">
        <w:tc>
          <w:tcPr>
            <w:tcW w:w="865" w:type="dxa"/>
            <w:shd w:val="clear" w:color="auto" w:fill="auto"/>
            <w:vAlign w:val="center"/>
          </w:tcPr>
          <w:p w:rsidR="00206722" w:rsidRPr="00544FC8" w:rsidRDefault="00206722" w:rsidP="00E12E47">
            <w:pPr>
              <w:spacing w:after="0"/>
              <w:jc w:val="center"/>
              <w:rPr>
                <w:i/>
                <w:sz w:val="14"/>
                <w:szCs w:val="14"/>
              </w:rPr>
            </w:pPr>
            <w:r w:rsidRPr="005D1206">
              <w:rPr>
                <w:i/>
                <w:sz w:val="14"/>
                <w:szCs w:val="14"/>
              </w:rPr>
              <w:t>Step-10</w:t>
            </w:r>
          </w:p>
        </w:tc>
        <w:tc>
          <w:tcPr>
            <w:tcW w:w="3499" w:type="dxa"/>
            <w:gridSpan w:val="4"/>
            <w:shd w:val="clear" w:color="auto" w:fill="auto"/>
          </w:tcPr>
          <w:p w:rsidR="00206722" w:rsidRPr="00057FF1" w:rsidRDefault="00206722" w:rsidP="00E12E47">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NGEO-WEBC-VTP-0040</w:t>
            </w:r>
            <w:r w:rsidRPr="00057FF1">
              <w:rPr>
                <w:rFonts w:asciiTheme="minorHAnsi" w:hAnsiTheme="minorHAnsi" w:cstheme="minorHAnsi"/>
                <w:sz w:val="22"/>
                <w:szCs w:val="22"/>
              </w:rPr>
              <w:t xml:space="preserve"> </w:t>
            </w:r>
          </w:p>
        </w:tc>
        <w:tc>
          <w:tcPr>
            <w:tcW w:w="2690" w:type="dxa"/>
            <w:gridSpan w:val="2"/>
            <w:shd w:val="clear" w:color="auto" w:fill="auto"/>
          </w:tcPr>
          <w:p w:rsidR="00206722" w:rsidRPr="00057FF1" w:rsidRDefault="00206722" w:rsidP="00E12E47">
            <w:pPr>
              <w:spacing w:after="0"/>
              <w:rPr>
                <w:rFonts w:cstheme="minorHAnsi"/>
                <w:lang w:val="en-US"/>
              </w:rPr>
            </w:pPr>
            <w:r w:rsidRPr="003C0A28">
              <w:rPr>
                <w:rFonts w:cstheme="minorHAnsi"/>
                <w:lang w:val="en-US"/>
              </w:rPr>
              <w:t xml:space="preserve"> </w:t>
            </w:r>
            <w:r>
              <w:rPr>
                <w:rFonts w:cstheme="minorHAnsi"/>
                <w:lang w:val="en-US"/>
              </w:rPr>
              <w:t>The search results table is displayed.</w:t>
            </w:r>
          </w:p>
        </w:tc>
        <w:tc>
          <w:tcPr>
            <w:tcW w:w="1559" w:type="dxa"/>
            <w:tcBorders>
              <w:top w:val="single" w:sz="6" w:space="0" w:color="auto"/>
              <w:bottom w:val="single" w:sz="6" w:space="0" w:color="auto"/>
            </w:tcBorders>
            <w:shd w:val="clear" w:color="auto" w:fill="47F62A"/>
            <w:vAlign w:val="center"/>
          </w:tcPr>
          <w:p w:rsidR="00206722" w:rsidRPr="0056181B" w:rsidRDefault="00206722" w:rsidP="00E12E47">
            <w:pPr>
              <w:spacing w:after="0"/>
              <w:jc w:val="center"/>
              <w:rPr>
                <w:i/>
                <w:sz w:val="14"/>
                <w:szCs w:val="14"/>
              </w:rPr>
            </w:pPr>
          </w:p>
        </w:tc>
      </w:tr>
      <w:tr w:rsidR="00206722" w:rsidRPr="0056181B" w:rsidTr="00AE5E00">
        <w:tc>
          <w:tcPr>
            <w:tcW w:w="865" w:type="dxa"/>
            <w:shd w:val="clear" w:color="auto" w:fill="auto"/>
            <w:vAlign w:val="center"/>
          </w:tcPr>
          <w:p w:rsidR="00206722" w:rsidRPr="005D1206" w:rsidRDefault="00206722" w:rsidP="00E12E47">
            <w:pPr>
              <w:spacing w:after="0"/>
              <w:jc w:val="center"/>
              <w:rPr>
                <w:i/>
                <w:sz w:val="14"/>
                <w:szCs w:val="14"/>
              </w:rPr>
            </w:pPr>
            <w:r>
              <w:rPr>
                <w:i/>
                <w:sz w:val="14"/>
                <w:szCs w:val="14"/>
              </w:rPr>
              <w:t>Step-20</w:t>
            </w:r>
          </w:p>
        </w:tc>
        <w:tc>
          <w:tcPr>
            <w:tcW w:w="3499" w:type="dxa"/>
            <w:gridSpan w:val="4"/>
            <w:shd w:val="clear" w:color="auto" w:fill="auto"/>
          </w:tcPr>
          <w:p w:rsidR="00206722" w:rsidRPr="00E24DDB" w:rsidRDefault="00206722" w:rsidP="00E12E47">
            <w:pPr>
              <w:pStyle w:val="NormalStep"/>
              <w:rPr>
                <w:rFonts w:asciiTheme="minorHAnsi" w:hAnsiTheme="minorHAnsi" w:cstheme="minorHAnsi"/>
                <w:b/>
                <w:sz w:val="22"/>
                <w:szCs w:val="22"/>
              </w:rPr>
            </w:pPr>
            <w:r w:rsidRPr="00057FF1">
              <w:rPr>
                <w:rFonts w:asciiTheme="minorHAnsi" w:hAnsiTheme="minorHAnsi" w:cstheme="minorHAnsi"/>
                <w:sz w:val="22"/>
                <w:szCs w:val="22"/>
              </w:rPr>
              <w:t xml:space="preserve">On </w:t>
            </w:r>
            <w:r>
              <w:rPr>
                <w:rFonts w:asciiTheme="minorHAnsi" w:hAnsiTheme="minorHAnsi" w:cstheme="minorHAnsi"/>
                <w:sz w:val="22"/>
                <w:szCs w:val="22"/>
              </w:rPr>
              <w:t>the search results table widget, check the check boxes of the products for which the data access request is going to be created.</w:t>
            </w:r>
          </w:p>
        </w:tc>
        <w:tc>
          <w:tcPr>
            <w:tcW w:w="2690" w:type="dxa"/>
            <w:gridSpan w:val="2"/>
            <w:shd w:val="clear" w:color="auto" w:fill="auto"/>
          </w:tcPr>
          <w:p w:rsidR="00206722" w:rsidRPr="003C0A28" w:rsidRDefault="00206722" w:rsidP="00E12E47">
            <w:pPr>
              <w:spacing w:after="0"/>
              <w:rPr>
                <w:rFonts w:cstheme="minorHAnsi"/>
                <w:lang w:val="en-US"/>
              </w:rPr>
            </w:pPr>
            <w:r>
              <w:rPr>
                <w:rFonts w:cstheme="minorHAnsi"/>
                <w:lang w:val="en-GB"/>
              </w:rPr>
              <w:t>T</w:t>
            </w:r>
            <w:r>
              <w:rPr>
                <w:rFonts w:cstheme="minorHAnsi"/>
              </w:rPr>
              <w:t>he products for which the data access request is going to be created are checked.</w:t>
            </w:r>
          </w:p>
        </w:tc>
        <w:tc>
          <w:tcPr>
            <w:tcW w:w="1559" w:type="dxa"/>
            <w:tcBorders>
              <w:top w:val="single" w:sz="6" w:space="0" w:color="auto"/>
              <w:bottom w:val="single" w:sz="6" w:space="0" w:color="auto"/>
            </w:tcBorders>
            <w:shd w:val="clear" w:color="auto" w:fill="47F62A"/>
            <w:vAlign w:val="center"/>
          </w:tcPr>
          <w:p w:rsidR="00206722" w:rsidRPr="0056181B" w:rsidRDefault="00206722" w:rsidP="00E12E47">
            <w:pPr>
              <w:spacing w:after="0"/>
              <w:jc w:val="center"/>
              <w:rPr>
                <w:i/>
                <w:sz w:val="14"/>
                <w:szCs w:val="14"/>
              </w:rPr>
            </w:pPr>
          </w:p>
        </w:tc>
      </w:tr>
      <w:tr w:rsidR="00206722" w:rsidRPr="004E5884" w:rsidTr="00AE5E00">
        <w:tc>
          <w:tcPr>
            <w:tcW w:w="865" w:type="dxa"/>
            <w:shd w:val="clear" w:color="auto" w:fill="auto"/>
            <w:vAlign w:val="center"/>
          </w:tcPr>
          <w:p w:rsidR="00206722" w:rsidRPr="00544FC8" w:rsidRDefault="00206722" w:rsidP="00E12E47">
            <w:pPr>
              <w:spacing w:after="0"/>
              <w:jc w:val="center"/>
              <w:rPr>
                <w:i/>
                <w:sz w:val="14"/>
                <w:szCs w:val="14"/>
              </w:rPr>
            </w:pPr>
            <w:r>
              <w:rPr>
                <w:i/>
                <w:sz w:val="14"/>
                <w:szCs w:val="14"/>
              </w:rPr>
              <w:t>Step-3</w:t>
            </w:r>
            <w:r w:rsidRPr="005D1206">
              <w:rPr>
                <w:i/>
                <w:sz w:val="14"/>
                <w:szCs w:val="14"/>
              </w:rPr>
              <w:t>0</w:t>
            </w:r>
          </w:p>
        </w:tc>
        <w:tc>
          <w:tcPr>
            <w:tcW w:w="3499" w:type="dxa"/>
            <w:gridSpan w:val="4"/>
            <w:shd w:val="clear" w:color="auto" w:fill="auto"/>
          </w:tcPr>
          <w:p w:rsidR="00206722" w:rsidRPr="00057FF1" w:rsidRDefault="00206722" w:rsidP="00E12E47">
            <w:pPr>
              <w:pStyle w:val="NormalStep"/>
              <w:rPr>
                <w:rFonts w:asciiTheme="minorHAnsi" w:hAnsiTheme="minorHAnsi" w:cstheme="minorHAnsi"/>
                <w:sz w:val="22"/>
                <w:szCs w:val="22"/>
              </w:rPr>
            </w:pPr>
            <w:r>
              <w:rPr>
                <w:rFonts w:asciiTheme="minorHAnsi" w:hAnsiTheme="minorHAnsi" w:cstheme="minorHAnsi"/>
                <w:sz w:val="22"/>
                <w:szCs w:val="22"/>
              </w:rPr>
              <w:t>Click on “Retrieve Product” button</w:t>
            </w:r>
          </w:p>
        </w:tc>
        <w:tc>
          <w:tcPr>
            <w:tcW w:w="2690" w:type="dxa"/>
            <w:gridSpan w:val="2"/>
            <w:shd w:val="clear" w:color="auto" w:fill="auto"/>
          </w:tcPr>
          <w:p w:rsidR="00206722" w:rsidRPr="00057FF1" w:rsidRDefault="00206722" w:rsidP="00E12E47">
            <w:pPr>
              <w:spacing w:after="0"/>
              <w:rPr>
                <w:rFonts w:cstheme="minorHAnsi"/>
                <w:lang w:val="en-US"/>
              </w:rPr>
            </w:pPr>
            <w:r>
              <w:rPr>
                <w:rFonts w:cstheme="minorHAnsi"/>
                <w:lang w:val="en-US"/>
              </w:rPr>
              <w:t>The download manager‘s widget displays no download manager but a link to install a new one.</w:t>
            </w:r>
          </w:p>
        </w:tc>
        <w:tc>
          <w:tcPr>
            <w:tcW w:w="1559" w:type="dxa"/>
            <w:tcBorders>
              <w:top w:val="single" w:sz="6" w:space="0" w:color="auto"/>
              <w:bottom w:val="single" w:sz="6" w:space="0" w:color="auto"/>
            </w:tcBorders>
            <w:shd w:val="clear" w:color="auto" w:fill="47F62A"/>
            <w:vAlign w:val="center"/>
          </w:tcPr>
          <w:p w:rsidR="00206722" w:rsidRPr="004E5884" w:rsidRDefault="00206722" w:rsidP="00E12E47">
            <w:pPr>
              <w:spacing w:after="0"/>
              <w:jc w:val="center"/>
              <w:rPr>
                <w:sz w:val="14"/>
                <w:szCs w:val="14"/>
                <w:highlight w:val="yellow"/>
                <w:lang w:val="en-US"/>
              </w:rPr>
            </w:pPr>
            <w:r w:rsidRPr="0056181B">
              <w:rPr>
                <w:i/>
                <w:sz w:val="14"/>
                <w:szCs w:val="14"/>
              </w:rPr>
              <w:t>NGEO-</w:t>
            </w:r>
            <w:r>
              <w:rPr>
                <w:i/>
                <w:sz w:val="14"/>
                <w:szCs w:val="14"/>
              </w:rPr>
              <w:t>WEBC-PFC-0115</w:t>
            </w:r>
          </w:p>
        </w:tc>
      </w:tr>
      <w:tr w:rsidR="00206722" w:rsidRPr="004E5884" w:rsidTr="00AE5E00">
        <w:tc>
          <w:tcPr>
            <w:tcW w:w="865" w:type="dxa"/>
            <w:shd w:val="clear" w:color="auto" w:fill="auto"/>
            <w:vAlign w:val="center"/>
          </w:tcPr>
          <w:p w:rsidR="00206722" w:rsidRPr="005D1206" w:rsidRDefault="00206722" w:rsidP="00E12E47">
            <w:pPr>
              <w:spacing w:after="0"/>
              <w:jc w:val="center"/>
              <w:rPr>
                <w:i/>
                <w:sz w:val="14"/>
                <w:szCs w:val="14"/>
              </w:rPr>
            </w:pPr>
            <w:r>
              <w:rPr>
                <w:i/>
                <w:sz w:val="14"/>
                <w:szCs w:val="14"/>
              </w:rPr>
              <w:t>Step-4</w:t>
            </w:r>
            <w:r w:rsidRPr="005D1206">
              <w:rPr>
                <w:i/>
                <w:sz w:val="14"/>
                <w:szCs w:val="14"/>
              </w:rPr>
              <w:t>0</w:t>
            </w:r>
          </w:p>
        </w:tc>
        <w:tc>
          <w:tcPr>
            <w:tcW w:w="3499" w:type="dxa"/>
            <w:gridSpan w:val="4"/>
            <w:shd w:val="clear" w:color="auto" w:fill="auto"/>
          </w:tcPr>
          <w:p w:rsidR="00206722" w:rsidRPr="00057FF1" w:rsidRDefault="00206722" w:rsidP="00E12E47">
            <w:pPr>
              <w:pStyle w:val="NormalStep"/>
              <w:rPr>
                <w:rFonts w:asciiTheme="minorHAnsi" w:hAnsiTheme="minorHAnsi" w:cstheme="minorHAnsi"/>
                <w:sz w:val="22"/>
                <w:szCs w:val="22"/>
              </w:rPr>
            </w:pPr>
            <w:r>
              <w:rPr>
                <w:rFonts w:asciiTheme="minorHAnsi" w:hAnsiTheme="minorHAnsi" w:cstheme="minorHAnsi"/>
                <w:sz w:val="22"/>
                <w:szCs w:val="22"/>
              </w:rPr>
              <w:t>Click on the proposed link</w:t>
            </w:r>
          </w:p>
        </w:tc>
        <w:tc>
          <w:tcPr>
            <w:tcW w:w="2690" w:type="dxa"/>
            <w:gridSpan w:val="2"/>
            <w:shd w:val="clear" w:color="auto" w:fill="auto"/>
          </w:tcPr>
          <w:p w:rsidR="00206722" w:rsidRPr="00102EF3" w:rsidRDefault="00206722" w:rsidP="00E12E47">
            <w:pPr>
              <w:spacing w:after="0"/>
              <w:rPr>
                <w:rFonts w:cstheme="minorHAnsi"/>
                <w:lang w:val="en-GB"/>
              </w:rPr>
            </w:pPr>
            <w:r>
              <w:rPr>
                <w:rFonts w:cstheme="minorHAnsi"/>
                <w:lang w:val="en-GB"/>
              </w:rPr>
              <w:t>The user is redirected to the page from which to install the download manager.</w:t>
            </w:r>
          </w:p>
        </w:tc>
        <w:tc>
          <w:tcPr>
            <w:tcW w:w="1559" w:type="dxa"/>
            <w:tcBorders>
              <w:top w:val="single" w:sz="6" w:space="0" w:color="auto"/>
              <w:bottom w:val="single" w:sz="2" w:space="0" w:color="auto"/>
            </w:tcBorders>
            <w:shd w:val="clear" w:color="auto" w:fill="47F62A"/>
            <w:vAlign w:val="center"/>
          </w:tcPr>
          <w:p w:rsidR="00206722" w:rsidRPr="004E5884" w:rsidRDefault="00206722" w:rsidP="00E12E47">
            <w:pPr>
              <w:spacing w:after="0"/>
              <w:jc w:val="center"/>
              <w:rPr>
                <w:sz w:val="14"/>
                <w:szCs w:val="14"/>
                <w:lang w:val="en-US"/>
              </w:rPr>
            </w:pPr>
          </w:p>
        </w:tc>
      </w:tr>
    </w:tbl>
    <w:p w:rsidR="00E16E38" w:rsidRDefault="00E16E38" w:rsidP="00E16E38">
      <w:pPr>
        <w:rPr>
          <w:lang w:val="en-US"/>
        </w:rPr>
      </w:pPr>
    </w:p>
    <w:p w:rsidR="00E16E38" w:rsidRPr="00BC3A7C" w:rsidRDefault="00E16E38" w:rsidP="00E16E38">
      <w:pPr>
        <w:pStyle w:val="Titre3"/>
      </w:pPr>
      <w:bookmarkStart w:id="1205" w:name="_Toc355023292"/>
      <w:r>
        <w:t>NGEO-WEBC-VTP-0120</w:t>
      </w:r>
      <w:bookmarkEnd w:id="1205"/>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8C4ACA" w:rsidTr="00E61BC8">
        <w:tc>
          <w:tcPr>
            <w:tcW w:w="8613" w:type="dxa"/>
            <w:gridSpan w:val="8"/>
            <w:tcBorders>
              <w:top w:val="single" w:sz="2" w:space="0" w:color="auto"/>
              <w:bottom w:val="single" w:sz="6" w:space="0" w:color="auto"/>
            </w:tcBorders>
            <w:shd w:val="clear" w:color="auto" w:fill="548DD4" w:themeFill="text2" w:themeFillTint="99"/>
          </w:tcPr>
          <w:p w:rsidR="00E16E38" w:rsidRPr="0056181B" w:rsidRDefault="00E16E38" w:rsidP="00E61BC8">
            <w:pPr>
              <w:spacing w:after="0"/>
              <w:jc w:val="center"/>
              <w:rPr>
                <w:b/>
                <w:i/>
                <w:color w:val="FFFFFF"/>
                <w:szCs w:val="18"/>
                <w:lang w:val="en-US"/>
              </w:rPr>
            </w:pPr>
            <w:r>
              <w:rPr>
                <w:b/>
                <w:i/>
                <w:color w:val="FFFFFF"/>
                <w:szCs w:val="18"/>
                <w:lang w:val="en-US"/>
              </w:rPr>
              <w:t>NGEO VALIDATION TEST  RESULT</w:t>
            </w:r>
          </w:p>
        </w:tc>
      </w:tr>
      <w:tr w:rsidR="00E16E38" w:rsidRPr="008C4ACA" w:rsidTr="00E61BC8">
        <w:tc>
          <w:tcPr>
            <w:tcW w:w="1607" w:type="dxa"/>
            <w:gridSpan w:val="2"/>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Identifier</w:t>
            </w:r>
          </w:p>
        </w:tc>
        <w:tc>
          <w:tcPr>
            <w:tcW w:w="1903" w:type="dxa"/>
            <w:tcBorders>
              <w:top w:val="single" w:sz="6" w:space="0" w:color="auto"/>
            </w:tcBorders>
            <w:shd w:val="clear" w:color="auto" w:fill="auto"/>
          </w:tcPr>
          <w:p w:rsidR="00E16E38" w:rsidRPr="00544FC8" w:rsidRDefault="00E16E38" w:rsidP="00E61BC8">
            <w:pPr>
              <w:spacing w:after="0"/>
              <w:rPr>
                <w:i/>
                <w:color w:val="548DD4"/>
                <w:sz w:val="16"/>
                <w:szCs w:val="16"/>
              </w:rPr>
            </w:pPr>
            <w:r>
              <w:rPr>
                <w:i/>
                <w:color w:val="548DD4"/>
                <w:sz w:val="16"/>
                <w:szCs w:val="16"/>
              </w:rPr>
              <w:t>NGEO-CTRL-VTP-0120</w:t>
            </w:r>
          </w:p>
        </w:tc>
        <w:tc>
          <w:tcPr>
            <w:tcW w:w="1134" w:type="dxa"/>
            <w:gridSpan w:val="3"/>
            <w:tcBorders>
              <w:top w:val="single" w:sz="6" w:space="0" w:color="auto"/>
            </w:tcBorders>
            <w:shd w:val="clear" w:color="auto" w:fill="548DD4" w:themeFill="text2" w:themeFillTint="99"/>
          </w:tcPr>
          <w:p w:rsidR="00E16E38" w:rsidRPr="00544FC8" w:rsidRDefault="00E16E38" w:rsidP="00E61BC8">
            <w:pPr>
              <w:spacing w:after="0"/>
              <w:jc w:val="center"/>
              <w:rPr>
                <w:b/>
                <w:color w:val="FFFFFF"/>
                <w:sz w:val="14"/>
                <w:szCs w:val="14"/>
              </w:rPr>
            </w:pPr>
            <w:r w:rsidRPr="00544FC8">
              <w:rPr>
                <w:b/>
                <w:color w:val="FFFFFF"/>
                <w:sz w:val="14"/>
                <w:szCs w:val="14"/>
              </w:rPr>
              <w:t>Test Title</w:t>
            </w:r>
          </w:p>
        </w:tc>
        <w:tc>
          <w:tcPr>
            <w:tcW w:w="3969" w:type="dxa"/>
            <w:gridSpan w:val="2"/>
            <w:tcBorders>
              <w:top w:val="single" w:sz="6" w:space="0" w:color="auto"/>
            </w:tcBorders>
            <w:shd w:val="clear" w:color="auto" w:fill="auto"/>
          </w:tcPr>
          <w:p w:rsidR="00E16E38" w:rsidRPr="0056181B" w:rsidRDefault="00E16E38" w:rsidP="00E61BC8">
            <w:pPr>
              <w:spacing w:after="0"/>
              <w:rPr>
                <w:i/>
                <w:color w:val="548DD4"/>
                <w:sz w:val="16"/>
                <w:szCs w:val="16"/>
                <w:lang w:val="en-US"/>
              </w:rPr>
            </w:pPr>
            <w:r>
              <w:rPr>
                <w:i/>
                <w:color w:val="548DD4"/>
                <w:sz w:val="16"/>
                <w:szCs w:val="16"/>
                <w:lang w:val="en-US"/>
              </w:rPr>
              <w:t>Standing Order data access request</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Result</w:t>
            </w:r>
          </w:p>
        </w:tc>
      </w:tr>
      <w:tr w:rsidR="00E16E38" w:rsidRPr="00EA22CA" w:rsidTr="00E61BC8">
        <w:tc>
          <w:tcPr>
            <w:tcW w:w="8613" w:type="dxa"/>
            <w:gridSpan w:val="8"/>
            <w:shd w:val="clear" w:color="auto" w:fill="47F62A"/>
          </w:tcPr>
          <w:p w:rsidR="00E16E38" w:rsidRPr="00EA22CA" w:rsidRDefault="00E16E38" w:rsidP="00E61BC8">
            <w:pPr>
              <w:spacing w:after="0"/>
              <w:jc w:val="center"/>
              <w:rPr>
                <w:b/>
                <w:color w:val="548DD4"/>
                <w:sz w:val="28"/>
                <w:szCs w:val="28"/>
                <w:lang w:val="en-US"/>
              </w:rPr>
            </w:pPr>
            <w:r w:rsidRPr="00EA22CA">
              <w:rPr>
                <w:b/>
                <w:sz w:val="28"/>
                <w:szCs w:val="28"/>
                <w:lang w:val="en-US"/>
              </w:rPr>
              <w:t>PASS</w:t>
            </w:r>
          </w:p>
        </w:tc>
      </w:tr>
      <w:tr w:rsidR="00E16E38" w:rsidRPr="00B17EAC" w:rsidTr="00AE5E00">
        <w:trPr>
          <w:trHeight w:val="95"/>
        </w:trPr>
        <w:tc>
          <w:tcPr>
            <w:tcW w:w="4306" w:type="dxa"/>
            <w:gridSpan w:val="4"/>
            <w:shd w:val="clear" w:color="auto" w:fill="A6A6A6"/>
          </w:tcPr>
          <w:p w:rsidR="00E16E38" w:rsidRPr="00544FC8" w:rsidRDefault="00E16E38" w:rsidP="00E61BC8">
            <w:pPr>
              <w:spacing w:after="0"/>
              <w:rPr>
                <w:sz w:val="14"/>
                <w:szCs w:val="14"/>
              </w:rPr>
            </w:pPr>
            <w:r w:rsidRPr="00C669E1">
              <w:rPr>
                <w:b/>
                <w:sz w:val="14"/>
                <w:szCs w:val="14"/>
                <w:lang w:val="en-US"/>
              </w:rPr>
              <w:t xml:space="preserve">Versions </w:t>
            </w:r>
          </w:p>
        </w:tc>
        <w:tc>
          <w:tcPr>
            <w:tcW w:w="4307" w:type="dxa"/>
            <w:gridSpan w:val="4"/>
            <w:shd w:val="clear" w:color="auto" w:fill="A6A6A6"/>
          </w:tcPr>
          <w:p w:rsidR="00E16E38" w:rsidRPr="00544FC8" w:rsidRDefault="00E16E38" w:rsidP="00E61BC8">
            <w:pPr>
              <w:spacing w:after="0"/>
              <w:rPr>
                <w:sz w:val="14"/>
                <w:szCs w:val="14"/>
              </w:rPr>
            </w:pPr>
            <w:r>
              <w:rPr>
                <w:sz w:val="14"/>
                <w:szCs w:val="14"/>
              </w:rPr>
              <w:t>Execution info</w:t>
            </w:r>
          </w:p>
        </w:tc>
      </w:tr>
      <w:tr w:rsidR="00E16E38" w:rsidRPr="00B17EAC" w:rsidTr="00E61BC8">
        <w:trPr>
          <w:trHeight w:val="457"/>
        </w:trPr>
        <w:tc>
          <w:tcPr>
            <w:tcW w:w="4306" w:type="dxa"/>
            <w:gridSpan w:val="4"/>
            <w:shd w:val="clear" w:color="auto" w:fill="FFFFFF" w:themeFill="background1"/>
          </w:tcPr>
          <w:p w:rsidR="00E16E38" w:rsidRPr="00E026D1" w:rsidRDefault="00E16E38" w:rsidP="00E61BC8">
            <w:pPr>
              <w:spacing w:after="0"/>
              <w:rPr>
                <w:i/>
                <w:color w:val="548DD4"/>
                <w:sz w:val="16"/>
                <w:szCs w:val="16"/>
                <w:lang w:val="en-US"/>
                <w:rPrChange w:id="1206" w:author="Mokaddem Emna" w:date="2013-04-28T21:46:00Z">
                  <w:rPr>
                    <w:i/>
                    <w:color w:val="548DD4"/>
                    <w:sz w:val="16"/>
                    <w:szCs w:val="16"/>
                    <w:lang w:val="fr-FR"/>
                  </w:rPr>
                </w:rPrChange>
              </w:rPr>
            </w:pPr>
            <w:r w:rsidRPr="00E026D1">
              <w:rPr>
                <w:i/>
                <w:color w:val="548DD4"/>
                <w:sz w:val="16"/>
                <w:szCs w:val="16"/>
                <w:lang w:val="en-US"/>
                <w:rPrChange w:id="1207" w:author="Mokaddem Emna" w:date="2013-04-28T21:46:00Z">
                  <w:rPr>
                    <w:i/>
                    <w:color w:val="548DD4"/>
                    <w:sz w:val="16"/>
                    <w:szCs w:val="16"/>
                    <w:lang w:val="fr-FR"/>
                  </w:rPr>
                </w:rPrChange>
              </w:rPr>
              <w:lastRenderedPageBreak/>
              <w:t xml:space="preserve">Component version: </w:t>
            </w:r>
            <w:r w:rsidR="00EE041E" w:rsidRPr="00E026D1">
              <w:rPr>
                <w:i/>
                <w:color w:val="548DD4"/>
                <w:sz w:val="16"/>
                <w:szCs w:val="16"/>
                <w:lang w:val="en-US"/>
                <w:rPrChange w:id="1208" w:author="Mokaddem Emna" w:date="2013-04-28T21:46:00Z">
                  <w:rPr>
                    <w:i/>
                    <w:color w:val="548DD4"/>
                    <w:sz w:val="16"/>
                    <w:szCs w:val="16"/>
                    <w:lang w:val="fr-FR"/>
                  </w:rPr>
                </w:rPrChange>
              </w:rPr>
              <w:t>0.7-20130327</w:t>
            </w:r>
            <w:r w:rsidRPr="00E026D1">
              <w:rPr>
                <w:i/>
                <w:color w:val="548DD4"/>
                <w:sz w:val="16"/>
                <w:szCs w:val="16"/>
                <w:lang w:val="en-US"/>
                <w:rPrChange w:id="1209" w:author="Mokaddem Emna" w:date="2013-04-28T21:46:00Z">
                  <w:rPr>
                    <w:i/>
                    <w:color w:val="548DD4"/>
                    <w:sz w:val="16"/>
                    <w:szCs w:val="16"/>
                    <w:lang w:val="fr-FR"/>
                  </w:rPr>
                </w:rPrChange>
              </w:rPr>
              <w:t xml:space="preserve"> </w:t>
            </w:r>
            <w:ins w:id="1210" w:author="Mokaddem Emna" w:date="2013-04-28T21:46:00Z">
              <w:r w:rsidR="00E026D1" w:rsidRPr="00E026D1">
                <w:rPr>
                  <w:i/>
                  <w:color w:val="548DD4"/>
                  <w:sz w:val="16"/>
                  <w:szCs w:val="16"/>
                  <w:lang w:val="en-US"/>
                  <w:rPrChange w:id="1211" w:author="Mokaddem Emna" w:date="2013-04-28T21:46:00Z">
                    <w:rPr>
                      <w:i/>
                      <w:color w:val="548DD4"/>
                      <w:sz w:val="16"/>
                      <w:szCs w:val="16"/>
                      <w:lang w:val="fr-FR"/>
                    </w:rPr>
                  </w:rPrChange>
                </w:rPr>
                <w:t>/1.</w:t>
              </w:r>
              <w:r w:rsidR="00E026D1">
                <w:rPr>
                  <w:i/>
                  <w:color w:val="548DD4"/>
                  <w:sz w:val="16"/>
                  <w:szCs w:val="16"/>
                  <w:lang w:val="en-US"/>
                </w:rPr>
                <w:t>0</w:t>
              </w:r>
              <w:r w:rsidR="00E026D1" w:rsidRPr="00E026D1">
                <w:rPr>
                  <w:i/>
                  <w:color w:val="548DD4"/>
                  <w:sz w:val="16"/>
                  <w:szCs w:val="16"/>
                  <w:lang w:val="en-US"/>
                </w:rPr>
                <w:t>-20130</w:t>
              </w:r>
              <w:r w:rsidR="00E026D1">
                <w:rPr>
                  <w:i/>
                  <w:color w:val="548DD4"/>
                  <w:sz w:val="16"/>
                  <w:szCs w:val="16"/>
                  <w:lang w:val="en-US"/>
                </w:rPr>
                <w:t>4</w:t>
              </w:r>
              <w:r w:rsidR="00E026D1" w:rsidRPr="00E026D1">
                <w:rPr>
                  <w:i/>
                  <w:color w:val="548DD4"/>
                  <w:sz w:val="16"/>
                  <w:szCs w:val="16"/>
                  <w:lang w:val="en-US"/>
                </w:rPr>
                <w:t>2</w:t>
              </w:r>
              <w:r w:rsidR="00E026D1">
                <w:rPr>
                  <w:i/>
                  <w:color w:val="548DD4"/>
                  <w:sz w:val="16"/>
                  <w:szCs w:val="16"/>
                  <w:lang w:val="en-US"/>
                </w:rPr>
                <w:t>8</w:t>
              </w:r>
            </w:ins>
          </w:p>
          <w:p w:rsidR="00E16E38" w:rsidRPr="00E026D1" w:rsidRDefault="00E16E38" w:rsidP="00E61BC8">
            <w:pPr>
              <w:spacing w:after="0"/>
              <w:rPr>
                <w:color w:val="548DD4"/>
                <w:sz w:val="16"/>
                <w:szCs w:val="16"/>
                <w:lang w:val="en-US"/>
                <w:rPrChange w:id="1212" w:author="Mokaddem Emna" w:date="2013-04-28T21:46:00Z">
                  <w:rPr>
                    <w:color w:val="548DD4"/>
                    <w:sz w:val="16"/>
                    <w:szCs w:val="16"/>
                    <w:lang w:val="fr-FR"/>
                  </w:rPr>
                </w:rPrChange>
              </w:rPr>
            </w:pPr>
            <w:r w:rsidRPr="00E026D1">
              <w:rPr>
                <w:color w:val="548DD4"/>
                <w:sz w:val="16"/>
                <w:szCs w:val="16"/>
                <w:lang w:val="en-US"/>
                <w:rPrChange w:id="1213" w:author="Mokaddem Emna" w:date="2013-04-28T21:46:00Z">
                  <w:rPr>
                    <w:color w:val="548DD4"/>
                    <w:sz w:val="16"/>
                    <w:szCs w:val="16"/>
                    <w:lang w:val="fr-FR"/>
                  </w:rPr>
                </w:rPrChange>
              </w:rPr>
              <w:t xml:space="preserve">SVN version: </w:t>
            </w:r>
            <w:r w:rsidR="00395349" w:rsidRPr="00E026D1">
              <w:rPr>
                <w:color w:val="548DD4"/>
                <w:sz w:val="16"/>
                <w:szCs w:val="16"/>
                <w:lang w:val="en-US"/>
                <w:rPrChange w:id="1214" w:author="Mokaddem Emna" w:date="2013-04-28T21:46:00Z">
                  <w:rPr>
                    <w:color w:val="548DD4"/>
                    <w:sz w:val="16"/>
                    <w:szCs w:val="16"/>
                    <w:lang w:val="fr-FR"/>
                  </w:rPr>
                </w:rPrChange>
              </w:rPr>
              <w:t>Rev1089</w:t>
            </w:r>
          </w:p>
          <w:p w:rsidR="00E16E38" w:rsidRDefault="00E16E38" w:rsidP="00E61BC8">
            <w:pPr>
              <w:spacing w:after="0"/>
              <w:rPr>
                <w:i/>
                <w:color w:val="548DD4"/>
                <w:sz w:val="16"/>
                <w:szCs w:val="16"/>
                <w:lang w:val="en-US"/>
              </w:rPr>
            </w:pPr>
            <w:r>
              <w:rPr>
                <w:i/>
                <w:color w:val="548DD4"/>
                <w:sz w:val="16"/>
                <w:szCs w:val="16"/>
                <w:lang w:val="en-US"/>
              </w:rPr>
              <w:t>Tool1 version:</w:t>
            </w:r>
          </w:p>
          <w:p w:rsidR="00E16E38" w:rsidRDefault="00E16E38" w:rsidP="00E61BC8">
            <w:pPr>
              <w:spacing w:after="0"/>
              <w:rPr>
                <w:b/>
                <w:sz w:val="14"/>
                <w:szCs w:val="14"/>
              </w:rPr>
            </w:pPr>
            <w:r>
              <w:rPr>
                <w:i/>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ins w:id="1215" w:author="Mokaddem Emna" w:date="2013-04-28T21:46:00Z">
              <w:r w:rsidR="002A4BEE">
                <w:rPr>
                  <w:i/>
                  <w:color w:val="548DD4"/>
                  <w:sz w:val="16"/>
                  <w:szCs w:val="16"/>
                  <w:lang w:val="en-US"/>
                </w:rPr>
                <w:t xml:space="preserve"> - 28/04/2013</w:t>
              </w:r>
            </w:ins>
          </w:p>
          <w:p w:rsidR="00E16E38" w:rsidRPr="00C669E1" w:rsidRDefault="00E16E38" w:rsidP="00E61BC8">
            <w:pPr>
              <w:spacing w:after="0"/>
              <w:rPr>
                <w:i/>
                <w:color w:val="548DD4"/>
                <w:sz w:val="16"/>
                <w:szCs w:val="16"/>
                <w:lang w:val="en-US"/>
              </w:rPr>
            </w:pPr>
            <w:r w:rsidRPr="00C669E1">
              <w:rPr>
                <w:i/>
                <w:color w:val="548DD4"/>
                <w:sz w:val="16"/>
                <w:szCs w:val="16"/>
                <w:lang w:val="en-US"/>
              </w:rPr>
              <w:t>User</w:t>
            </w:r>
            <w:r>
              <w:rPr>
                <w:i/>
                <w:color w:val="548DD4"/>
                <w:sz w:val="16"/>
                <w:szCs w:val="16"/>
                <w:lang w:val="en-US"/>
              </w:rPr>
              <w:t>: no authentication for V1</w:t>
            </w:r>
          </w:p>
          <w:p w:rsidR="00E16E38" w:rsidRDefault="00E16E38" w:rsidP="00E61BC8">
            <w:pPr>
              <w:spacing w:after="0"/>
              <w:rPr>
                <w:i/>
                <w:color w:val="548DD4"/>
                <w:sz w:val="16"/>
                <w:szCs w:val="16"/>
                <w:lang w:val="en-US"/>
              </w:rPr>
            </w:pPr>
            <w:r w:rsidRPr="00C669E1">
              <w:rPr>
                <w:i/>
                <w:color w:val="548DD4"/>
                <w:sz w:val="16"/>
                <w:szCs w:val="16"/>
                <w:lang w:val="en-US"/>
              </w:rPr>
              <w:t>Hostname</w:t>
            </w:r>
            <w:r>
              <w:rPr>
                <w:i/>
                <w:color w:val="548DD4"/>
                <w:sz w:val="16"/>
                <w:szCs w:val="16"/>
                <w:lang w:val="en-US"/>
              </w:rPr>
              <w:t>: localhost (nodejs server)</w:t>
            </w:r>
          </w:p>
          <w:p w:rsidR="00E16E38" w:rsidRDefault="00E16E38" w:rsidP="00E61BC8">
            <w:pPr>
              <w:spacing w:after="0"/>
              <w:rPr>
                <w:b/>
                <w:sz w:val="14"/>
                <w:szCs w:val="14"/>
              </w:rPr>
            </w:pPr>
            <w:r>
              <w:rPr>
                <w:i/>
                <w:color w:val="548DD4"/>
                <w:sz w:val="16"/>
                <w:szCs w:val="16"/>
                <w:lang w:val="en-US"/>
              </w:rPr>
              <w:t>Chrome/FireFox/IE9</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Paths</w:t>
            </w:r>
          </w:p>
        </w:tc>
      </w:tr>
      <w:tr w:rsidR="00E16E38" w:rsidRPr="008C4ACA" w:rsidTr="00E61BC8">
        <w:tc>
          <w:tcPr>
            <w:tcW w:w="8613" w:type="dxa"/>
            <w:gridSpan w:val="8"/>
            <w:shd w:val="clear" w:color="auto" w:fill="auto"/>
          </w:tcPr>
          <w:p w:rsidR="00E16E38" w:rsidRDefault="00E16E38" w:rsidP="00E61BC8">
            <w:pPr>
              <w:spacing w:after="0"/>
              <w:rPr>
                <w:i/>
                <w:color w:val="548DD4"/>
                <w:sz w:val="16"/>
                <w:szCs w:val="16"/>
                <w:lang w:val="en-US"/>
              </w:rPr>
            </w:pPr>
            <w:r>
              <w:rPr>
                <w:i/>
                <w:color w:val="548DD4"/>
                <w:sz w:val="16"/>
                <w:szCs w:val="16"/>
                <w:lang w:val="en-US"/>
              </w:rPr>
              <w:t>Input path</w:t>
            </w:r>
            <w:r w:rsidRPr="00EA22CA">
              <w:rPr>
                <w:i/>
                <w:color w:val="548DD4"/>
                <w:sz w:val="16"/>
                <w:szCs w:val="16"/>
                <w:lang w:val="en-US"/>
              </w:rPr>
              <w:t>:</w:t>
            </w:r>
          </w:p>
          <w:p w:rsidR="00E16E38" w:rsidRPr="00C669E1" w:rsidRDefault="00E16E38" w:rsidP="00E61BC8">
            <w:pPr>
              <w:spacing w:after="0"/>
              <w:rPr>
                <w:i/>
                <w:color w:val="548DD4"/>
                <w:sz w:val="16"/>
                <w:szCs w:val="16"/>
                <w:lang w:val="en-US"/>
              </w:rPr>
            </w:pPr>
            <w:r>
              <w:rPr>
                <w:i/>
                <w:color w:val="548DD4"/>
                <w:sz w:val="16"/>
                <w:szCs w:val="16"/>
                <w:lang w:val="en-US"/>
              </w:rPr>
              <w:t>Output path:</w:t>
            </w:r>
          </w:p>
        </w:tc>
      </w:tr>
      <w:tr w:rsidR="00E16E38" w:rsidRPr="00B17EAC" w:rsidTr="00E61BC8">
        <w:tc>
          <w:tcPr>
            <w:tcW w:w="8613" w:type="dxa"/>
            <w:gridSpan w:val="8"/>
            <w:shd w:val="clear" w:color="auto" w:fill="A6A6A6"/>
          </w:tcPr>
          <w:p w:rsidR="00E16E38" w:rsidRPr="00544FC8" w:rsidRDefault="00E16E38" w:rsidP="00E61BC8">
            <w:pPr>
              <w:spacing w:after="0"/>
              <w:rPr>
                <w:sz w:val="14"/>
                <w:szCs w:val="14"/>
              </w:rPr>
            </w:pPr>
            <w:r>
              <w:rPr>
                <w:b/>
                <w:sz w:val="14"/>
                <w:szCs w:val="14"/>
              </w:rPr>
              <w:t>Evidences</w:t>
            </w:r>
          </w:p>
        </w:tc>
      </w:tr>
      <w:tr w:rsidR="00E16E38" w:rsidRPr="005215A5" w:rsidTr="00E61BC8">
        <w:tc>
          <w:tcPr>
            <w:tcW w:w="8613" w:type="dxa"/>
            <w:gridSpan w:val="8"/>
            <w:shd w:val="clear" w:color="auto" w:fill="auto"/>
          </w:tcPr>
          <w:p w:rsidR="002C3EE8" w:rsidRDefault="002C3EE8" w:rsidP="00AE5E00">
            <w:pPr>
              <w:spacing w:after="0"/>
              <w:jc w:val="center"/>
            </w:pPr>
            <w:r>
              <w:rPr>
                <w:noProof/>
                <w:lang w:val="fr-FR" w:eastAsia="fr-FR"/>
              </w:rPr>
              <w:drawing>
                <wp:inline distT="0" distB="0" distL="0" distR="0" wp14:anchorId="3DDA6485" wp14:editId="7E4F2166">
                  <wp:extent cx="3700732" cy="3206202"/>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120.PNG"/>
                          <pic:cNvPicPr/>
                        </pic:nvPicPr>
                        <pic:blipFill>
                          <a:blip r:embed="rId62" cstate="email">
                            <a:extLst>
                              <a:ext uri="{28A0092B-C50C-407E-A947-70E740481C1C}">
                                <a14:useLocalDpi xmlns:a14="http://schemas.microsoft.com/office/drawing/2010/main" val="0"/>
                              </a:ext>
                            </a:extLst>
                          </a:blip>
                          <a:stretch>
                            <a:fillRect/>
                          </a:stretch>
                        </pic:blipFill>
                        <pic:spPr>
                          <a:xfrm>
                            <a:off x="0" y="0"/>
                            <a:ext cx="3699538" cy="3205168"/>
                          </a:xfrm>
                          <a:prstGeom prst="rect">
                            <a:avLst/>
                          </a:prstGeom>
                        </pic:spPr>
                      </pic:pic>
                    </a:graphicData>
                  </a:graphic>
                </wp:inline>
              </w:drawing>
            </w:r>
          </w:p>
          <w:p w:rsidR="002C3EE8" w:rsidRDefault="002C3EE8" w:rsidP="00AE5E00">
            <w:pPr>
              <w:spacing w:after="0"/>
              <w:jc w:val="center"/>
            </w:pPr>
            <w:r>
              <w:rPr>
                <w:noProof/>
                <w:lang w:val="fr-FR" w:eastAsia="fr-FR"/>
              </w:rPr>
              <w:drawing>
                <wp:inline distT="0" distB="0" distL="0" distR="0" wp14:anchorId="3CC13327" wp14:editId="5AD424A0">
                  <wp:extent cx="3700732" cy="2278652"/>
                  <wp:effectExtent l="0" t="0" r="0" b="762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121.PNG"/>
                          <pic:cNvPicPr/>
                        </pic:nvPicPr>
                        <pic:blipFill>
                          <a:blip r:embed="rId63" cstate="email">
                            <a:extLst>
                              <a:ext uri="{28A0092B-C50C-407E-A947-70E740481C1C}">
                                <a14:useLocalDpi xmlns:a14="http://schemas.microsoft.com/office/drawing/2010/main" val="0"/>
                              </a:ext>
                            </a:extLst>
                          </a:blip>
                          <a:stretch>
                            <a:fillRect/>
                          </a:stretch>
                        </pic:blipFill>
                        <pic:spPr>
                          <a:xfrm>
                            <a:off x="0" y="0"/>
                            <a:ext cx="3703918" cy="2280614"/>
                          </a:xfrm>
                          <a:prstGeom prst="rect">
                            <a:avLst/>
                          </a:prstGeom>
                        </pic:spPr>
                      </pic:pic>
                    </a:graphicData>
                  </a:graphic>
                </wp:inline>
              </w:drawing>
            </w:r>
          </w:p>
          <w:p w:rsidR="002C3EE8" w:rsidRDefault="002C3EE8" w:rsidP="00AE5E00">
            <w:pPr>
              <w:spacing w:after="0"/>
              <w:jc w:val="center"/>
            </w:pPr>
            <w:r>
              <w:rPr>
                <w:noProof/>
                <w:lang w:val="fr-FR" w:eastAsia="fr-FR"/>
              </w:rPr>
              <w:lastRenderedPageBreak/>
              <w:drawing>
                <wp:inline distT="0" distB="0" distL="0" distR="0" wp14:anchorId="178DF694" wp14:editId="3C39472F">
                  <wp:extent cx="3709359" cy="2839578"/>
                  <wp:effectExtent l="0" t="0" r="5715"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122.PNG"/>
                          <pic:cNvPicPr/>
                        </pic:nvPicPr>
                        <pic:blipFill>
                          <a:blip r:embed="rId64" cstate="email">
                            <a:extLst>
                              <a:ext uri="{28A0092B-C50C-407E-A947-70E740481C1C}">
                                <a14:useLocalDpi xmlns:a14="http://schemas.microsoft.com/office/drawing/2010/main" val="0"/>
                              </a:ext>
                            </a:extLst>
                          </a:blip>
                          <a:stretch>
                            <a:fillRect/>
                          </a:stretch>
                        </pic:blipFill>
                        <pic:spPr>
                          <a:xfrm>
                            <a:off x="0" y="0"/>
                            <a:ext cx="3712293" cy="2841824"/>
                          </a:xfrm>
                          <a:prstGeom prst="rect">
                            <a:avLst/>
                          </a:prstGeom>
                        </pic:spPr>
                      </pic:pic>
                    </a:graphicData>
                  </a:graphic>
                </wp:inline>
              </w:drawing>
            </w:r>
          </w:p>
          <w:p w:rsidR="00E16E38" w:rsidRDefault="002C3EE8" w:rsidP="00AE5E00">
            <w:pPr>
              <w:spacing w:after="0"/>
              <w:jc w:val="center"/>
              <w:rPr>
                <w:ins w:id="1216" w:author="Mokaddem Emna" w:date="2013-04-28T19:55:00Z"/>
                <w:i/>
                <w:color w:val="548DD4"/>
                <w:sz w:val="16"/>
                <w:szCs w:val="16"/>
                <w:lang w:val="en-US"/>
              </w:rPr>
            </w:pPr>
            <w:del w:id="1217" w:author="Mokaddem Emna" w:date="2013-04-28T19:55:00Z">
              <w:r w:rsidDel="00724804">
                <w:rPr>
                  <w:noProof/>
                  <w:lang w:val="fr-FR" w:eastAsia="fr-FR"/>
                </w:rPr>
                <w:drawing>
                  <wp:inline distT="0" distB="0" distL="0" distR="0" wp14:anchorId="0CE7A756" wp14:editId="2E0B3BA6">
                    <wp:extent cx="3728512" cy="2691442"/>
                    <wp:effectExtent l="0" t="0" r="5715"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123.PNG"/>
                            <pic:cNvPicPr/>
                          </pic:nvPicPr>
                          <pic:blipFill>
                            <a:blip r:embed="rId65" cstate="email">
                              <a:extLst>
                                <a:ext uri="{28A0092B-C50C-407E-A947-70E740481C1C}">
                                  <a14:useLocalDpi xmlns:a14="http://schemas.microsoft.com/office/drawing/2010/main" val="0"/>
                                </a:ext>
                              </a:extLst>
                            </a:blip>
                            <a:stretch>
                              <a:fillRect/>
                            </a:stretch>
                          </pic:blipFill>
                          <pic:spPr>
                            <a:xfrm>
                              <a:off x="0" y="0"/>
                              <a:ext cx="3730431" cy="2692827"/>
                            </a:xfrm>
                            <a:prstGeom prst="rect">
                              <a:avLst/>
                            </a:prstGeom>
                          </pic:spPr>
                        </pic:pic>
                      </a:graphicData>
                    </a:graphic>
                  </wp:inline>
                </w:drawing>
              </w:r>
            </w:del>
          </w:p>
          <w:p w:rsidR="00724804" w:rsidRPr="00C669E1" w:rsidRDefault="00724804" w:rsidP="00AE5E00">
            <w:pPr>
              <w:spacing w:after="0"/>
              <w:jc w:val="center"/>
              <w:rPr>
                <w:i/>
                <w:color w:val="548DD4"/>
                <w:sz w:val="16"/>
                <w:szCs w:val="16"/>
                <w:lang w:val="en-US"/>
              </w:rPr>
            </w:pPr>
            <w:ins w:id="1218" w:author="Mokaddem Emna" w:date="2013-04-28T19:55:00Z">
              <w:r>
                <w:rPr>
                  <w:i/>
                  <w:noProof/>
                  <w:color w:val="548DD4"/>
                  <w:sz w:val="16"/>
                  <w:szCs w:val="16"/>
                  <w:lang w:val="fr-FR" w:eastAsia="fr-FR"/>
                  <w:rPrChange w:id="1219">
                    <w:rPr>
                      <w:noProof/>
                      <w:lang w:val="fr-FR" w:eastAsia="fr-FR"/>
                    </w:rPr>
                  </w:rPrChange>
                </w:rPr>
                <w:drawing>
                  <wp:inline distT="0" distB="0" distL="0" distR="0">
                    <wp:extent cx="3724275" cy="2762250"/>
                    <wp:effectExtent l="0" t="0" r="9525"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120.png"/>
                            <pic:cNvPicPr/>
                          </pic:nvPicPr>
                          <pic:blipFill>
                            <a:blip r:embed="rId66" cstate="email">
                              <a:extLst>
                                <a:ext uri="{28A0092B-C50C-407E-A947-70E740481C1C}">
                                  <a14:useLocalDpi xmlns:a14="http://schemas.microsoft.com/office/drawing/2010/main" val="0"/>
                                </a:ext>
                              </a:extLst>
                            </a:blip>
                            <a:stretch>
                              <a:fillRect/>
                            </a:stretch>
                          </pic:blipFill>
                          <pic:spPr>
                            <a:xfrm>
                              <a:off x="0" y="0"/>
                              <a:ext cx="3724795" cy="2762636"/>
                            </a:xfrm>
                            <a:prstGeom prst="rect">
                              <a:avLst/>
                            </a:prstGeom>
                          </pic:spPr>
                        </pic:pic>
                      </a:graphicData>
                    </a:graphic>
                  </wp:inline>
                </w:drawing>
              </w:r>
            </w:ins>
          </w:p>
        </w:tc>
      </w:tr>
      <w:tr w:rsidR="00E16E38" w:rsidRPr="00544FC8" w:rsidTr="00206722">
        <w:tc>
          <w:tcPr>
            <w:tcW w:w="865"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lastRenderedPageBreak/>
              <w:t>Step</w:t>
            </w:r>
          </w:p>
        </w:tc>
        <w:tc>
          <w:tcPr>
            <w:tcW w:w="3499" w:type="dxa"/>
            <w:gridSpan w:val="4"/>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Action</w:t>
            </w:r>
          </w:p>
        </w:tc>
        <w:tc>
          <w:tcPr>
            <w:tcW w:w="2690" w:type="dxa"/>
            <w:gridSpan w:val="2"/>
            <w:tcBorders>
              <w:bottom w:val="single" w:sz="6" w:space="0" w:color="auto"/>
            </w:tcBorders>
            <w:shd w:val="clear" w:color="auto" w:fill="A6A6A6"/>
          </w:tcPr>
          <w:p w:rsidR="00E16E38" w:rsidRPr="00544FC8" w:rsidRDefault="00E16E38" w:rsidP="00E61BC8">
            <w:pPr>
              <w:spacing w:after="0"/>
              <w:jc w:val="center"/>
              <w:rPr>
                <w:b/>
                <w:sz w:val="14"/>
                <w:szCs w:val="14"/>
              </w:rPr>
            </w:pPr>
            <w:r>
              <w:rPr>
                <w:b/>
                <w:sz w:val="14"/>
                <w:szCs w:val="14"/>
              </w:rPr>
              <w:t>Expected output</w:t>
            </w:r>
          </w:p>
        </w:tc>
        <w:tc>
          <w:tcPr>
            <w:tcW w:w="1559" w:type="dxa"/>
            <w:tcBorders>
              <w:bottom w:val="single" w:sz="6" w:space="0" w:color="auto"/>
            </w:tcBorders>
            <w:shd w:val="clear" w:color="auto" w:fill="A6A6A6"/>
          </w:tcPr>
          <w:p w:rsidR="00E16E38" w:rsidRPr="00544FC8" w:rsidRDefault="00E16E38" w:rsidP="00E61BC8">
            <w:pPr>
              <w:spacing w:after="0"/>
              <w:jc w:val="center"/>
              <w:rPr>
                <w:b/>
                <w:sz w:val="14"/>
                <w:szCs w:val="14"/>
              </w:rPr>
            </w:pPr>
            <w:r w:rsidRPr="00544FC8">
              <w:rPr>
                <w:b/>
                <w:sz w:val="14"/>
                <w:szCs w:val="14"/>
              </w:rPr>
              <w:t>Pass/Fail Criteria Id</w:t>
            </w:r>
          </w:p>
        </w:tc>
      </w:tr>
      <w:tr w:rsidR="00E16E38" w:rsidRPr="00544FC8" w:rsidTr="00AE5E00">
        <w:tc>
          <w:tcPr>
            <w:tcW w:w="865" w:type="dxa"/>
            <w:tcBorders>
              <w:top w:val="single" w:sz="6" w:space="0" w:color="auto"/>
              <w:bottom w:val="single" w:sz="2" w:space="0" w:color="auto"/>
            </w:tcBorders>
            <w:shd w:val="clear" w:color="auto" w:fill="FFFFFF" w:themeFill="background1"/>
            <w:vAlign w:val="center"/>
          </w:tcPr>
          <w:p w:rsidR="00E16E38" w:rsidRPr="00544FC8" w:rsidRDefault="00E16E38" w:rsidP="00E61BC8">
            <w:pPr>
              <w:spacing w:after="0"/>
              <w:jc w:val="center"/>
              <w:rPr>
                <w:i/>
                <w:sz w:val="14"/>
                <w:szCs w:val="14"/>
              </w:rPr>
            </w:pPr>
            <w:r w:rsidRPr="005D1206">
              <w:rPr>
                <w:i/>
                <w:sz w:val="14"/>
                <w:szCs w:val="14"/>
              </w:rPr>
              <w:lastRenderedPageBreak/>
              <w:t>Step-10</w:t>
            </w:r>
          </w:p>
        </w:tc>
        <w:tc>
          <w:tcPr>
            <w:tcW w:w="3499" w:type="dxa"/>
            <w:gridSpan w:val="4"/>
            <w:tcBorders>
              <w:top w:val="single" w:sz="6" w:space="0" w:color="auto"/>
              <w:bottom w:val="single" w:sz="2" w:space="0" w:color="auto"/>
            </w:tcBorders>
            <w:shd w:val="clear" w:color="auto" w:fill="FFFFFF" w:themeFill="background1"/>
          </w:tcPr>
          <w:p w:rsidR="00E16E38" w:rsidRPr="00057FF1" w:rsidRDefault="00E16E38" w:rsidP="00E61BC8">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NGEO-WEBC-VTP-0030.</w:t>
            </w:r>
          </w:p>
        </w:tc>
        <w:tc>
          <w:tcPr>
            <w:tcW w:w="2690" w:type="dxa"/>
            <w:gridSpan w:val="2"/>
            <w:tcBorders>
              <w:top w:val="single" w:sz="6" w:space="0" w:color="auto"/>
              <w:bottom w:val="single" w:sz="2" w:space="0" w:color="auto"/>
            </w:tcBorders>
            <w:shd w:val="clear" w:color="auto" w:fill="FFFFFF" w:themeFill="background1"/>
          </w:tcPr>
          <w:p w:rsidR="00E16E38" w:rsidRPr="00057FF1" w:rsidRDefault="00E16E38" w:rsidP="00E61BC8">
            <w:pPr>
              <w:spacing w:after="0"/>
              <w:rPr>
                <w:rFonts w:cstheme="minorHAnsi"/>
                <w:lang w:val="en-US"/>
              </w:rPr>
            </w:pPr>
            <w:r w:rsidRPr="003C0A28">
              <w:rPr>
                <w:rFonts w:cstheme="minorHAnsi"/>
                <w:lang w:val="en-US"/>
              </w:rPr>
              <w:t xml:space="preserve"> </w:t>
            </w:r>
            <w:r>
              <w:rPr>
                <w:rFonts w:cstheme="minorHAnsi"/>
                <w:lang w:val="en-US"/>
              </w:rPr>
              <w:t>The search criteria have been chosen</w:t>
            </w:r>
          </w:p>
        </w:tc>
        <w:tc>
          <w:tcPr>
            <w:tcW w:w="1559" w:type="dxa"/>
            <w:tcBorders>
              <w:top w:val="single" w:sz="6" w:space="0" w:color="auto"/>
              <w:bottom w:val="single" w:sz="6" w:space="0" w:color="auto"/>
            </w:tcBorders>
            <w:shd w:val="clear" w:color="auto" w:fill="00FF00"/>
            <w:vAlign w:val="center"/>
          </w:tcPr>
          <w:p w:rsidR="00E16E38" w:rsidRPr="0056181B" w:rsidRDefault="00E16E38" w:rsidP="00E61BC8">
            <w:pPr>
              <w:spacing w:after="0"/>
              <w:jc w:val="center"/>
              <w:rPr>
                <w:i/>
                <w:sz w:val="14"/>
                <w:szCs w:val="14"/>
              </w:rPr>
            </w:pPr>
          </w:p>
        </w:tc>
      </w:tr>
      <w:tr w:rsidR="00E16E38" w:rsidRPr="00544FC8" w:rsidTr="00AE5E00">
        <w:tc>
          <w:tcPr>
            <w:tcW w:w="865" w:type="dxa"/>
            <w:tcBorders>
              <w:top w:val="single" w:sz="6" w:space="0" w:color="auto"/>
              <w:bottom w:val="single" w:sz="2" w:space="0" w:color="auto"/>
            </w:tcBorders>
            <w:shd w:val="clear" w:color="auto" w:fill="FFFFFF" w:themeFill="background1"/>
            <w:vAlign w:val="center"/>
          </w:tcPr>
          <w:p w:rsidR="00E16E38" w:rsidRPr="005D1206" w:rsidRDefault="00E16E38" w:rsidP="00E61BC8">
            <w:pPr>
              <w:spacing w:after="0"/>
              <w:jc w:val="center"/>
              <w:rPr>
                <w:i/>
                <w:sz w:val="14"/>
                <w:szCs w:val="14"/>
              </w:rPr>
            </w:pPr>
            <w:r>
              <w:rPr>
                <w:i/>
                <w:sz w:val="14"/>
                <w:szCs w:val="14"/>
              </w:rPr>
              <w:t>Step-20</w:t>
            </w:r>
          </w:p>
        </w:tc>
        <w:tc>
          <w:tcPr>
            <w:tcW w:w="3499" w:type="dxa"/>
            <w:gridSpan w:val="4"/>
            <w:tcBorders>
              <w:top w:val="single" w:sz="6" w:space="0" w:color="auto"/>
              <w:bottom w:val="single" w:sz="2" w:space="0" w:color="auto"/>
            </w:tcBorders>
            <w:shd w:val="clear" w:color="auto" w:fill="FFFFFF" w:themeFill="background1"/>
          </w:tcPr>
          <w:p w:rsidR="00E16E38" w:rsidRPr="00E24DDB" w:rsidRDefault="00E16E38" w:rsidP="00E61BC8">
            <w:pPr>
              <w:pStyle w:val="NormalStep"/>
              <w:rPr>
                <w:rFonts w:asciiTheme="minorHAnsi" w:hAnsiTheme="minorHAnsi" w:cstheme="minorHAnsi"/>
                <w:b/>
                <w:sz w:val="22"/>
                <w:szCs w:val="22"/>
              </w:rPr>
            </w:pPr>
            <w:r w:rsidRPr="00057FF1">
              <w:rPr>
                <w:rFonts w:asciiTheme="minorHAnsi" w:hAnsiTheme="minorHAnsi" w:cstheme="minorHAnsi"/>
                <w:sz w:val="22"/>
                <w:szCs w:val="22"/>
              </w:rPr>
              <w:t xml:space="preserve">On </w:t>
            </w:r>
            <w:r>
              <w:rPr>
                <w:rFonts w:asciiTheme="minorHAnsi" w:hAnsiTheme="minorHAnsi" w:cstheme="minorHAnsi"/>
                <w:sz w:val="22"/>
                <w:szCs w:val="22"/>
              </w:rPr>
              <w:t>the search criteria panel click on the “Standing Order” button</w:t>
            </w:r>
          </w:p>
        </w:tc>
        <w:tc>
          <w:tcPr>
            <w:tcW w:w="2690" w:type="dxa"/>
            <w:gridSpan w:val="2"/>
            <w:tcBorders>
              <w:top w:val="single" w:sz="6" w:space="0" w:color="auto"/>
              <w:bottom w:val="single" w:sz="2" w:space="0" w:color="auto"/>
            </w:tcBorders>
            <w:shd w:val="clear" w:color="auto" w:fill="FFFFFF" w:themeFill="background1"/>
          </w:tcPr>
          <w:p w:rsidR="00E16E38" w:rsidRDefault="00E16E38" w:rsidP="00E61BC8">
            <w:pPr>
              <w:spacing w:after="0"/>
              <w:rPr>
                <w:rFonts w:cstheme="minorHAnsi"/>
                <w:lang w:val="en-GB"/>
              </w:rPr>
            </w:pPr>
            <w:r>
              <w:rPr>
                <w:rFonts w:cstheme="minorHAnsi"/>
                <w:lang w:val="en-GB"/>
              </w:rPr>
              <w:t xml:space="preserve"> A popup widget is spawn with :</w:t>
            </w:r>
          </w:p>
          <w:p w:rsidR="00E16E38" w:rsidRPr="00E6064E" w:rsidRDefault="00E16E38" w:rsidP="00035B23">
            <w:pPr>
              <w:pStyle w:val="Paragraphedeliste"/>
              <w:numPr>
                <w:ilvl w:val="0"/>
                <w:numId w:val="7"/>
              </w:numPr>
              <w:spacing w:after="0"/>
              <w:rPr>
                <w:rFonts w:cstheme="minorHAnsi"/>
                <w:lang w:val="en-GB"/>
              </w:rPr>
            </w:pPr>
            <w:r w:rsidRPr="00E6064E">
              <w:rPr>
                <w:rFonts w:cstheme="minorHAnsi"/>
                <w:lang w:val="en-GB"/>
              </w:rPr>
              <w:t>start and stop dates and time filled in with the current date</w:t>
            </w:r>
          </w:p>
          <w:p w:rsidR="00E16E38" w:rsidRDefault="00E16E38" w:rsidP="00035B23">
            <w:pPr>
              <w:pStyle w:val="Paragraphedeliste"/>
              <w:numPr>
                <w:ilvl w:val="0"/>
                <w:numId w:val="8"/>
              </w:numPr>
              <w:spacing w:after="0"/>
              <w:rPr>
                <w:rFonts w:cstheme="minorHAnsi"/>
                <w:lang w:val="en-GB"/>
              </w:rPr>
            </w:pPr>
            <w:r w:rsidRPr="00E6064E">
              <w:rPr>
                <w:rFonts w:cstheme="minorHAnsi"/>
                <w:lang w:val="en-GB"/>
              </w:rPr>
              <w:t xml:space="preserve">two radio buttons to choose the standing order type, either time-driven or data–driven. </w:t>
            </w:r>
          </w:p>
          <w:p w:rsidR="00E16E38" w:rsidRPr="00E6064E" w:rsidRDefault="00E16E38" w:rsidP="00035B23">
            <w:pPr>
              <w:pStyle w:val="Paragraphedeliste"/>
              <w:numPr>
                <w:ilvl w:val="0"/>
                <w:numId w:val="8"/>
              </w:numPr>
              <w:spacing w:after="0"/>
              <w:rPr>
                <w:rFonts w:cstheme="minorHAnsi"/>
                <w:lang w:val="en-GB"/>
              </w:rPr>
            </w:pPr>
            <w:r>
              <w:rPr>
                <w:rFonts w:cstheme="minorHAnsi"/>
                <w:lang w:val="en-GB"/>
              </w:rPr>
              <w:t>The openSearch url text field already filled with the openSearch url generated according to the chosen search criteria: the user can enter a new one.</w:t>
            </w:r>
          </w:p>
          <w:p w:rsidR="00E16E38" w:rsidRPr="003C0A28" w:rsidRDefault="00E16E38" w:rsidP="00E61BC8">
            <w:pPr>
              <w:spacing w:after="0"/>
              <w:rPr>
                <w:rFonts w:cstheme="minorHAnsi"/>
                <w:lang w:val="en-US"/>
              </w:rPr>
            </w:pPr>
            <w:r>
              <w:rPr>
                <w:rFonts w:cstheme="minorHAnsi"/>
                <w:lang w:val="en-GB"/>
              </w:rPr>
              <w:t>The data-driven type is already checked.</w:t>
            </w:r>
          </w:p>
        </w:tc>
        <w:tc>
          <w:tcPr>
            <w:tcW w:w="1559" w:type="dxa"/>
            <w:tcBorders>
              <w:top w:val="single" w:sz="6" w:space="0" w:color="auto"/>
              <w:bottom w:val="single" w:sz="6" w:space="0" w:color="auto"/>
            </w:tcBorders>
            <w:shd w:val="clear" w:color="auto" w:fill="00FF00"/>
            <w:vAlign w:val="center"/>
          </w:tcPr>
          <w:p w:rsidR="00E16E38" w:rsidRPr="0056181B" w:rsidRDefault="00E16E38" w:rsidP="00E61BC8">
            <w:pPr>
              <w:spacing w:after="0"/>
              <w:jc w:val="center"/>
              <w:rPr>
                <w:i/>
                <w:sz w:val="14"/>
                <w:szCs w:val="14"/>
              </w:rPr>
            </w:pPr>
            <w:r w:rsidRPr="0056181B">
              <w:rPr>
                <w:i/>
                <w:sz w:val="14"/>
                <w:szCs w:val="14"/>
              </w:rPr>
              <w:t>NGEO-</w:t>
            </w:r>
            <w:r>
              <w:rPr>
                <w:i/>
                <w:sz w:val="14"/>
                <w:szCs w:val="14"/>
              </w:rPr>
              <w:t>WEBC-PFC-0120</w:t>
            </w:r>
          </w:p>
        </w:tc>
      </w:tr>
      <w:tr w:rsidR="00E16E38" w:rsidRPr="00544FC8" w:rsidTr="00AE5E00">
        <w:tc>
          <w:tcPr>
            <w:tcW w:w="865" w:type="dxa"/>
            <w:tcBorders>
              <w:top w:val="single" w:sz="6" w:space="0" w:color="auto"/>
              <w:bottom w:val="single" w:sz="2" w:space="0" w:color="auto"/>
            </w:tcBorders>
            <w:shd w:val="clear" w:color="auto" w:fill="FFFFFF" w:themeFill="background1"/>
            <w:vAlign w:val="center"/>
          </w:tcPr>
          <w:p w:rsidR="00E16E38" w:rsidRPr="00544FC8" w:rsidRDefault="00E16E38" w:rsidP="00E61BC8">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E16E38" w:rsidRPr="00057FF1" w:rsidRDefault="00E16E38" w:rsidP="00E61BC8">
            <w:pPr>
              <w:pStyle w:val="NormalStep"/>
              <w:rPr>
                <w:rFonts w:asciiTheme="minorHAnsi" w:hAnsiTheme="minorHAnsi" w:cstheme="minorHAnsi"/>
                <w:sz w:val="22"/>
                <w:szCs w:val="22"/>
              </w:rPr>
            </w:pPr>
            <w:r>
              <w:rPr>
                <w:rFonts w:asciiTheme="minorHAnsi" w:hAnsiTheme="minorHAnsi" w:cstheme="minorHAnsi"/>
                <w:sz w:val="22"/>
                <w:szCs w:val="22"/>
              </w:rPr>
              <w:t>Click on “Create Request” button</w:t>
            </w:r>
          </w:p>
        </w:tc>
        <w:tc>
          <w:tcPr>
            <w:tcW w:w="2690" w:type="dxa"/>
            <w:gridSpan w:val="2"/>
            <w:tcBorders>
              <w:top w:val="single" w:sz="6" w:space="0" w:color="auto"/>
              <w:bottom w:val="single" w:sz="2" w:space="0" w:color="auto"/>
            </w:tcBorders>
            <w:shd w:val="clear" w:color="auto" w:fill="FFFFFF" w:themeFill="background1"/>
          </w:tcPr>
          <w:p w:rsidR="00E16E38" w:rsidRPr="00E6064E" w:rsidRDefault="00E16E38" w:rsidP="00E61BC8">
            <w:pPr>
              <w:spacing w:after="0"/>
              <w:rPr>
                <w:rFonts w:cstheme="minorHAnsi"/>
                <w:lang w:val="en-GB"/>
              </w:rPr>
            </w:pPr>
            <w:r>
              <w:rPr>
                <w:rFonts w:cstheme="minorHAnsi"/>
                <w:lang w:val="en-GB"/>
              </w:rPr>
              <w:t>The download managers list is displayed in order to choose the download manager. The first one in the list is already checked.</w:t>
            </w:r>
          </w:p>
        </w:tc>
        <w:tc>
          <w:tcPr>
            <w:tcW w:w="1559" w:type="dxa"/>
            <w:tcBorders>
              <w:top w:val="single" w:sz="6" w:space="0" w:color="auto"/>
              <w:bottom w:val="single" w:sz="6" w:space="0" w:color="auto"/>
            </w:tcBorders>
            <w:shd w:val="clear" w:color="auto" w:fill="00FF00"/>
            <w:vAlign w:val="center"/>
          </w:tcPr>
          <w:p w:rsidR="00E16E38" w:rsidRPr="004E5884" w:rsidRDefault="00E16E38" w:rsidP="00E61BC8">
            <w:pPr>
              <w:spacing w:after="0"/>
              <w:jc w:val="center"/>
              <w:rPr>
                <w:sz w:val="14"/>
                <w:szCs w:val="14"/>
                <w:highlight w:val="yellow"/>
                <w:lang w:val="en-US"/>
              </w:rPr>
            </w:pPr>
            <w:r w:rsidRPr="0056181B">
              <w:rPr>
                <w:i/>
                <w:sz w:val="14"/>
                <w:szCs w:val="14"/>
              </w:rPr>
              <w:t>NGEO-</w:t>
            </w:r>
            <w:r>
              <w:rPr>
                <w:i/>
                <w:sz w:val="14"/>
                <w:szCs w:val="14"/>
              </w:rPr>
              <w:t>WEBC-PFC-0121</w:t>
            </w:r>
          </w:p>
        </w:tc>
      </w:tr>
      <w:tr w:rsidR="00E16E38" w:rsidRPr="00544FC8" w:rsidTr="00AE5E00">
        <w:tc>
          <w:tcPr>
            <w:tcW w:w="865" w:type="dxa"/>
            <w:tcBorders>
              <w:top w:val="single" w:sz="6" w:space="0" w:color="auto"/>
              <w:bottom w:val="single" w:sz="2" w:space="0" w:color="auto"/>
            </w:tcBorders>
            <w:shd w:val="clear" w:color="auto" w:fill="FFFFFF" w:themeFill="background1"/>
            <w:vAlign w:val="center"/>
          </w:tcPr>
          <w:p w:rsidR="00E16E38" w:rsidRPr="005D1206" w:rsidRDefault="00E16E38" w:rsidP="00E61BC8">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E16E38" w:rsidRPr="00057FF1" w:rsidRDefault="00E16E38">
            <w:pPr>
              <w:pStyle w:val="NormalStep"/>
              <w:rPr>
                <w:rFonts w:asciiTheme="minorHAnsi" w:hAnsiTheme="minorHAnsi" w:cstheme="minorHAnsi"/>
                <w:sz w:val="22"/>
                <w:szCs w:val="22"/>
              </w:rPr>
            </w:pPr>
            <w:r>
              <w:rPr>
                <w:rFonts w:asciiTheme="minorHAnsi" w:hAnsiTheme="minorHAnsi" w:cstheme="minorHAnsi"/>
                <w:sz w:val="22"/>
                <w:szCs w:val="22"/>
              </w:rPr>
              <w:t xml:space="preserve">Click on “Validate” button </w:t>
            </w:r>
          </w:p>
        </w:tc>
        <w:tc>
          <w:tcPr>
            <w:tcW w:w="2690" w:type="dxa"/>
            <w:gridSpan w:val="2"/>
            <w:tcBorders>
              <w:top w:val="single" w:sz="6" w:space="0" w:color="auto"/>
              <w:bottom w:val="single" w:sz="2" w:space="0" w:color="auto"/>
            </w:tcBorders>
            <w:shd w:val="clear" w:color="auto" w:fill="FFFFFF" w:themeFill="background1"/>
          </w:tcPr>
          <w:p w:rsidR="00E16E38" w:rsidRPr="00102EF3" w:rsidRDefault="00E16E38" w:rsidP="00E61BC8">
            <w:pPr>
              <w:spacing w:after="0"/>
              <w:rPr>
                <w:rFonts w:cstheme="minorHAnsi"/>
                <w:lang w:val="en-GB"/>
              </w:rPr>
            </w:pPr>
            <w:r>
              <w:rPr>
                <w:rFonts w:cstheme="minorHAnsi"/>
                <w:lang w:val="en-GB"/>
              </w:rPr>
              <w:t>The validation request is sent to the server and the server response is received.  The message “Request Acknowledged” is displayed underneath the download managers list. Followed by the server response message. For this test case, the message is”</w:t>
            </w:r>
            <w:r w:rsidRPr="00E6064E">
              <w:rPr>
                <w:rFonts w:ascii="Consolas" w:hAnsi="Consolas" w:cs="Consolas"/>
                <w:sz w:val="20"/>
                <w:szCs w:val="20"/>
                <w:highlight w:val="blue"/>
                <w:lang w:val="en-US"/>
              </w:rPr>
              <w:t xml:space="preserve"> </w:t>
            </w:r>
            <w:r w:rsidRPr="00E6064E">
              <w:rPr>
                <w:rFonts w:cstheme="minorHAnsi"/>
                <w:lang w:val="en-US"/>
              </w:rPr>
              <w:t>Standing order data Access Request validated</w:t>
            </w:r>
            <w:r w:rsidRPr="00C67F8A">
              <w:rPr>
                <w:rFonts w:cstheme="minorHAnsi"/>
                <w:lang w:val="en-GB"/>
              </w:rPr>
              <w:t>”.</w:t>
            </w:r>
            <w:r>
              <w:rPr>
                <w:rFonts w:cstheme="minorHAnsi"/>
                <w:lang w:val="en-GB"/>
              </w:rPr>
              <w:t xml:space="preserve">  </w:t>
            </w:r>
          </w:p>
        </w:tc>
        <w:tc>
          <w:tcPr>
            <w:tcW w:w="1559" w:type="dxa"/>
            <w:tcBorders>
              <w:top w:val="single" w:sz="6" w:space="0" w:color="auto"/>
              <w:bottom w:val="single" w:sz="6" w:space="0" w:color="auto"/>
            </w:tcBorders>
            <w:shd w:val="clear" w:color="auto" w:fill="00FF00"/>
            <w:vAlign w:val="center"/>
          </w:tcPr>
          <w:p w:rsidR="00E16E38" w:rsidRPr="004E5884" w:rsidRDefault="00E16E38" w:rsidP="00E61BC8">
            <w:pPr>
              <w:spacing w:after="0"/>
              <w:jc w:val="center"/>
              <w:rPr>
                <w:sz w:val="14"/>
                <w:szCs w:val="14"/>
                <w:lang w:val="en-US"/>
              </w:rPr>
            </w:pPr>
            <w:r w:rsidRPr="0056181B">
              <w:rPr>
                <w:i/>
                <w:sz w:val="14"/>
                <w:szCs w:val="14"/>
              </w:rPr>
              <w:t>NGEO-</w:t>
            </w:r>
            <w:r>
              <w:rPr>
                <w:i/>
                <w:sz w:val="14"/>
                <w:szCs w:val="14"/>
              </w:rPr>
              <w:t>WEBC-PFC-0122</w:t>
            </w:r>
          </w:p>
        </w:tc>
      </w:tr>
      <w:tr w:rsidR="00E16E38" w:rsidRPr="00544FC8" w:rsidTr="00AE5E00">
        <w:tc>
          <w:tcPr>
            <w:tcW w:w="865" w:type="dxa"/>
            <w:tcBorders>
              <w:top w:val="single" w:sz="6" w:space="0" w:color="auto"/>
              <w:bottom w:val="single" w:sz="2"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bottom w:val="single" w:sz="2" w:space="0" w:color="auto"/>
            </w:tcBorders>
            <w:shd w:val="clear" w:color="auto" w:fill="FFFFFF" w:themeFill="background1"/>
          </w:tcPr>
          <w:p w:rsidR="00E16E38" w:rsidRPr="00E6064E" w:rsidRDefault="00E16E38">
            <w:pPr>
              <w:pStyle w:val="NormalStep"/>
              <w:rPr>
                <w:rFonts w:asciiTheme="minorHAnsi" w:hAnsiTheme="minorHAnsi" w:cstheme="minorHAnsi"/>
                <w:b/>
                <w:sz w:val="22"/>
                <w:szCs w:val="22"/>
              </w:rPr>
            </w:pPr>
            <w:r>
              <w:rPr>
                <w:rFonts w:asciiTheme="minorHAnsi" w:hAnsiTheme="minorHAnsi" w:cstheme="minorHAnsi"/>
                <w:sz w:val="22"/>
                <w:szCs w:val="22"/>
              </w:rPr>
              <w:t>Click on “Confirm” button</w:t>
            </w:r>
          </w:p>
        </w:tc>
        <w:tc>
          <w:tcPr>
            <w:tcW w:w="2690" w:type="dxa"/>
            <w:gridSpan w:val="2"/>
            <w:tcBorders>
              <w:top w:val="single" w:sz="6" w:space="0" w:color="auto"/>
              <w:bottom w:val="single" w:sz="2" w:space="0" w:color="auto"/>
            </w:tcBorders>
            <w:shd w:val="clear" w:color="auto" w:fill="FFFFFF" w:themeFill="background1"/>
          </w:tcPr>
          <w:p w:rsidR="00E16E38" w:rsidRPr="00102EF3" w:rsidRDefault="00E16E38" w:rsidP="00E61BC8">
            <w:pPr>
              <w:spacing w:after="0"/>
              <w:rPr>
                <w:rFonts w:cstheme="minorHAnsi"/>
                <w:lang w:val="en-GB"/>
              </w:rPr>
            </w:pPr>
            <w:r>
              <w:rPr>
                <w:rFonts w:cstheme="minorHAnsi"/>
                <w:lang w:val="en-GB"/>
              </w:rPr>
              <w:t xml:space="preserve">The confirmation standing order request is sent to the server. The server response is also received and the message “Request in </w:t>
            </w:r>
            <w:ins w:id="1220" w:author="Mokaddem Emna" w:date="2013-04-28T21:48:00Z">
              <w:r w:rsidR="007B068D">
                <w:rPr>
                  <w:rFonts w:cstheme="minorHAnsi"/>
                  <w:lang w:val="en-GB"/>
                </w:rPr>
                <w:t>Progress</w:t>
              </w:r>
              <w:r w:rsidR="007B068D" w:rsidDel="007B068D">
                <w:rPr>
                  <w:rFonts w:cstheme="minorHAnsi"/>
                  <w:lang w:val="en-GB"/>
                </w:rPr>
                <w:t xml:space="preserve"> </w:t>
              </w:r>
            </w:ins>
            <w:del w:id="1221" w:author="Mokaddem Emna" w:date="2013-04-28T21:48:00Z">
              <w:r w:rsidDel="007B068D">
                <w:rPr>
                  <w:rFonts w:cstheme="minorHAnsi"/>
                  <w:lang w:val="en-GB"/>
                </w:rPr>
                <w:delText>Process</w:delText>
              </w:r>
            </w:del>
            <w:r>
              <w:rPr>
                <w:rFonts w:cstheme="minorHAnsi"/>
                <w:lang w:val="en-GB"/>
              </w:rPr>
              <w:t xml:space="preserve">…” is </w:t>
            </w:r>
            <w:r>
              <w:rPr>
                <w:rFonts w:cstheme="minorHAnsi"/>
                <w:lang w:val="en-GB"/>
              </w:rPr>
              <w:lastRenderedPageBreak/>
              <w:t>displayed followed by the server response : “processing”</w:t>
            </w:r>
          </w:p>
        </w:tc>
        <w:tc>
          <w:tcPr>
            <w:tcW w:w="1559" w:type="dxa"/>
            <w:tcBorders>
              <w:top w:val="single" w:sz="6" w:space="0" w:color="auto"/>
              <w:bottom w:val="single" w:sz="2" w:space="0" w:color="auto"/>
            </w:tcBorders>
            <w:shd w:val="clear" w:color="auto" w:fill="00FF00"/>
            <w:vAlign w:val="center"/>
          </w:tcPr>
          <w:p w:rsidR="00E16E38" w:rsidRPr="00E6064E" w:rsidRDefault="00E16E38" w:rsidP="00E61BC8">
            <w:pPr>
              <w:spacing w:after="0"/>
              <w:jc w:val="center"/>
              <w:rPr>
                <w:sz w:val="14"/>
                <w:szCs w:val="14"/>
                <w:lang w:val="en-GB"/>
              </w:rPr>
            </w:pPr>
            <w:r w:rsidRPr="0056181B">
              <w:rPr>
                <w:i/>
                <w:sz w:val="14"/>
                <w:szCs w:val="14"/>
              </w:rPr>
              <w:lastRenderedPageBreak/>
              <w:t>NGEO-</w:t>
            </w:r>
            <w:r>
              <w:rPr>
                <w:i/>
                <w:sz w:val="14"/>
                <w:szCs w:val="14"/>
              </w:rPr>
              <w:t>WEBC-PFC-0123</w:t>
            </w:r>
          </w:p>
        </w:tc>
      </w:tr>
    </w:tbl>
    <w:p w:rsidR="00E16E38" w:rsidRDefault="00E16E38" w:rsidP="00E16E38">
      <w:pPr>
        <w:rPr>
          <w:lang w:val="en-US"/>
        </w:rPr>
      </w:pPr>
    </w:p>
    <w:p w:rsidR="00E16E38" w:rsidRDefault="00E16E38" w:rsidP="00E16E38">
      <w:pPr>
        <w:rPr>
          <w:lang w:val="en-US"/>
        </w:rPr>
      </w:pPr>
    </w:p>
    <w:p w:rsidR="00E16E38" w:rsidRPr="00BC3A7C" w:rsidRDefault="00E16E38" w:rsidP="00E16E38">
      <w:pPr>
        <w:pStyle w:val="Titre3"/>
      </w:pPr>
      <w:bookmarkStart w:id="1222" w:name="_Toc355023293"/>
      <w:r>
        <w:t>NGEO-WEBC-VTP-0125</w:t>
      </w:r>
      <w:bookmarkEnd w:id="1222"/>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sidRPr="007C2567">
              <w:rPr>
                <w:color w:val="548DD4"/>
                <w:sz w:val="16"/>
                <w:szCs w:val="16"/>
              </w:rPr>
              <w:t>NGEO-CTRL-VTP-0125</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Standing Order data access request: Time-driven request</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E61BC8">
        <w:tc>
          <w:tcPr>
            <w:tcW w:w="8613" w:type="dxa"/>
            <w:gridSpan w:val="8"/>
            <w:shd w:val="clear" w:color="auto" w:fill="47F62A"/>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E61BC8">
        <w:tc>
          <w:tcPr>
            <w:tcW w:w="4306" w:type="dxa"/>
            <w:gridSpan w:val="4"/>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7C2567" w:rsidRDefault="00E16E38" w:rsidP="00E61BC8">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Evidences</w:t>
            </w:r>
          </w:p>
        </w:tc>
      </w:tr>
      <w:tr w:rsidR="00E16E38" w:rsidRPr="007C2567" w:rsidTr="00E61BC8">
        <w:tc>
          <w:tcPr>
            <w:tcW w:w="8613" w:type="dxa"/>
            <w:gridSpan w:val="8"/>
            <w:shd w:val="clear" w:color="auto" w:fill="auto"/>
          </w:tcPr>
          <w:p w:rsidR="00BC58D3" w:rsidRDefault="00BC58D3" w:rsidP="00AE5E00">
            <w:pPr>
              <w:spacing w:after="0"/>
              <w:jc w:val="center"/>
            </w:pPr>
            <w:r>
              <w:rPr>
                <w:noProof/>
                <w:lang w:val="fr-FR" w:eastAsia="fr-FR"/>
              </w:rPr>
              <w:drawing>
                <wp:inline distT="0" distB="0" distL="0" distR="0" wp14:anchorId="22671D62" wp14:editId="68DEEF5F">
                  <wp:extent cx="2751152" cy="3163518"/>
                  <wp:effectExtent l="0" t="0" r="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125.PNG"/>
                          <pic:cNvPicPr/>
                        </pic:nvPicPr>
                        <pic:blipFill>
                          <a:blip r:embed="rId67" cstate="email">
                            <a:extLst>
                              <a:ext uri="{28A0092B-C50C-407E-A947-70E740481C1C}">
                                <a14:useLocalDpi xmlns:a14="http://schemas.microsoft.com/office/drawing/2010/main" val="0"/>
                              </a:ext>
                            </a:extLst>
                          </a:blip>
                          <a:stretch>
                            <a:fillRect/>
                          </a:stretch>
                        </pic:blipFill>
                        <pic:spPr>
                          <a:xfrm>
                            <a:off x="0" y="0"/>
                            <a:ext cx="2753396" cy="3166098"/>
                          </a:xfrm>
                          <a:prstGeom prst="rect">
                            <a:avLst/>
                          </a:prstGeom>
                        </pic:spPr>
                      </pic:pic>
                    </a:graphicData>
                  </a:graphic>
                </wp:inline>
              </w:drawing>
            </w:r>
          </w:p>
          <w:p w:rsidR="00E16E38" w:rsidRPr="007C2567" w:rsidRDefault="00E12E47" w:rsidP="00AE5E00">
            <w:pPr>
              <w:spacing w:after="0"/>
              <w:rPr>
                <w:color w:val="548DD4"/>
                <w:sz w:val="16"/>
                <w:szCs w:val="16"/>
                <w:lang w:val="en-US"/>
              </w:rPr>
            </w:pPr>
            <w:r>
              <w:t>Refer to above for other PFC</w:t>
            </w:r>
          </w:p>
        </w:tc>
      </w:tr>
      <w:tr w:rsidR="00E16E38" w:rsidRPr="007C2567" w:rsidTr="00E61BC8">
        <w:tc>
          <w:tcPr>
            <w:tcW w:w="865" w:type="dxa"/>
            <w:tcBorders>
              <w:bottom w:val="single" w:sz="6" w:space="0" w:color="auto"/>
            </w:tcBorders>
            <w:shd w:val="clear" w:color="auto" w:fill="A6A6A6"/>
          </w:tcPr>
          <w:p w:rsidR="00E16E38" w:rsidRPr="007C2567" w:rsidRDefault="00E16E38" w:rsidP="00E61BC8">
            <w:pPr>
              <w:spacing w:after="0"/>
              <w:jc w:val="center"/>
              <w:rPr>
                <w:b/>
                <w:sz w:val="14"/>
                <w:szCs w:val="14"/>
              </w:rPr>
            </w:pPr>
            <w:r w:rsidRPr="007C2567">
              <w:rPr>
                <w:b/>
                <w:sz w:val="14"/>
                <w:szCs w:val="14"/>
              </w:rPr>
              <w:t>Step</w:t>
            </w:r>
          </w:p>
        </w:tc>
        <w:tc>
          <w:tcPr>
            <w:tcW w:w="3499" w:type="dxa"/>
            <w:gridSpan w:val="4"/>
            <w:tcBorders>
              <w:bottom w:val="single" w:sz="6" w:space="0" w:color="auto"/>
            </w:tcBorders>
            <w:shd w:val="clear" w:color="auto" w:fill="A6A6A6"/>
          </w:tcPr>
          <w:p w:rsidR="00E16E38" w:rsidRPr="007C2567" w:rsidRDefault="00E16E38" w:rsidP="00E61BC8">
            <w:pPr>
              <w:spacing w:after="0"/>
              <w:jc w:val="center"/>
              <w:rPr>
                <w:b/>
                <w:sz w:val="14"/>
                <w:szCs w:val="14"/>
              </w:rPr>
            </w:pPr>
            <w:r w:rsidRPr="007C2567">
              <w:rPr>
                <w:b/>
                <w:sz w:val="14"/>
                <w:szCs w:val="14"/>
              </w:rPr>
              <w:t>Action</w:t>
            </w:r>
          </w:p>
        </w:tc>
        <w:tc>
          <w:tcPr>
            <w:tcW w:w="2690" w:type="dxa"/>
            <w:gridSpan w:val="2"/>
            <w:tcBorders>
              <w:bottom w:val="single" w:sz="6" w:space="0" w:color="auto"/>
            </w:tcBorders>
            <w:shd w:val="clear" w:color="auto" w:fill="A6A6A6"/>
          </w:tcPr>
          <w:p w:rsidR="00E16E38" w:rsidRPr="007C2567" w:rsidRDefault="00E16E38" w:rsidP="00E61BC8">
            <w:pPr>
              <w:spacing w:after="0"/>
              <w:jc w:val="center"/>
              <w:rPr>
                <w:b/>
                <w:sz w:val="14"/>
                <w:szCs w:val="14"/>
              </w:rPr>
            </w:pPr>
            <w:r w:rsidRPr="007C2567">
              <w:rPr>
                <w:b/>
                <w:sz w:val="14"/>
                <w:szCs w:val="14"/>
              </w:rPr>
              <w:t>Expected output</w:t>
            </w:r>
          </w:p>
        </w:tc>
        <w:tc>
          <w:tcPr>
            <w:tcW w:w="1559" w:type="dxa"/>
            <w:tcBorders>
              <w:bottom w:val="single" w:sz="6" w:space="0" w:color="auto"/>
            </w:tcBorders>
            <w:shd w:val="clear" w:color="auto" w:fill="A6A6A6"/>
          </w:tcPr>
          <w:p w:rsidR="00E16E38" w:rsidRPr="007C2567" w:rsidRDefault="00E16E38" w:rsidP="00E61BC8">
            <w:pPr>
              <w:spacing w:after="0"/>
              <w:jc w:val="center"/>
              <w:rPr>
                <w:b/>
                <w:sz w:val="14"/>
                <w:szCs w:val="14"/>
              </w:rPr>
            </w:pPr>
            <w:r w:rsidRPr="007C2567">
              <w:rPr>
                <w:b/>
                <w:sz w:val="14"/>
                <w:szCs w:val="14"/>
              </w:rPr>
              <w:t>Pass/Fail Criteria Id</w:t>
            </w:r>
          </w:p>
        </w:tc>
      </w:tr>
      <w:tr w:rsidR="00206722" w:rsidRPr="0056181B" w:rsidTr="00AE5E00">
        <w:tc>
          <w:tcPr>
            <w:tcW w:w="865" w:type="dxa"/>
            <w:shd w:val="clear" w:color="auto" w:fill="auto"/>
            <w:vAlign w:val="center"/>
          </w:tcPr>
          <w:p w:rsidR="00206722" w:rsidRPr="00544FC8" w:rsidRDefault="00206722" w:rsidP="00E12E47">
            <w:pPr>
              <w:spacing w:after="0"/>
              <w:jc w:val="center"/>
              <w:rPr>
                <w:i/>
                <w:sz w:val="14"/>
                <w:szCs w:val="14"/>
              </w:rPr>
            </w:pPr>
            <w:r w:rsidRPr="005D1206">
              <w:rPr>
                <w:i/>
                <w:sz w:val="14"/>
                <w:szCs w:val="14"/>
              </w:rPr>
              <w:t>Step-10</w:t>
            </w:r>
          </w:p>
        </w:tc>
        <w:tc>
          <w:tcPr>
            <w:tcW w:w="3499" w:type="dxa"/>
            <w:gridSpan w:val="4"/>
            <w:shd w:val="clear" w:color="auto" w:fill="auto"/>
          </w:tcPr>
          <w:p w:rsidR="00206722" w:rsidRPr="00057FF1" w:rsidRDefault="00206722" w:rsidP="00E12E47">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NGEO-WEBC-VTP-0030</w:t>
            </w:r>
            <w:r w:rsidRPr="00057FF1">
              <w:rPr>
                <w:rFonts w:asciiTheme="minorHAnsi" w:hAnsiTheme="minorHAnsi" w:cstheme="minorHAnsi"/>
                <w:sz w:val="22"/>
                <w:szCs w:val="22"/>
              </w:rPr>
              <w:t xml:space="preserve"> </w:t>
            </w:r>
          </w:p>
        </w:tc>
        <w:tc>
          <w:tcPr>
            <w:tcW w:w="2690" w:type="dxa"/>
            <w:gridSpan w:val="2"/>
            <w:shd w:val="clear" w:color="auto" w:fill="auto"/>
          </w:tcPr>
          <w:p w:rsidR="00206722" w:rsidRPr="00057FF1" w:rsidRDefault="00206722" w:rsidP="00E12E47">
            <w:pPr>
              <w:spacing w:after="0"/>
              <w:rPr>
                <w:rFonts w:cstheme="minorHAnsi"/>
                <w:lang w:val="en-US"/>
              </w:rPr>
            </w:pPr>
            <w:r w:rsidRPr="003C0A28">
              <w:rPr>
                <w:rFonts w:cstheme="minorHAnsi"/>
                <w:lang w:val="en-US"/>
              </w:rPr>
              <w:t xml:space="preserve"> </w:t>
            </w:r>
            <w:r>
              <w:rPr>
                <w:rFonts w:cstheme="minorHAnsi"/>
                <w:lang w:val="en-US"/>
              </w:rPr>
              <w:t>The search criteria have been chosen</w:t>
            </w:r>
          </w:p>
        </w:tc>
        <w:tc>
          <w:tcPr>
            <w:tcW w:w="1559" w:type="dxa"/>
            <w:shd w:val="clear" w:color="auto" w:fill="00FF00"/>
            <w:vAlign w:val="center"/>
          </w:tcPr>
          <w:p w:rsidR="00206722" w:rsidRPr="0056181B" w:rsidRDefault="00206722" w:rsidP="00E12E47">
            <w:pPr>
              <w:spacing w:after="0"/>
              <w:jc w:val="center"/>
              <w:rPr>
                <w:i/>
                <w:sz w:val="14"/>
                <w:szCs w:val="14"/>
              </w:rPr>
            </w:pPr>
          </w:p>
        </w:tc>
      </w:tr>
      <w:tr w:rsidR="00206722" w:rsidRPr="0056181B" w:rsidTr="00AE5E00">
        <w:tc>
          <w:tcPr>
            <w:tcW w:w="865" w:type="dxa"/>
            <w:shd w:val="clear" w:color="auto" w:fill="auto"/>
            <w:vAlign w:val="center"/>
          </w:tcPr>
          <w:p w:rsidR="00206722" w:rsidRPr="005D1206" w:rsidRDefault="00206722" w:rsidP="00E12E47">
            <w:pPr>
              <w:spacing w:after="0"/>
              <w:jc w:val="center"/>
              <w:rPr>
                <w:i/>
                <w:sz w:val="14"/>
                <w:szCs w:val="14"/>
              </w:rPr>
            </w:pPr>
            <w:r>
              <w:rPr>
                <w:i/>
                <w:sz w:val="14"/>
                <w:szCs w:val="14"/>
              </w:rPr>
              <w:t>Step-20</w:t>
            </w:r>
          </w:p>
        </w:tc>
        <w:tc>
          <w:tcPr>
            <w:tcW w:w="3499" w:type="dxa"/>
            <w:gridSpan w:val="4"/>
            <w:shd w:val="clear" w:color="auto" w:fill="auto"/>
          </w:tcPr>
          <w:p w:rsidR="00206722" w:rsidRPr="00E24DDB" w:rsidRDefault="00206722" w:rsidP="00E12E47">
            <w:pPr>
              <w:pStyle w:val="NormalStep"/>
              <w:rPr>
                <w:rFonts w:asciiTheme="minorHAnsi" w:hAnsiTheme="minorHAnsi" w:cstheme="minorHAnsi"/>
                <w:b/>
                <w:sz w:val="22"/>
                <w:szCs w:val="22"/>
              </w:rPr>
            </w:pPr>
            <w:r w:rsidRPr="00057FF1">
              <w:rPr>
                <w:rFonts w:asciiTheme="minorHAnsi" w:hAnsiTheme="minorHAnsi" w:cstheme="minorHAnsi"/>
                <w:sz w:val="22"/>
                <w:szCs w:val="22"/>
              </w:rPr>
              <w:t xml:space="preserve">On </w:t>
            </w:r>
            <w:r>
              <w:rPr>
                <w:rFonts w:asciiTheme="minorHAnsi" w:hAnsiTheme="minorHAnsi" w:cstheme="minorHAnsi"/>
                <w:sz w:val="22"/>
                <w:szCs w:val="22"/>
              </w:rPr>
              <w:t>the search criteria panel click on the “Standing Order” button</w:t>
            </w:r>
          </w:p>
        </w:tc>
        <w:tc>
          <w:tcPr>
            <w:tcW w:w="2690" w:type="dxa"/>
            <w:gridSpan w:val="2"/>
            <w:shd w:val="clear" w:color="auto" w:fill="auto"/>
          </w:tcPr>
          <w:p w:rsidR="00206722" w:rsidRDefault="00206722" w:rsidP="00E12E47">
            <w:pPr>
              <w:spacing w:after="0"/>
              <w:rPr>
                <w:rFonts w:cstheme="minorHAnsi"/>
                <w:lang w:val="en-GB"/>
              </w:rPr>
            </w:pPr>
            <w:r>
              <w:rPr>
                <w:rFonts w:cstheme="minorHAnsi"/>
                <w:lang w:val="en-GB"/>
              </w:rPr>
              <w:t xml:space="preserve"> A popup widget is spawn with :</w:t>
            </w:r>
          </w:p>
          <w:p w:rsidR="00206722" w:rsidRPr="005E1F45" w:rsidRDefault="00206722" w:rsidP="00035B23">
            <w:pPr>
              <w:pStyle w:val="Paragraphedeliste"/>
              <w:numPr>
                <w:ilvl w:val="0"/>
                <w:numId w:val="7"/>
              </w:numPr>
              <w:spacing w:after="0"/>
              <w:rPr>
                <w:rFonts w:cstheme="minorHAnsi"/>
                <w:lang w:val="en-GB"/>
              </w:rPr>
            </w:pPr>
            <w:r w:rsidRPr="005E1F45">
              <w:rPr>
                <w:rFonts w:cstheme="minorHAnsi"/>
                <w:lang w:val="en-GB"/>
              </w:rPr>
              <w:t>start and stop dates and time filled in with the current date</w:t>
            </w:r>
          </w:p>
          <w:p w:rsidR="00206722" w:rsidRDefault="00206722" w:rsidP="00035B23">
            <w:pPr>
              <w:pStyle w:val="Paragraphedeliste"/>
              <w:numPr>
                <w:ilvl w:val="0"/>
                <w:numId w:val="8"/>
              </w:numPr>
              <w:spacing w:after="0"/>
              <w:rPr>
                <w:rFonts w:cstheme="minorHAnsi"/>
                <w:lang w:val="en-GB"/>
              </w:rPr>
            </w:pPr>
            <w:r w:rsidRPr="005E1F45">
              <w:rPr>
                <w:rFonts w:cstheme="minorHAnsi"/>
                <w:lang w:val="en-GB"/>
              </w:rPr>
              <w:lastRenderedPageBreak/>
              <w:t xml:space="preserve">two radio buttons to choose the standing order type, either time-driven or data–driven. </w:t>
            </w:r>
          </w:p>
          <w:p w:rsidR="00206722" w:rsidRPr="008C18FD" w:rsidRDefault="00206722" w:rsidP="00035B23">
            <w:pPr>
              <w:pStyle w:val="Paragraphedeliste"/>
              <w:numPr>
                <w:ilvl w:val="0"/>
                <w:numId w:val="8"/>
              </w:numPr>
              <w:spacing w:after="0"/>
              <w:rPr>
                <w:rFonts w:cstheme="minorHAnsi"/>
                <w:lang w:val="en-GB"/>
              </w:rPr>
            </w:pPr>
            <w:r>
              <w:rPr>
                <w:rFonts w:cstheme="minorHAnsi"/>
                <w:lang w:val="en-GB"/>
              </w:rPr>
              <w:t>The openSearch url text field already filled with the openSearch url generated according to the chosen search criteria : the user is able to enter a new one.</w:t>
            </w:r>
          </w:p>
          <w:p w:rsidR="00206722" w:rsidRPr="003C0A28" w:rsidRDefault="00206722" w:rsidP="00E12E47">
            <w:pPr>
              <w:spacing w:after="0"/>
              <w:rPr>
                <w:rFonts w:cstheme="minorHAnsi"/>
                <w:lang w:val="en-US"/>
              </w:rPr>
            </w:pPr>
            <w:r>
              <w:rPr>
                <w:rFonts w:cstheme="minorHAnsi"/>
                <w:lang w:val="en-GB"/>
              </w:rPr>
              <w:t>The data-driven type is already checked.</w:t>
            </w:r>
          </w:p>
        </w:tc>
        <w:tc>
          <w:tcPr>
            <w:tcW w:w="1559" w:type="dxa"/>
            <w:shd w:val="clear" w:color="auto" w:fill="00FF00"/>
            <w:vAlign w:val="center"/>
          </w:tcPr>
          <w:p w:rsidR="00206722" w:rsidRPr="0056181B" w:rsidRDefault="00206722" w:rsidP="00E12E47">
            <w:pPr>
              <w:spacing w:after="0"/>
              <w:jc w:val="center"/>
              <w:rPr>
                <w:i/>
                <w:sz w:val="14"/>
                <w:szCs w:val="14"/>
              </w:rPr>
            </w:pPr>
          </w:p>
        </w:tc>
      </w:tr>
      <w:tr w:rsidR="00206722" w:rsidRPr="0056181B" w:rsidTr="00AE5E00">
        <w:tc>
          <w:tcPr>
            <w:tcW w:w="865" w:type="dxa"/>
            <w:shd w:val="clear" w:color="auto" w:fill="auto"/>
            <w:vAlign w:val="center"/>
          </w:tcPr>
          <w:p w:rsidR="00206722" w:rsidRDefault="00206722" w:rsidP="00E12E47">
            <w:pPr>
              <w:spacing w:after="0"/>
              <w:jc w:val="center"/>
              <w:rPr>
                <w:i/>
                <w:sz w:val="14"/>
                <w:szCs w:val="14"/>
              </w:rPr>
            </w:pPr>
            <w:r>
              <w:rPr>
                <w:i/>
                <w:sz w:val="14"/>
                <w:szCs w:val="14"/>
              </w:rPr>
              <w:lastRenderedPageBreak/>
              <w:t>Step-3</w:t>
            </w:r>
            <w:r w:rsidRPr="005D1206">
              <w:rPr>
                <w:i/>
                <w:sz w:val="14"/>
                <w:szCs w:val="14"/>
              </w:rPr>
              <w:t>0</w:t>
            </w:r>
          </w:p>
        </w:tc>
        <w:tc>
          <w:tcPr>
            <w:tcW w:w="3499" w:type="dxa"/>
            <w:gridSpan w:val="4"/>
            <w:shd w:val="clear" w:color="auto" w:fill="auto"/>
          </w:tcPr>
          <w:p w:rsidR="00206722" w:rsidRPr="00057FF1" w:rsidRDefault="00206722" w:rsidP="00E12E47">
            <w:pPr>
              <w:pStyle w:val="NormalStep"/>
              <w:rPr>
                <w:rFonts w:asciiTheme="minorHAnsi" w:hAnsiTheme="minorHAnsi" w:cstheme="minorHAnsi"/>
                <w:sz w:val="22"/>
                <w:szCs w:val="22"/>
              </w:rPr>
            </w:pPr>
            <w:r>
              <w:rPr>
                <w:rFonts w:asciiTheme="minorHAnsi" w:hAnsiTheme="minorHAnsi" w:cstheme="minorHAnsi"/>
                <w:sz w:val="22"/>
                <w:szCs w:val="22"/>
              </w:rPr>
              <w:t>Click on the radio button “Time-driven Order”</w:t>
            </w:r>
          </w:p>
        </w:tc>
        <w:tc>
          <w:tcPr>
            <w:tcW w:w="2690" w:type="dxa"/>
            <w:gridSpan w:val="2"/>
            <w:shd w:val="clear" w:color="auto" w:fill="auto"/>
          </w:tcPr>
          <w:p w:rsidR="00206722" w:rsidRDefault="00206722" w:rsidP="00E12E47">
            <w:pPr>
              <w:spacing w:after="0"/>
              <w:rPr>
                <w:rFonts w:cstheme="minorHAnsi"/>
                <w:lang w:val="en-GB"/>
              </w:rPr>
            </w:pPr>
            <w:r>
              <w:rPr>
                <w:rFonts w:cstheme="minorHAnsi"/>
                <w:lang w:val="en-GB"/>
              </w:rPr>
              <w:t>The form of time-driven parameters is displayed with a widget for the shifting period and for applying shifting on search filter time period.</w:t>
            </w:r>
          </w:p>
        </w:tc>
        <w:tc>
          <w:tcPr>
            <w:tcW w:w="1559" w:type="dxa"/>
            <w:shd w:val="clear" w:color="auto" w:fill="00FF00"/>
            <w:vAlign w:val="center"/>
          </w:tcPr>
          <w:p w:rsidR="00206722" w:rsidRPr="0056181B" w:rsidRDefault="00206722" w:rsidP="00E12E47">
            <w:pPr>
              <w:spacing w:after="0"/>
              <w:jc w:val="center"/>
              <w:rPr>
                <w:i/>
                <w:sz w:val="14"/>
                <w:szCs w:val="14"/>
              </w:rPr>
            </w:pPr>
            <w:r w:rsidRPr="0056181B">
              <w:rPr>
                <w:i/>
                <w:sz w:val="14"/>
                <w:szCs w:val="14"/>
              </w:rPr>
              <w:t>NGEO-</w:t>
            </w:r>
            <w:r>
              <w:rPr>
                <w:i/>
                <w:sz w:val="14"/>
                <w:szCs w:val="14"/>
              </w:rPr>
              <w:t>WEBC-PFC-0125</w:t>
            </w:r>
          </w:p>
        </w:tc>
      </w:tr>
      <w:tr w:rsidR="00206722" w:rsidRPr="004E5884" w:rsidTr="00AE5E00">
        <w:tc>
          <w:tcPr>
            <w:tcW w:w="865" w:type="dxa"/>
            <w:shd w:val="clear" w:color="auto" w:fill="auto"/>
            <w:vAlign w:val="center"/>
          </w:tcPr>
          <w:p w:rsidR="00206722" w:rsidRPr="00544FC8" w:rsidRDefault="00206722" w:rsidP="00E12E47">
            <w:pPr>
              <w:spacing w:after="0"/>
              <w:jc w:val="center"/>
              <w:rPr>
                <w:i/>
                <w:sz w:val="14"/>
                <w:szCs w:val="14"/>
              </w:rPr>
            </w:pPr>
            <w:r>
              <w:rPr>
                <w:i/>
                <w:sz w:val="14"/>
                <w:szCs w:val="14"/>
              </w:rPr>
              <w:t>Step-4</w:t>
            </w:r>
            <w:r w:rsidRPr="005D1206">
              <w:rPr>
                <w:i/>
                <w:sz w:val="14"/>
                <w:szCs w:val="14"/>
              </w:rPr>
              <w:t>0</w:t>
            </w:r>
          </w:p>
        </w:tc>
        <w:tc>
          <w:tcPr>
            <w:tcW w:w="3499" w:type="dxa"/>
            <w:gridSpan w:val="4"/>
            <w:shd w:val="clear" w:color="auto" w:fill="auto"/>
          </w:tcPr>
          <w:p w:rsidR="00206722" w:rsidRPr="00057FF1" w:rsidRDefault="00206722" w:rsidP="00E12E47">
            <w:pPr>
              <w:pStyle w:val="NormalStep"/>
              <w:rPr>
                <w:rFonts w:asciiTheme="minorHAnsi" w:hAnsiTheme="minorHAnsi" w:cstheme="minorHAnsi"/>
                <w:sz w:val="22"/>
                <w:szCs w:val="22"/>
              </w:rPr>
            </w:pPr>
            <w:r>
              <w:rPr>
                <w:rFonts w:asciiTheme="minorHAnsi" w:hAnsiTheme="minorHAnsi" w:cstheme="minorHAnsi"/>
                <w:sz w:val="22"/>
                <w:szCs w:val="22"/>
              </w:rPr>
              <w:t>Enter 15 in the number of days required in the Shifting period widget</w:t>
            </w:r>
          </w:p>
        </w:tc>
        <w:tc>
          <w:tcPr>
            <w:tcW w:w="2690" w:type="dxa"/>
            <w:gridSpan w:val="2"/>
            <w:shd w:val="clear" w:color="auto" w:fill="auto"/>
          </w:tcPr>
          <w:p w:rsidR="00206722" w:rsidRPr="005E1F45" w:rsidRDefault="00206722" w:rsidP="00E12E47">
            <w:pPr>
              <w:spacing w:after="0"/>
              <w:rPr>
                <w:rFonts w:cstheme="minorHAnsi"/>
                <w:lang w:val="en-GB"/>
              </w:rPr>
            </w:pPr>
          </w:p>
        </w:tc>
        <w:tc>
          <w:tcPr>
            <w:tcW w:w="1559" w:type="dxa"/>
            <w:shd w:val="clear" w:color="auto" w:fill="00FF00"/>
            <w:vAlign w:val="center"/>
          </w:tcPr>
          <w:p w:rsidR="00206722" w:rsidRPr="004E5884" w:rsidRDefault="00206722" w:rsidP="00E12E47">
            <w:pPr>
              <w:spacing w:after="0"/>
              <w:jc w:val="center"/>
              <w:rPr>
                <w:sz w:val="14"/>
                <w:szCs w:val="14"/>
                <w:highlight w:val="yellow"/>
                <w:lang w:val="en-US"/>
              </w:rPr>
            </w:pPr>
          </w:p>
        </w:tc>
      </w:tr>
      <w:tr w:rsidR="00206722" w:rsidRPr="004E5884" w:rsidTr="00AE5E00">
        <w:tc>
          <w:tcPr>
            <w:tcW w:w="865" w:type="dxa"/>
            <w:shd w:val="clear" w:color="auto" w:fill="auto"/>
            <w:vAlign w:val="center"/>
          </w:tcPr>
          <w:p w:rsidR="00206722" w:rsidRDefault="00206722" w:rsidP="00E12E47">
            <w:pPr>
              <w:spacing w:after="0"/>
              <w:jc w:val="center"/>
              <w:rPr>
                <w:i/>
                <w:sz w:val="14"/>
                <w:szCs w:val="14"/>
              </w:rPr>
            </w:pPr>
            <w:r>
              <w:rPr>
                <w:i/>
                <w:sz w:val="14"/>
                <w:szCs w:val="14"/>
              </w:rPr>
              <w:t>Step-5</w:t>
            </w:r>
            <w:r w:rsidRPr="005D1206">
              <w:rPr>
                <w:i/>
                <w:sz w:val="14"/>
                <w:szCs w:val="14"/>
              </w:rPr>
              <w:t>0</w:t>
            </w:r>
          </w:p>
        </w:tc>
        <w:tc>
          <w:tcPr>
            <w:tcW w:w="3499" w:type="dxa"/>
            <w:gridSpan w:val="4"/>
            <w:shd w:val="clear" w:color="auto" w:fill="auto"/>
          </w:tcPr>
          <w:p w:rsidR="00206722" w:rsidRDefault="00206722" w:rsidP="00E12E47">
            <w:pPr>
              <w:pStyle w:val="NormalStep"/>
              <w:rPr>
                <w:rFonts w:asciiTheme="minorHAnsi" w:hAnsiTheme="minorHAnsi" w:cstheme="minorHAnsi"/>
                <w:sz w:val="22"/>
                <w:szCs w:val="22"/>
              </w:rPr>
            </w:pPr>
            <w:r>
              <w:rPr>
                <w:rFonts w:asciiTheme="minorHAnsi" w:hAnsiTheme="minorHAnsi" w:cstheme="minorHAnsi"/>
                <w:sz w:val="22"/>
                <w:szCs w:val="22"/>
              </w:rPr>
              <w:t xml:space="preserve">Check the checkbox “Apply shifting to search filter time period” </w:t>
            </w:r>
          </w:p>
        </w:tc>
        <w:tc>
          <w:tcPr>
            <w:tcW w:w="2690" w:type="dxa"/>
            <w:gridSpan w:val="2"/>
            <w:shd w:val="clear" w:color="auto" w:fill="auto"/>
          </w:tcPr>
          <w:p w:rsidR="00206722" w:rsidRDefault="00206722" w:rsidP="00E12E47">
            <w:pPr>
              <w:spacing w:after="0"/>
              <w:rPr>
                <w:rFonts w:cstheme="minorHAnsi"/>
                <w:lang w:val="en-GB"/>
              </w:rPr>
            </w:pPr>
          </w:p>
        </w:tc>
        <w:tc>
          <w:tcPr>
            <w:tcW w:w="1559" w:type="dxa"/>
            <w:shd w:val="clear" w:color="auto" w:fill="00FF00"/>
            <w:vAlign w:val="center"/>
          </w:tcPr>
          <w:p w:rsidR="00206722" w:rsidRPr="004E5884" w:rsidRDefault="00206722" w:rsidP="00E12E47">
            <w:pPr>
              <w:spacing w:after="0"/>
              <w:jc w:val="center"/>
              <w:rPr>
                <w:sz w:val="14"/>
                <w:szCs w:val="14"/>
                <w:highlight w:val="yellow"/>
                <w:lang w:val="en-US"/>
              </w:rPr>
            </w:pPr>
          </w:p>
        </w:tc>
      </w:tr>
      <w:tr w:rsidR="00206722" w:rsidRPr="004E5884" w:rsidTr="00AE5E00">
        <w:tc>
          <w:tcPr>
            <w:tcW w:w="865" w:type="dxa"/>
            <w:shd w:val="clear" w:color="auto" w:fill="auto"/>
            <w:vAlign w:val="center"/>
          </w:tcPr>
          <w:p w:rsidR="00206722" w:rsidRDefault="00206722" w:rsidP="00E12E47">
            <w:pPr>
              <w:spacing w:after="0"/>
              <w:jc w:val="center"/>
              <w:rPr>
                <w:i/>
                <w:sz w:val="14"/>
                <w:szCs w:val="14"/>
              </w:rPr>
            </w:pPr>
            <w:r>
              <w:rPr>
                <w:i/>
                <w:sz w:val="14"/>
                <w:szCs w:val="14"/>
              </w:rPr>
              <w:t>Step-6</w:t>
            </w:r>
            <w:r w:rsidRPr="005D1206">
              <w:rPr>
                <w:i/>
                <w:sz w:val="14"/>
                <w:szCs w:val="14"/>
              </w:rPr>
              <w:t>0</w:t>
            </w:r>
          </w:p>
        </w:tc>
        <w:tc>
          <w:tcPr>
            <w:tcW w:w="3499" w:type="dxa"/>
            <w:gridSpan w:val="4"/>
            <w:shd w:val="clear" w:color="auto" w:fill="auto"/>
          </w:tcPr>
          <w:p w:rsidR="00206722" w:rsidRDefault="00206722" w:rsidP="00E12E47">
            <w:pPr>
              <w:pStyle w:val="NormalStep"/>
              <w:rPr>
                <w:rFonts w:asciiTheme="minorHAnsi" w:hAnsiTheme="minorHAnsi" w:cstheme="minorHAnsi"/>
                <w:sz w:val="22"/>
                <w:szCs w:val="22"/>
              </w:rPr>
            </w:pPr>
            <w:r>
              <w:rPr>
                <w:rFonts w:asciiTheme="minorHAnsi" w:hAnsiTheme="minorHAnsi" w:cstheme="minorHAnsi"/>
                <w:sz w:val="22"/>
                <w:szCs w:val="22"/>
              </w:rPr>
              <w:t>Click on “Create Request” button</w:t>
            </w:r>
          </w:p>
        </w:tc>
        <w:tc>
          <w:tcPr>
            <w:tcW w:w="2690" w:type="dxa"/>
            <w:gridSpan w:val="2"/>
            <w:shd w:val="clear" w:color="auto" w:fill="auto"/>
          </w:tcPr>
          <w:p w:rsidR="00206722" w:rsidRDefault="00206722" w:rsidP="00E12E47">
            <w:pPr>
              <w:spacing w:after="0"/>
              <w:rPr>
                <w:rFonts w:cstheme="minorHAnsi"/>
                <w:lang w:val="en-GB"/>
              </w:rPr>
            </w:pPr>
            <w:r>
              <w:rPr>
                <w:rFonts w:cstheme="minorHAnsi"/>
                <w:lang w:val="en-GB"/>
              </w:rPr>
              <w:t>The download managers list is displayed in order to choose the download manager. The first one in the list is already checked.</w:t>
            </w:r>
          </w:p>
        </w:tc>
        <w:tc>
          <w:tcPr>
            <w:tcW w:w="1559" w:type="dxa"/>
            <w:shd w:val="clear" w:color="auto" w:fill="00FF00"/>
            <w:vAlign w:val="center"/>
          </w:tcPr>
          <w:p w:rsidR="00206722" w:rsidRPr="004E5884" w:rsidRDefault="00206722" w:rsidP="00E12E47">
            <w:pPr>
              <w:spacing w:after="0"/>
              <w:jc w:val="center"/>
              <w:rPr>
                <w:sz w:val="14"/>
                <w:szCs w:val="14"/>
                <w:highlight w:val="yellow"/>
                <w:lang w:val="en-US"/>
              </w:rPr>
            </w:pPr>
            <w:r w:rsidRPr="0056181B">
              <w:rPr>
                <w:i/>
                <w:sz w:val="14"/>
                <w:szCs w:val="14"/>
              </w:rPr>
              <w:t>NGEO-</w:t>
            </w:r>
            <w:r>
              <w:rPr>
                <w:i/>
                <w:sz w:val="14"/>
                <w:szCs w:val="14"/>
              </w:rPr>
              <w:t>WEBC-PFC-0121</w:t>
            </w:r>
          </w:p>
        </w:tc>
      </w:tr>
      <w:tr w:rsidR="00206722" w:rsidRPr="004E5884" w:rsidTr="00AE5E00">
        <w:tc>
          <w:tcPr>
            <w:tcW w:w="865" w:type="dxa"/>
            <w:shd w:val="clear" w:color="auto" w:fill="auto"/>
            <w:vAlign w:val="center"/>
          </w:tcPr>
          <w:p w:rsidR="00206722" w:rsidRPr="005D1206" w:rsidRDefault="00206722" w:rsidP="00E12E47">
            <w:pPr>
              <w:spacing w:after="0"/>
              <w:jc w:val="center"/>
              <w:rPr>
                <w:i/>
                <w:sz w:val="14"/>
                <w:szCs w:val="14"/>
              </w:rPr>
            </w:pPr>
            <w:r>
              <w:rPr>
                <w:i/>
                <w:sz w:val="14"/>
                <w:szCs w:val="14"/>
              </w:rPr>
              <w:t>Step-7</w:t>
            </w:r>
            <w:r w:rsidRPr="005D1206">
              <w:rPr>
                <w:i/>
                <w:sz w:val="14"/>
                <w:szCs w:val="14"/>
              </w:rPr>
              <w:t>0</w:t>
            </w:r>
          </w:p>
        </w:tc>
        <w:tc>
          <w:tcPr>
            <w:tcW w:w="3499" w:type="dxa"/>
            <w:gridSpan w:val="4"/>
            <w:shd w:val="clear" w:color="auto" w:fill="auto"/>
          </w:tcPr>
          <w:p w:rsidR="00206722" w:rsidRPr="00057FF1" w:rsidRDefault="00206722">
            <w:pPr>
              <w:pStyle w:val="NormalStep"/>
              <w:rPr>
                <w:rFonts w:asciiTheme="minorHAnsi" w:hAnsiTheme="minorHAnsi" w:cstheme="minorHAnsi"/>
                <w:sz w:val="22"/>
                <w:szCs w:val="22"/>
              </w:rPr>
            </w:pPr>
            <w:r>
              <w:rPr>
                <w:rFonts w:asciiTheme="minorHAnsi" w:hAnsiTheme="minorHAnsi" w:cstheme="minorHAnsi"/>
                <w:sz w:val="22"/>
                <w:szCs w:val="22"/>
              </w:rPr>
              <w:t xml:space="preserve">Click on “Validate” button </w:t>
            </w:r>
          </w:p>
        </w:tc>
        <w:tc>
          <w:tcPr>
            <w:tcW w:w="2690" w:type="dxa"/>
            <w:gridSpan w:val="2"/>
            <w:shd w:val="clear" w:color="auto" w:fill="auto"/>
          </w:tcPr>
          <w:p w:rsidR="00206722" w:rsidRPr="00102EF3" w:rsidRDefault="00206722" w:rsidP="00E12E47">
            <w:pPr>
              <w:spacing w:after="0"/>
              <w:rPr>
                <w:rFonts w:cstheme="minorHAnsi"/>
                <w:lang w:val="en-GB"/>
              </w:rPr>
            </w:pPr>
            <w:r>
              <w:rPr>
                <w:rFonts w:cstheme="minorHAnsi"/>
                <w:lang w:val="en-GB"/>
              </w:rPr>
              <w:t>The validation request is sent to the server and the server response is received.  The message “Request Acknowledged” is displayed underneath the download managers list. Followed by the server response message. For this test case, the message is”</w:t>
            </w:r>
            <w:r w:rsidRPr="005E1F45">
              <w:rPr>
                <w:rFonts w:ascii="Consolas" w:hAnsi="Consolas" w:cs="Consolas"/>
                <w:sz w:val="20"/>
                <w:szCs w:val="20"/>
                <w:highlight w:val="blue"/>
                <w:lang w:val="en-US"/>
              </w:rPr>
              <w:t xml:space="preserve"> </w:t>
            </w:r>
            <w:r w:rsidRPr="005E1F45">
              <w:rPr>
                <w:rFonts w:cstheme="minorHAnsi"/>
                <w:lang w:val="en-US"/>
              </w:rPr>
              <w:t>Standing order data Access Request validated</w:t>
            </w:r>
            <w:r w:rsidRPr="005E1F45">
              <w:rPr>
                <w:rFonts w:cstheme="minorHAnsi"/>
                <w:lang w:val="en-GB"/>
              </w:rPr>
              <w:t>”.</w:t>
            </w:r>
            <w:r>
              <w:rPr>
                <w:rFonts w:cstheme="minorHAnsi"/>
                <w:lang w:val="en-GB"/>
              </w:rPr>
              <w:t xml:space="preserve">  </w:t>
            </w:r>
          </w:p>
        </w:tc>
        <w:tc>
          <w:tcPr>
            <w:tcW w:w="1559" w:type="dxa"/>
            <w:shd w:val="clear" w:color="auto" w:fill="00FF00"/>
            <w:vAlign w:val="center"/>
          </w:tcPr>
          <w:p w:rsidR="00206722" w:rsidRPr="004E5884" w:rsidRDefault="00206722" w:rsidP="00E12E47">
            <w:pPr>
              <w:spacing w:after="0"/>
              <w:jc w:val="center"/>
              <w:rPr>
                <w:sz w:val="14"/>
                <w:szCs w:val="14"/>
                <w:lang w:val="en-US"/>
              </w:rPr>
            </w:pPr>
            <w:r w:rsidRPr="0056181B">
              <w:rPr>
                <w:i/>
                <w:sz w:val="14"/>
                <w:szCs w:val="14"/>
              </w:rPr>
              <w:t>NGEO-</w:t>
            </w:r>
            <w:r>
              <w:rPr>
                <w:i/>
                <w:sz w:val="14"/>
                <w:szCs w:val="14"/>
              </w:rPr>
              <w:t>WEBC-PFC-0122</w:t>
            </w:r>
          </w:p>
        </w:tc>
      </w:tr>
      <w:tr w:rsidR="00206722" w:rsidRPr="005E1F45" w:rsidTr="00AE5E00">
        <w:tc>
          <w:tcPr>
            <w:tcW w:w="865" w:type="dxa"/>
            <w:shd w:val="clear" w:color="auto" w:fill="auto"/>
            <w:vAlign w:val="center"/>
          </w:tcPr>
          <w:p w:rsidR="00206722" w:rsidRDefault="00206722" w:rsidP="00E12E47">
            <w:pPr>
              <w:spacing w:after="0"/>
              <w:jc w:val="center"/>
              <w:rPr>
                <w:i/>
                <w:sz w:val="14"/>
                <w:szCs w:val="14"/>
              </w:rPr>
            </w:pPr>
            <w:r>
              <w:rPr>
                <w:i/>
                <w:sz w:val="14"/>
                <w:szCs w:val="14"/>
              </w:rPr>
              <w:t>Step-8</w:t>
            </w:r>
            <w:r w:rsidRPr="005D1206">
              <w:rPr>
                <w:i/>
                <w:sz w:val="14"/>
                <w:szCs w:val="14"/>
              </w:rPr>
              <w:t>0</w:t>
            </w:r>
          </w:p>
        </w:tc>
        <w:tc>
          <w:tcPr>
            <w:tcW w:w="3499" w:type="dxa"/>
            <w:gridSpan w:val="4"/>
            <w:shd w:val="clear" w:color="auto" w:fill="auto"/>
          </w:tcPr>
          <w:p w:rsidR="00206722" w:rsidRPr="005E1F45" w:rsidRDefault="00206722">
            <w:pPr>
              <w:pStyle w:val="NormalStep"/>
              <w:rPr>
                <w:rFonts w:asciiTheme="minorHAnsi" w:hAnsiTheme="minorHAnsi" w:cstheme="minorHAnsi"/>
                <w:b/>
                <w:sz w:val="22"/>
                <w:szCs w:val="22"/>
              </w:rPr>
            </w:pPr>
            <w:r>
              <w:rPr>
                <w:rFonts w:asciiTheme="minorHAnsi" w:hAnsiTheme="minorHAnsi" w:cstheme="minorHAnsi"/>
                <w:sz w:val="22"/>
                <w:szCs w:val="22"/>
              </w:rPr>
              <w:t>Click on “Confirm” button</w:t>
            </w:r>
          </w:p>
        </w:tc>
        <w:tc>
          <w:tcPr>
            <w:tcW w:w="2690" w:type="dxa"/>
            <w:gridSpan w:val="2"/>
            <w:shd w:val="clear" w:color="auto" w:fill="auto"/>
          </w:tcPr>
          <w:p w:rsidR="00206722" w:rsidRPr="00102EF3" w:rsidRDefault="00206722" w:rsidP="00E12E47">
            <w:pPr>
              <w:spacing w:after="0"/>
              <w:rPr>
                <w:rFonts w:cstheme="minorHAnsi"/>
                <w:lang w:val="en-GB"/>
              </w:rPr>
            </w:pPr>
            <w:r>
              <w:rPr>
                <w:rFonts w:cstheme="minorHAnsi"/>
                <w:lang w:val="en-GB"/>
              </w:rPr>
              <w:t xml:space="preserve">The confirmation standing order request is sent to the server. The server response </w:t>
            </w:r>
            <w:r>
              <w:rPr>
                <w:rFonts w:cstheme="minorHAnsi"/>
                <w:lang w:val="en-GB"/>
              </w:rPr>
              <w:lastRenderedPageBreak/>
              <w:t>is also received and the message “Request in Pro</w:t>
            </w:r>
            <w:ins w:id="1223" w:author="Mokaddem Emna" w:date="2013-04-28T21:47:00Z">
              <w:r w:rsidR="007B068D">
                <w:rPr>
                  <w:rFonts w:cstheme="minorHAnsi"/>
                  <w:lang w:val="en-GB"/>
                </w:rPr>
                <w:t>g</w:t>
              </w:r>
            </w:ins>
            <w:del w:id="1224" w:author="Mokaddem Emna" w:date="2013-04-28T21:47:00Z">
              <w:r w:rsidDel="007B068D">
                <w:rPr>
                  <w:rFonts w:cstheme="minorHAnsi"/>
                  <w:lang w:val="en-GB"/>
                </w:rPr>
                <w:delText>c</w:delText>
              </w:r>
            </w:del>
            <w:ins w:id="1225" w:author="Mokaddem Emna" w:date="2013-04-28T21:47:00Z">
              <w:r w:rsidR="007B068D">
                <w:rPr>
                  <w:rFonts w:cstheme="minorHAnsi"/>
                  <w:lang w:val="en-GB"/>
                </w:rPr>
                <w:t>r</w:t>
              </w:r>
            </w:ins>
            <w:r>
              <w:rPr>
                <w:rFonts w:cstheme="minorHAnsi"/>
                <w:lang w:val="en-GB"/>
              </w:rPr>
              <w:t>ess…” is displayed followed by the server response : “processing”</w:t>
            </w:r>
          </w:p>
        </w:tc>
        <w:tc>
          <w:tcPr>
            <w:tcW w:w="1559" w:type="dxa"/>
            <w:shd w:val="clear" w:color="auto" w:fill="00FF00"/>
            <w:vAlign w:val="center"/>
          </w:tcPr>
          <w:p w:rsidR="00206722" w:rsidRPr="005E1F45" w:rsidRDefault="00BC58D3" w:rsidP="00E12E47">
            <w:pPr>
              <w:spacing w:after="0"/>
              <w:jc w:val="center"/>
              <w:rPr>
                <w:sz w:val="14"/>
                <w:szCs w:val="14"/>
                <w:lang w:val="en-GB"/>
              </w:rPr>
            </w:pPr>
            <w:r w:rsidRPr="0056181B">
              <w:rPr>
                <w:i/>
                <w:sz w:val="14"/>
                <w:szCs w:val="14"/>
              </w:rPr>
              <w:lastRenderedPageBreak/>
              <w:t>NGEO-</w:t>
            </w:r>
            <w:r>
              <w:rPr>
                <w:i/>
                <w:sz w:val="14"/>
                <w:szCs w:val="14"/>
              </w:rPr>
              <w:t>WEBC-PFC-0123</w:t>
            </w:r>
          </w:p>
        </w:tc>
      </w:tr>
    </w:tbl>
    <w:p w:rsidR="00E16E38" w:rsidRDefault="00E16E38" w:rsidP="00E16E38">
      <w:pPr>
        <w:pStyle w:val="Titre3"/>
      </w:pPr>
      <w:bookmarkStart w:id="1226" w:name="_Toc355023294"/>
      <w:r>
        <w:lastRenderedPageBreak/>
        <w:t>NGEO-WEBC-VTP-0130</w:t>
      </w:r>
      <w:bookmarkEnd w:id="1226"/>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NGEO-CTRL-VTP-0130</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Pr>
                <w:i/>
                <w:color w:val="548DD4"/>
                <w:sz w:val="16"/>
                <w:szCs w:val="16"/>
                <w:lang w:val="en-US"/>
              </w:rPr>
              <w:t>Download Managers Monitoring</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E61BC8">
        <w:tc>
          <w:tcPr>
            <w:tcW w:w="8613" w:type="dxa"/>
            <w:gridSpan w:val="8"/>
            <w:shd w:val="clear" w:color="auto" w:fill="47F62A"/>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E61BC8">
        <w:tc>
          <w:tcPr>
            <w:tcW w:w="4306" w:type="dxa"/>
            <w:gridSpan w:val="4"/>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7C2567" w:rsidRDefault="00E16E38" w:rsidP="00E61BC8">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F824B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Evidences</w:t>
            </w:r>
          </w:p>
        </w:tc>
      </w:tr>
      <w:tr w:rsidR="00E16E38" w:rsidRPr="007C2567" w:rsidTr="00E61BC8">
        <w:tc>
          <w:tcPr>
            <w:tcW w:w="8613" w:type="dxa"/>
            <w:gridSpan w:val="8"/>
            <w:shd w:val="clear" w:color="auto" w:fill="auto"/>
          </w:tcPr>
          <w:p w:rsidR="00E16E38" w:rsidRPr="00CB1949" w:rsidRDefault="00E16E38" w:rsidP="00E61BC8">
            <w:pPr>
              <w:spacing w:after="0"/>
              <w:rPr>
                <w:sz w:val="4"/>
              </w:rPr>
            </w:pPr>
          </w:p>
          <w:p w:rsidR="00E16E38" w:rsidRPr="00BA15A0" w:rsidRDefault="00E16E38" w:rsidP="00E61BC8">
            <w:pPr>
              <w:spacing w:after="0"/>
              <w:rPr>
                <w:sz w:val="2"/>
              </w:rPr>
            </w:pPr>
          </w:p>
          <w:p w:rsidR="00E16E38" w:rsidRPr="00EE011B" w:rsidRDefault="00E16E38" w:rsidP="00E61BC8">
            <w:pPr>
              <w:spacing w:after="0"/>
              <w:rPr>
                <w:sz w:val="2"/>
              </w:rPr>
            </w:pPr>
          </w:p>
          <w:p w:rsidR="00206722" w:rsidRPr="007C2567" w:rsidRDefault="009547E5" w:rsidP="00E61BC8">
            <w:pPr>
              <w:spacing w:after="0"/>
              <w:rPr>
                <w:color w:val="548DD4"/>
                <w:sz w:val="16"/>
                <w:szCs w:val="16"/>
                <w:lang w:val="en-US"/>
              </w:rPr>
            </w:pPr>
            <w:r>
              <w:rPr>
                <w:noProof/>
                <w:lang w:val="fr-FR" w:eastAsia="fr-FR"/>
              </w:rPr>
              <w:drawing>
                <wp:inline distT="0" distB="0" distL="0" distR="0" wp14:anchorId="4B92073F" wp14:editId="3C2CDFC4">
                  <wp:extent cx="5332095" cy="2280285"/>
                  <wp:effectExtent l="0" t="0" r="1905"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130.png"/>
                          <pic:cNvPicPr/>
                        </pic:nvPicPr>
                        <pic:blipFill>
                          <a:blip r:embed="rId68" cstate="email">
                            <a:extLst>
                              <a:ext uri="{28A0092B-C50C-407E-A947-70E740481C1C}">
                                <a14:useLocalDpi xmlns:a14="http://schemas.microsoft.com/office/drawing/2010/main" val="0"/>
                              </a:ext>
                            </a:extLst>
                          </a:blip>
                          <a:stretch>
                            <a:fillRect/>
                          </a:stretch>
                        </pic:blipFill>
                        <pic:spPr>
                          <a:xfrm>
                            <a:off x="0" y="0"/>
                            <a:ext cx="5332095" cy="2280285"/>
                          </a:xfrm>
                          <a:prstGeom prst="rect">
                            <a:avLst/>
                          </a:prstGeom>
                        </pic:spPr>
                      </pic:pic>
                    </a:graphicData>
                  </a:graphic>
                </wp:inline>
              </w:drawing>
            </w:r>
          </w:p>
        </w:tc>
      </w:tr>
      <w:tr w:rsidR="00E16E38" w:rsidRPr="007C2567" w:rsidTr="00206722">
        <w:tc>
          <w:tcPr>
            <w:tcW w:w="865" w:type="dxa"/>
            <w:tcBorders>
              <w:bottom w:val="single" w:sz="6" w:space="0" w:color="auto"/>
            </w:tcBorders>
            <w:shd w:val="clear" w:color="auto" w:fill="A6A6A6"/>
          </w:tcPr>
          <w:p w:rsidR="00E16E38" w:rsidRPr="007C2567" w:rsidRDefault="00E16E38" w:rsidP="00E61BC8">
            <w:pPr>
              <w:spacing w:after="0"/>
              <w:jc w:val="center"/>
              <w:rPr>
                <w:b/>
                <w:sz w:val="14"/>
                <w:szCs w:val="14"/>
              </w:rPr>
            </w:pPr>
            <w:r w:rsidRPr="007C2567">
              <w:rPr>
                <w:b/>
                <w:sz w:val="14"/>
                <w:szCs w:val="14"/>
              </w:rPr>
              <w:t>Step</w:t>
            </w:r>
          </w:p>
        </w:tc>
        <w:tc>
          <w:tcPr>
            <w:tcW w:w="3499" w:type="dxa"/>
            <w:gridSpan w:val="4"/>
            <w:tcBorders>
              <w:bottom w:val="single" w:sz="6" w:space="0" w:color="auto"/>
            </w:tcBorders>
            <w:shd w:val="clear" w:color="auto" w:fill="A6A6A6"/>
          </w:tcPr>
          <w:p w:rsidR="00E16E38" w:rsidRPr="007C2567" w:rsidRDefault="00E16E38" w:rsidP="00E61BC8">
            <w:pPr>
              <w:spacing w:after="0"/>
              <w:jc w:val="center"/>
              <w:rPr>
                <w:b/>
                <w:sz w:val="14"/>
                <w:szCs w:val="14"/>
              </w:rPr>
            </w:pPr>
            <w:r w:rsidRPr="007C2567">
              <w:rPr>
                <w:b/>
                <w:sz w:val="14"/>
                <w:szCs w:val="14"/>
              </w:rPr>
              <w:t>Action</w:t>
            </w:r>
          </w:p>
        </w:tc>
        <w:tc>
          <w:tcPr>
            <w:tcW w:w="2690" w:type="dxa"/>
            <w:gridSpan w:val="2"/>
            <w:tcBorders>
              <w:bottom w:val="single" w:sz="6" w:space="0" w:color="auto"/>
            </w:tcBorders>
            <w:shd w:val="clear" w:color="auto" w:fill="A6A6A6"/>
          </w:tcPr>
          <w:p w:rsidR="00E16E38" w:rsidRPr="007C2567" w:rsidRDefault="00E16E38" w:rsidP="00E61BC8">
            <w:pPr>
              <w:spacing w:after="0"/>
              <w:jc w:val="center"/>
              <w:rPr>
                <w:b/>
                <w:sz w:val="14"/>
                <w:szCs w:val="14"/>
              </w:rPr>
            </w:pPr>
            <w:r w:rsidRPr="007C2567">
              <w:rPr>
                <w:b/>
                <w:sz w:val="14"/>
                <w:szCs w:val="14"/>
              </w:rPr>
              <w:t>Expected output</w:t>
            </w:r>
          </w:p>
        </w:tc>
        <w:tc>
          <w:tcPr>
            <w:tcW w:w="1559" w:type="dxa"/>
            <w:tcBorders>
              <w:bottom w:val="single" w:sz="6" w:space="0" w:color="auto"/>
            </w:tcBorders>
            <w:shd w:val="clear" w:color="auto" w:fill="A6A6A6"/>
          </w:tcPr>
          <w:p w:rsidR="00E16E38" w:rsidRPr="007C2567" w:rsidRDefault="00E16E38" w:rsidP="00E61BC8">
            <w:pPr>
              <w:spacing w:after="0"/>
              <w:jc w:val="center"/>
              <w:rPr>
                <w:b/>
                <w:sz w:val="14"/>
                <w:szCs w:val="14"/>
              </w:rPr>
            </w:pPr>
            <w:r w:rsidRPr="007C2567">
              <w:rPr>
                <w:b/>
                <w:sz w:val="14"/>
                <w:szCs w:val="14"/>
              </w:rPr>
              <w:t>Pass/Fail Criteria Id</w:t>
            </w: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605512" w:rsidRDefault="00E16E38" w:rsidP="00E61BC8">
            <w:pPr>
              <w:spacing w:after="0"/>
              <w:jc w:val="center"/>
              <w:rPr>
                <w:sz w:val="14"/>
                <w:szCs w:val="14"/>
              </w:rPr>
            </w:pPr>
            <w:r w:rsidRPr="00605512">
              <w:rPr>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pStyle w:val="NormalStep"/>
              <w:rPr>
                <w:rFonts w:asciiTheme="minorHAnsi" w:hAnsiTheme="minorHAnsi" w:cstheme="minorHAnsi"/>
                <w:sz w:val="22"/>
                <w:szCs w:val="22"/>
              </w:rPr>
            </w:pPr>
            <w:r w:rsidRPr="00C51757">
              <w:rPr>
                <w:rFonts w:asciiTheme="minorHAnsi" w:hAnsiTheme="minorHAnsi" w:cstheme="minorHAnsi"/>
                <w:sz w:val="22"/>
                <w:szCs w:val="22"/>
              </w:rPr>
              <w:t xml:space="preserve">Launch the web client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Pr="00605512" w:rsidRDefault="00E16E38" w:rsidP="00E61BC8">
            <w:pPr>
              <w:spacing w:after="0"/>
              <w:jc w:val="center"/>
              <w:rPr>
                <w:sz w:val="14"/>
                <w:szCs w:val="14"/>
              </w:rPr>
            </w:pPr>
          </w:p>
        </w:tc>
      </w:tr>
      <w:tr w:rsidR="00E16E38" w:rsidRPr="00732447"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605512" w:rsidRDefault="00E16E38" w:rsidP="00E61BC8">
            <w:pPr>
              <w:spacing w:after="0"/>
              <w:jc w:val="center"/>
              <w:rPr>
                <w:sz w:val="14"/>
                <w:szCs w:val="14"/>
              </w:rPr>
            </w:pPr>
            <w:r w:rsidRPr="00605512">
              <w:rPr>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605512" w:rsidRDefault="00E16E38" w:rsidP="00E61BC8">
            <w:pPr>
              <w:pStyle w:val="NormalStep"/>
              <w:rPr>
                <w:rFonts w:asciiTheme="minorHAnsi" w:hAnsiTheme="minorHAnsi" w:cstheme="minorHAnsi"/>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“My account”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rFonts w:cstheme="minorHAnsi"/>
                <w:lang w:val="en-US"/>
              </w:rPr>
            </w:pPr>
            <w:r>
              <w:rPr>
                <w:rFonts w:cstheme="minorHAnsi"/>
                <w:lang w:val="en-US"/>
              </w:rPr>
              <w:t>A tabular view is displayed. The default selected tab is the “Download Managers” with a table of registered download managers.</w:t>
            </w:r>
          </w:p>
          <w:p w:rsidR="00E16E38" w:rsidRDefault="00E16E38" w:rsidP="00E61BC8">
            <w:pPr>
              <w:spacing w:after="0"/>
              <w:rPr>
                <w:rFonts w:cstheme="minorHAnsi"/>
                <w:lang w:val="en-US"/>
              </w:rPr>
            </w:pPr>
            <w:r>
              <w:rPr>
                <w:rFonts w:cstheme="minorHAnsi"/>
                <w:lang w:val="en-US"/>
              </w:rPr>
              <w:t>For each download manager, the name, the identifier, the status, the user id, the ip address and the last access date are displayed.</w:t>
            </w:r>
          </w:p>
          <w:p w:rsidR="00E16E38" w:rsidRDefault="00E16E38" w:rsidP="00E61BC8">
            <w:pPr>
              <w:spacing w:after="0"/>
              <w:rPr>
                <w:rFonts w:cstheme="minorHAnsi"/>
                <w:lang w:val="en-US"/>
              </w:rPr>
            </w:pPr>
            <w:r>
              <w:rPr>
                <w:rFonts w:cstheme="minorHAnsi"/>
                <w:lang w:val="en-US"/>
              </w:rPr>
              <w:lastRenderedPageBreak/>
              <w:t>For an active download manager a circular green icon is displayed in for an inactive download manager a circular yellow icon is displayed, for an stopped download manager a circular red icon is displayed.</w:t>
            </w:r>
          </w:p>
          <w:p w:rsidR="00E16E38" w:rsidRPr="003C0A28" w:rsidRDefault="00E16E38" w:rsidP="00E61BC8">
            <w:pPr>
              <w:spacing w:after="0"/>
              <w:rPr>
                <w:rFonts w:cstheme="minorHAnsi"/>
                <w:lang w:val="en-US"/>
              </w:rPr>
            </w:pPr>
            <w:r>
              <w:rPr>
                <w:rFonts w:cstheme="minorHAnsi"/>
                <w:lang w:val="en-US"/>
              </w:rPr>
              <w:t>A button to install a download manager is displayed.</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Pr="00605512" w:rsidRDefault="00E16E38" w:rsidP="00E61BC8">
            <w:pPr>
              <w:spacing w:after="0"/>
              <w:jc w:val="center"/>
              <w:rPr>
                <w:sz w:val="14"/>
                <w:szCs w:val="14"/>
              </w:rPr>
            </w:pPr>
          </w:p>
        </w:tc>
      </w:tr>
      <w:tr w:rsidR="00E16E38" w:rsidRPr="004E5884"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605512" w:rsidRDefault="00E16E38" w:rsidP="00E61BC8">
            <w:pPr>
              <w:spacing w:after="0"/>
              <w:jc w:val="center"/>
              <w:rPr>
                <w:sz w:val="14"/>
                <w:szCs w:val="14"/>
              </w:rPr>
            </w:pPr>
            <w:r w:rsidRPr="00605512">
              <w:rPr>
                <w:sz w:val="14"/>
                <w:szCs w:val="14"/>
              </w:rPr>
              <w:lastRenderedPageBreak/>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pStyle w:val="NormalStep"/>
              <w:rPr>
                <w:rFonts w:asciiTheme="minorHAnsi" w:hAnsiTheme="minorHAnsi" w:cstheme="minorHAnsi"/>
                <w:sz w:val="22"/>
                <w:szCs w:val="22"/>
              </w:rPr>
            </w:pPr>
            <w:r>
              <w:rPr>
                <w:rFonts w:asciiTheme="minorHAnsi" w:hAnsiTheme="minorHAnsi" w:cstheme="minorHAnsi"/>
                <w:sz w:val="22"/>
                <w:szCs w:val="22"/>
              </w:rPr>
              <w:t>Click on an active download manager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605512" w:rsidRDefault="00E16E38" w:rsidP="00E61BC8">
            <w:pPr>
              <w:spacing w:after="0"/>
              <w:rPr>
                <w:rFonts w:cstheme="minorHAnsi"/>
                <w:lang w:val="en-US"/>
              </w:rPr>
            </w:pPr>
            <w:r w:rsidRPr="00605512">
              <w:rPr>
                <w:rFonts w:cstheme="minorHAnsi"/>
                <w:lang w:val="en-US"/>
              </w:rPr>
              <w:t>The ‘</w:t>
            </w:r>
            <w:r>
              <w:rPr>
                <w:rFonts w:cstheme="minorHAnsi"/>
                <w:lang w:val="en-US"/>
              </w:rPr>
              <w:t>Stop</w:t>
            </w:r>
            <w:r w:rsidRPr="00605512">
              <w:rPr>
                <w:rFonts w:cstheme="minorHAnsi"/>
                <w:lang w:val="en-US"/>
              </w:rPr>
              <w:t xml:space="preserve">’ </w:t>
            </w:r>
            <w:r>
              <w:rPr>
                <w:rFonts w:cstheme="minorHAnsi"/>
                <w:lang w:val="en-US"/>
              </w:rPr>
              <w:t xml:space="preserve">and </w:t>
            </w:r>
            <w:r w:rsidRPr="00605512">
              <w:rPr>
                <w:rFonts w:cstheme="minorHAnsi"/>
                <w:lang w:val="en-US"/>
              </w:rPr>
              <w:t>‘</w:t>
            </w:r>
            <w:r>
              <w:rPr>
                <w:rFonts w:cstheme="minorHAnsi"/>
                <w:lang w:val="en-US"/>
              </w:rPr>
              <w:t>Stop Immediately</w:t>
            </w:r>
            <w:r w:rsidRPr="00605512">
              <w:rPr>
                <w:rFonts w:cstheme="minorHAnsi"/>
                <w:lang w:val="en-US"/>
              </w:rPr>
              <w:t>’</w:t>
            </w:r>
            <w:r>
              <w:rPr>
                <w:rFonts w:cstheme="minorHAnsi"/>
                <w:lang w:val="en-US"/>
              </w:rPr>
              <w:t xml:space="preserve"> </w:t>
            </w:r>
            <w:r w:rsidRPr="00605512">
              <w:rPr>
                <w:rFonts w:cstheme="minorHAnsi"/>
                <w:lang w:val="en-US"/>
              </w:rPr>
              <w:t>button</w:t>
            </w:r>
            <w:r>
              <w:rPr>
                <w:rFonts w:cstheme="minorHAnsi"/>
                <w:lang w:val="en-US"/>
              </w:rPr>
              <w:t>s</w:t>
            </w:r>
            <w:r w:rsidRPr="00605512">
              <w:rPr>
                <w:rFonts w:cstheme="minorHAnsi"/>
                <w:lang w:val="en-US"/>
              </w:rPr>
              <w:t xml:space="preserve"> </w:t>
            </w:r>
            <w:r>
              <w:rPr>
                <w:rFonts w:cstheme="minorHAnsi"/>
                <w:lang w:val="en-US"/>
              </w:rPr>
              <w:t>are</w:t>
            </w:r>
            <w:r w:rsidRPr="00605512">
              <w:rPr>
                <w:rFonts w:cstheme="minorHAnsi"/>
                <w:lang w:val="en-US"/>
              </w:rPr>
              <w:t xml:space="preserve"> enabled.</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Pr="00605512" w:rsidRDefault="00E16E38" w:rsidP="00E61BC8">
            <w:pPr>
              <w:spacing w:after="0"/>
              <w:jc w:val="center"/>
              <w:rPr>
                <w:sz w:val="14"/>
                <w:szCs w:val="14"/>
              </w:rPr>
            </w:pPr>
          </w:p>
        </w:tc>
      </w:tr>
      <w:tr w:rsidR="00E16E38" w:rsidRPr="004E5884"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605512" w:rsidRDefault="00E16E38" w:rsidP="00E61BC8">
            <w:pPr>
              <w:spacing w:after="0"/>
              <w:jc w:val="center"/>
              <w:rPr>
                <w:sz w:val="14"/>
                <w:szCs w:val="14"/>
              </w:rPr>
            </w:pPr>
            <w:r w:rsidRPr="00605512">
              <w:rPr>
                <w:sz w:val="14"/>
                <w:szCs w:val="14"/>
              </w:rPr>
              <w:t>Step-40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pStyle w:val="NormalStep"/>
              <w:rPr>
                <w:rFonts w:asciiTheme="minorHAnsi" w:hAnsiTheme="minorHAnsi" w:cstheme="minorHAnsi"/>
                <w:sz w:val="22"/>
                <w:szCs w:val="22"/>
              </w:rPr>
            </w:pPr>
            <w:r w:rsidRPr="00BA15A0">
              <w:rPr>
                <w:rFonts w:asciiTheme="minorHAnsi" w:hAnsiTheme="minorHAnsi" w:cstheme="minorHAnsi"/>
                <w:sz w:val="22"/>
                <w:szCs w:val="22"/>
              </w:rPr>
              <w:t>Click on the ‘Stop’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605512" w:rsidRDefault="00E16E38" w:rsidP="00E61BC8">
            <w:pPr>
              <w:spacing w:after="0"/>
              <w:rPr>
                <w:rFonts w:cstheme="minorHAnsi"/>
                <w:lang w:val="en-US"/>
              </w:rPr>
            </w:pPr>
            <w:r w:rsidRPr="00605512">
              <w:rPr>
                <w:rFonts w:cstheme="minorHAnsi"/>
                <w:lang w:val="en-US"/>
              </w:rPr>
              <w:t>The message ‘</w:t>
            </w:r>
            <w:r>
              <w:rPr>
                <w:rFonts w:cstheme="minorHAnsi"/>
                <w:lang w:val="en-US"/>
              </w:rPr>
              <w:t>The server has received a stop command” appears. T</w:t>
            </w:r>
            <w:r w:rsidRPr="00605512">
              <w:rPr>
                <w:rFonts w:cstheme="minorHAnsi"/>
                <w:lang w:val="en-US"/>
              </w:rPr>
              <w:t xml:space="preserve">he </w:t>
            </w:r>
            <w:r>
              <w:rPr>
                <w:rFonts w:cstheme="minorHAnsi"/>
                <w:lang w:val="en-US"/>
              </w:rPr>
              <w:t>Stop</w:t>
            </w:r>
            <w:r w:rsidRPr="00605512">
              <w:rPr>
                <w:rFonts w:cstheme="minorHAnsi"/>
                <w:lang w:val="en-US"/>
              </w:rPr>
              <w:t>/</w:t>
            </w:r>
            <w:r>
              <w:rPr>
                <w:rFonts w:cstheme="minorHAnsi"/>
                <w:lang w:val="en-US"/>
              </w:rPr>
              <w:t xml:space="preserve"> Stop Immediately</w:t>
            </w:r>
            <w:r w:rsidRPr="00605512">
              <w:rPr>
                <w:rFonts w:cstheme="minorHAnsi"/>
                <w:lang w:val="en-US"/>
              </w:rPr>
              <w:t>’</w:t>
            </w:r>
            <w:r>
              <w:rPr>
                <w:rFonts w:cstheme="minorHAnsi"/>
                <w:lang w:val="en-US"/>
              </w:rPr>
              <w:t xml:space="preserve"> </w:t>
            </w:r>
            <w:r w:rsidRPr="00605512">
              <w:rPr>
                <w:rFonts w:cstheme="minorHAnsi"/>
                <w:lang w:val="en-US"/>
              </w:rPr>
              <w:t>button</w:t>
            </w:r>
            <w:r>
              <w:rPr>
                <w:rFonts w:cstheme="minorHAnsi"/>
                <w:lang w:val="en-US"/>
              </w:rPr>
              <w:t>s</w:t>
            </w:r>
            <w:r w:rsidRPr="00605512">
              <w:rPr>
                <w:rFonts w:cstheme="minorHAnsi"/>
                <w:lang w:val="en-US"/>
              </w:rPr>
              <w:t xml:space="preserve"> </w:t>
            </w:r>
            <w:r>
              <w:rPr>
                <w:rFonts w:cstheme="minorHAnsi"/>
                <w:lang w:val="en-US"/>
              </w:rPr>
              <w:t>are d</w:t>
            </w:r>
            <w:r w:rsidRPr="00605512">
              <w:rPr>
                <w:rFonts w:cstheme="minorHAnsi"/>
                <w:lang w:val="en-US"/>
              </w:rPr>
              <w:t>isable</w:t>
            </w:r>
            <w:r>
              <w:rPr>
                <w:rFonts w:cstheme="minorHAnsi"/>
                <w:lang w:val="en-US"/>
              </w:rPr>
              <w:t>d.</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Pr="00605512" w:rsidRDefault="00E16E38" w:rsidP="00E61BC8">
            <w:pPr>
              <w:spacing w:after="0"/>
              <w:jc w:val="center"/>
              <w:rPr>
                <w:sz w:val="14"/>
                <w:szCs w:val="14"/>
              </w:rPr>
            </w:pPr>
          </w:p>
        </w:tc>
      </w:tr>
      <w:tr w:rsidR="00E16E38" w:rsidRPr="004E5884"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605512" w:rsidRDefault="00E16E38" w:rsidP="00E61BC8">
            <w:pPr>
              <w:spacing w:after="0"/>
              <w:jc w:val="center"/>
              <w:rPr>
                <w:sz w:val="14"/>
                <w:szCs w:val="14"/>
              </w:rPr>
            </w:pPr>
            <w:r w:rsidRPr="00605512">
              <w:rPr>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pStyle w:val="NormalStep"/>
              <w:rPr>
                <w:rFonts w:asciiTheme="minorHAnsi" w:hAnsiTheme="minorHAnsi" w:cstheme="minorHAnsi"/>
                <w:sz w:val="22"/>
                <w:szCs w:val="22"/>
              </w:rPr>
            </w:pPr>
            <w:r>
              <w:rPr>
                <w:rFonts w:asciiTheme="minorHAnsi" w:hAnsiTheme="minorHAnsi" w:cstheme="minorHAnsi"/>
                <w:sz w:val="22"/>
                <w:szCs w:val="22"/>
              </w:rPr>
              <w:t>Click on an inactive download manager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605512" w:rsidRDefault="00E16E38" w:rsidP="00E61BC8">
            <w:pPr>
              <w:spacing w:after="0"/>
              <w:rPr>
                <w:rFonts w:cstheme="minorHAnsi"/>
                <w:lang w:val="en-US"/>
              </w:rPr>
            </w:pPr>
            <w:r w:rsidRPr="00605512">
              <w:rPr>
                <w:rFonts w:cstheme="minorHAnsi"/>
                <w:lang w:val="en-US"/>
              </w:rPr>
              <w:t>The ‘</w:t>
            </w:r>
            <w:r>
              <w:rPr>
                <w:rFonts w:cstheme="minorHAnsi"/>
                <w:lang w:val="en-US"/>
              </w:rPr>
              <w:t>Stop</w:t>
            </w:r>
            <w:r w:rsidRPr="00605512">
              <w:rPr>
                <w:rFonts w:cstheme="minorHAnsi"/>
                <w:lang w:val="en-US"/>
              </w:rPr>
              <w:t xml:space="preserve">’ </w:t>
            </w:r>
            <w:r>
              <w:rPr>
                <w:rFonts w:cstheme="minorHAnsi"/>
                <w:lang w:val="en-US"/>
              </w:rPr>
              <w:t xml:space="preserve">and </w:t>
            </w:r>
            <w:r w:rsidRPr="00605512">
              <w:rPr>
                <w:rFonts w:cstheme="minorHAnsi"/>
                <w:lang w:val="en-US"/>
              </w:rPr>
              <w:t>‘</w:t>
            </w:r>
            <w:r>
              <w:rPr>
                <w:rFonts w:cstheme="minorHAnsi"/>
                <w:lang w:val="en-US"/>
              </w:rPr>
              <w:t>Stop Immediately</w:t>
            </w:r>
            <w:r w:rsidRPr="00605512">
              <w:rPr>
                <w:rFonts w:cstheme="minorHAnsi"/>
                <w:lang w:val="en-US"/>
              </w:rPr>
              <w:t>’</w:t>
            </w:r>
            <w:r>
              <w:rPr>
                <w:rFonts w:cstheme="minorHAnsi"/>
                <w:lang w:val="en-US"/>
              </w:rPr>
              <w:t xml:space="preserve"> </w:t>
            </w:r>
            <w:r w:rsidRPr="00605512">
              <w:rPr>
                <w:rFonts w:cstheme="minorHAnsi"/>
                <w:lang w:val="en-US"/>
              </w:rPr>
              <w:t>button</w:t>
            </w:r>
            <w:r>
              <w:rPr>
                <w:rFonts w:cstheme="minorHAnsi"/>
                <w:lang w:val="en-US"/>
              </w:rPr>
              <w:t>s</w:t>
            </w:r>
            <w:r w:rsidRPr="00605512">
              <w:rPr>
                <w:rFonts w:cstheme="minorHAnsi"/>
                <w:lang w:val="en-US"/>
              </w:rPr>
              <w:t xml:space="preserve"> </w:t>
            </w:r>
            <w:r>
              <w:rPr>
                <w:rFonts w:cstheme="minorHAnsi"/>
                <w:lang w:val="en-US"/>
              </w:rPr>
              <w:t>are</w:t>
            </w:r>
            <w:r w:rsidRPr="00605512">
              <w:rPr>
                <w:rFonts w:cstheme="minorHAnsi"/>
                <w:lang w:val="en-US"/>
              </w:rPr>
              <w:t xml:space="preserve"> enabled.</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Pr="00605512" w:rsidRDefault="00E16E38" w:rsidP="00E61BC8">
            <w:pPr>
              <w:spacing w:after="0"/>
              <w:jc w:val="center"/>
              <w:rPr>
                <w:sz w:val="14"/>
                <w:szCs w:val="14"/>
              </w:rPr>
            </w:pP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605512" w:rsidRDefault="00E16E38" w:rsidP="00E61BC8">
            <w:pPr>
              <w:spacing w:after="0"/>
              <w:jc w:val="center"/>
              <w:rPr>
                <w:sz w:val="14"/>
                <w:szCs w:val="14"/>
              </w:rPr>
            </w:pPr>
            <w:r w:rsidRPr="00605512">
              <w:rPr>
                <w:sz w:val="14"/>
                <w:szCs w:val="14"/>
              </w:rPr>
              <w:t>Step-60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pStyle w:val="NormalStep"/>
              <w:rPr>
                <w:rFonts w:asciiTheme="minorHAnsi" w:hAnsiTheme="minorHAnsi" w:cstheme="minorHAnsi"/>
                <w:sz w:val="22"/>
                <w:szCs w:val="22"/>
              </w:rPr>
            </w:pPr>
            <w:r>
              <w:rPr>
                <w:rFonts w:asciiTheme="minorHAnsi" w:hAnsiTheme="minorHAnsi" w:cstheme="minorHAnsi"/>
                <w:sz w:val="22"/>
                <w:szCs w:val="22"/>
              </w:rPr>
              <w:t>Click on the ‘Stop Immediately’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605512" w:rsidRDefault="00E16E38" w:rsidP="00E61BC8">
            <w:pPr>
              <w:spacing w:after="0"/>
              <w:rPr>
                <w:rFonts w:cstheme="minorHAnsi"/>
                <w:lang w:val="en-US"/>
              </w:rPr>
            </w:pPr>
            <w:r w:rsidRPr="00605512">
              <w:rPr>
                <w:rFonts w:cstheme="minorHAnsi"/>
                <w:lang w:val="en-US"/>
              </w:rPr>
              <w:t>The message ‘</w:t>
            </w:r>
            <w:r>
              <w:rPr>
                <w:rFonts w:cstheme="minorHAnsi"/>
                <w:lang w:val="en-US"/>
              </w:rPr>
              <w:t>The server has received a stop immediately command” appears.</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Pr="00605512" w:rsidRDefault="00E16E38" w:rsidP="00E61BC8">
            <w:pPr>
              <w:spacing w:after="0"/>
              <w:jc w:val="center"/>
              <w:rPr>
                <w:sz w:val="14"/>
                <w:szCs w:val="14"/>
              </w:rPr>
            </w:pPr>
            <w:r w:rsidRPr="00605512">
              <w:rPr>
                <w:sz w:val="14"/>
                <w:szCs w:val="14"/>
              </w:rPr>
              <w:t>NGEO-WEBC-PFC-0130</w:t>
            </w: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605512" w:rsidRDefault="00E16E38" w:rsidP="00E61BC8">
            <w:pPr>
              <w:spacing w:after="0"/>
              <w:jc w:val="center"/>
              <w:rPr>
                <w:sz w:val="14"/>
                <w:szCs w:val="14"/>
              </w:rPr>
            </w:pPr>
            <w:r>
              <w:rPr>
                <w:sz w:val="14"/>
                <w:szCs w:val="14"/>
              </w:rPr>
              <w:t>Step-7</w:t>
            </w:r>
            <w:r w:rsidRPr="00605512">
              <w:rPr>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pStyle w:val="NormalStep"/>
              <w:rPr>
                <w:rFonts w:asciiTheme="minorHAnsi" w:hAnsiTheme="minorHAnsi" w:cstheme="minorHAnsi"/>
                <w:sz w:val="22"/>
                <w:szCs w:val="22"/>
              </w:rPr>
            </w:pPr>
            <w:r>
              <w:rPr>
                <w:rFonts w:asciiTheme="minorHAnsi" w:hAnsiTheme="minorHAnsi" w:cstheme="minorHAnsi"/>
                <w:sz w:val="22"/>
                <w:szCs w:val="22"/>
              </w:rPr>
              <w:t>Repeat step 50.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605512" w:rsidRDefault="00E16E38" w:rsidP="00E61BC8">
            <w:pPr>
              <w:spacing w:after="0"/>
              <w:rPr>
                <w:rFonts w:cstheme="minorHAnsi"/>
                <w:lang w:val="en-US"/>
              </w:rPr>
            </w:pPr>
            <w:r>
              <w:rPr>
                <w:rFonts w:cstheme="minorHAnsi"/>
                <w:lang w:val="en-US"/>
              </w:rPr>
              <w:t>The message: “Cannot change status: The download manager has just been stopped” appears.</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Pr="00605512" w:rsidRDefault="00E16E38" w:rsidP="00E61BC8">
            <w:pPr>
              <w:spacing w:after="0"/>
              <w:jc w:val="center"/>
              <w:rPr>
                <w:sz w:val="14"/>
                <w:szCs w:val="14"/>
              </w:rPr>
            </w:pPr>
          </w:p>
        </w:tc>
      </w:tr>
    </w:tbl>
    <w:p w:rsidR="00E16E38" w:rsidRPr="00697B64" w:rsidRDefault="00E16E38" w:rsidP="00E16E38">
      <w:pPr>
        <w:pStyle w:val="Titre3"/>
      </w:pPr>
      <w:bookmarkStart w:id="1227" w:name="_Toc355023295"/>
      <w:r>
        <w:t>NGEO-WEBC-VTP-0131</w:t>
      </w:r>
      <w:bookmarkEnd w:id="1227"/>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NGEO-CTRL-VTP-0131</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Pr>
                <w:i/>
                <w:color w:val="548DD4"/>
                <w:sz w:val="16"/>
                <w:szCs w:val="16"/>
                <w:lang w:val="en-US"/>
              </w:rPr>
              <w:t>Download Managers Monitoring when no download manager has been registered</w:t>
            </w:r>
          </w:p>
        </w:tc>
      </w:tr>
      <w:tr w:rsidR="00E16E38" w:rsidRPr="007C2567" w:rsidTr="00AE5E00">
        <w:tc>
          <w:tcPr>
            <w:tcW w:w="8613" w:type="dxa"/>
            <w:gridSpan w:val="8"/>
            <w:tcBorders>
              <w:bottom w:val="single" w:sz="6" w:space="0" w:color="auto"/>
            </w:tcBorders>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AE5E00">
        <w:tc>
          <w:tcPr>
            <w:tcW w:w="8613" w:type="dxa"/>
            <w:gridSpan w:val="8"/>
            <w:tcBorders>
              <w:top w:val="single" w:sz="6" w:space="0" w:color="auto"/>
              <w:bottom w:val="single" w:sz="6" w:space="0" w:color="auto"/>
            </w:tcBorders>
            <w:shd w:val="clear" w:color="auto" w:fill="47F62A"/>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AE5E00">
        <w:tc>
          <w:tcPr>
            <w:tcW w:w="4306" w:type="dxa"/>
            <w:gridSpan w:val="4"/>
            <w:tcBorders>
              <w:top w:val="single" w:sz="6" w:space="0" w:color="auto"/>
            </w:tcBorders>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tcBorders>
              <w:top w:val="single" w:sz="6" w:space="0" w:color="auto"/>
            </w:tcBorders>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7C2567" w:rsidRDefault="00E16E38" w:rsidP="00E61BC8">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lastRenderedPageBreak/>
              <w:t>Evidences</w:t>
            </w:r>
          </w:p>
        </w:tc>
      </w:tr>
      <w:tr w:rsidR="00E16E38" w:rsidRPr="007C2567" w:rsidTr="00E61BC8">
        <w:tc>
          <w:tcPr>
            <w:tcW w:w="8613" w:type="dxa"/>
            <w:gridSpan w:val="8"/>
            <w:shd w:val="clear" w:color="auto" w:fill="auto"/>
          </w:tcPr>
          <w:p w:rsidR="00E16E38" w:rsidRPr="007C2567" w:rsidRDefault="00AE5E00" w:rsidP="00206722">
            <w:pPr>
              <w:spacing w:after="0"/>
              <w:rPr>
                <w:color w:val="548DD4"/>
                <w:sz w:val="16"/>
                <w:szCs w:val="16"/>
                <w:lang w:val="en-US"/>
              </w:rPr>
            </w:pPr>
            <w:r>
              <w:rPr>
                <w:noProof/>
                <w:lang w:val="fr-FR" w:eastAsia="fr-FR"/>
              </w:rPr>
              <w:drawing>
                <wp:inline distT="0" distB="0" distL="0" distR="0" wp14:anchorId="6620D0E3" wp14:editId="13FA8203">
                  <wp:extent cx="5372100" cy="1028700"/>
                  <wp:effectExtent l="0" t="0" r="0" b="0"/>
                  <wp:docPr id="166" name="Picture 1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81608" cy="1030521"/>
                          </a:xfrm>
                          <a:prstGeom prst="rect">
                            <a:avLst/>
                          </a:prstGeom>
                        </pic:spPr>
                      </pic:pic>
                    </a:graphicData>
                  </a:graphic>
                </wp:inline>
              </w:drawing>
            </w:r>
          </w:p>
        </w:tc>
      </w:tr>
      <w:tr w:rsidR="00E16E38" w:rsidRPr="007C2567" w:rsidTr="00AE5E00">
        <w:tc>
          <w:tcPr>
            <w:tcW w:w="865" w:type="dxa"/>
            <w:tcBorders>
              <w:bottom w:val="single" w:sz="6" w:space="0" w:color="auto"/>
            </w:tcBorders>
            <w:shd w:val="clear" w:color="auto" w:fill="A6A6A6"/>
          </w:tcPr>
          <w:p w:rsidR="00E16E38" w:rsidRPr="007C2567" w:rsidRDefault="00E16E38" w:rsidP="00E61BC8">
            <w:pPr>
              <w:spacing w:after="0"/>
              <w:jc w:val="center"/>
              <w:rPr>
                <w:b/>
                <w:sz w:val="14"/>
                <w:szCs w:val="14"/>
              </w:rPr>
            </w:pPr>
            <w:r w:rsidRPr="007C2567">
              <w:rPr>
                <w:b/>
                <w:sz w:val="14"/>
                <w:szCs w:val="14"/>
              </w:rPr>
              <w:t>Step</w:t>
            </w:r>
          </w:p>
        </w:tc>
        <w:tc>
          <w:tcPr>
            <w:tcW w:w="3499" w:type="dxa"/>
            <w:gridSpan w:val="4"/>
            <w:tcBorders>
              <w:bottom w:val="single" w:sz="6" w:space="0" w:color="auto"/>
            </w:tcBorders>
            <w:shd w:val="clear" w:color="auto" w:fill="A6A6A6"/>
          </w:tcPr>
          <w:p w:rsidR="00E16E38" w:rsidRPr="007C2567" w:rsidRDefault="00E16E38" w:rsidP="00E61BC8">
            <w:pPr>
              <w:spacing w:after="0"/>
              <w:jc w:val="center"/>
              <w:rPr>
                <w:b/>
                <w:sz w:val="14"/>
                <w:szCs w:val="14"/>
              </w:rPr>
            </w:pPr>
            <w:r w:rsidRPr="007C2567">
              <w:rPr>
                <w:b/>
                <w:sz w:val="14"/>
                <w:szCs w:val="14"/>
              </w:rPr>
              <w:t>Action</w:t>
            </w:r>
          </w:p>
        </w:tc>
        <w:tc>
          <w:tcPr>
            <w:tcW w:w="2690" w:type="dxa"/>
            <w:gridSpan w:val="2"/>
            <w:tcBorders>
              <w:bottom w:val="single" w:sz="6" w:space="0" w:color="auto"/>
            </w:tcBorders>
            <w:shd w:val="clear" w:color="auto" w:fill="A6A6A6"/>
          </w:tcPr>
          <w:p w:rsidR="00E16E38" w:rsidRPr="007C2567" w:rsidRDefault="00E16E38" w:rsidP="00E61BC8">
            <w:pPr>
              <w:spacing w:after="0"/>
              <w:jc w:val="center"/>
              <w:rPr>
                <w:b/>
                <w:sz w:val="14"/>
                <w:szCs w:val="14"/>
              </w:rPr>
            </w:pPr>
            <w:r w:rsidRPr="007C2567">
              <w:rPr>
                <w:b/>
                <w:sz w:val="14"/>
                <w:szCs w:val="14"/>
              </w:rPr>
              <w:t>Expected output</w:t>
            </w:r>
          </w:p>
        </w:tc>
        <w:tc>
          <w:tcPr>
            <w:tcW w:w="1559" w:type="dxa"/>
            <w:tcBorders>
              <w:bottom w:val="single" w:sz="6" w:space="0" w:color="auto"/>
            </w:tcBorders>
            <w:shd w:val="clear" w:color="auto" w:fill="A6A6A6"/>
          </w:tcPr>
          <w:p w:rsidR="00E16E38" w:rsidRPr="007C2567" w:rsidRDefault="00E16E38" w:rsidP="00E61BC8">
            <w:pPr>
              <w:spacing w:after="0"/>
              <w:jc w:val="center"/>
              <w:rPr>
                <w:b/>
                <w:sz w:val="14"/>
                <w:szCs w:val="14"/>
              </w:rPr>
            </w:pPr>
            <w:r w:rsidRPr="007C2567">
              <w:rPr>
                <w:b/>
                <w:sz w:val="14"/>
                <w:szCs w:val="14"/>
              </w:rPr>
              <w:t>Pass/Fail Criteria Id</w:t>
            </w: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E61BC8">
            <w:pPr>
              <w:spacing w:after="0"/>
              <w:jc w:val="center"/>
              <w:rPr>
                <w:i/>
                <w:sz w:val="14"/>
                <w:szCs w:val="14"/>
              </w:rPr>
            </w:pPr>
            <w:r w:rsidRPr="005D1206">
              <w:rPr>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E16E38" w:rsidRPr="00057FF1" w:rsidRDefault="00E16E38" w:rsidP="00E61BC8">
            <w:pPr>
              <w:pStyle w:val="NormalStep"/>
              <w:rPr>
                <w:rFonts w:asciiTheme="minorHAnsi" w:hAnsiTheme="minorHAnsi" w:cstheme="minorHAnsi"/>
                <w:sz w:val="22"/>
                <w:szCs w:val="22"/>
              </w:rPr>
            </w:pPr>
            <w:r w:rsidRPr="00C51757">
              <w:rPr>
                <w:rFonts w:asciiTheme="minorHAnsi" w:hAnsiTheme="minorHAnsi" w:cstheme="minorHAnsi"/>
                <w:sz w:val="22"/>
                <w:szCs w:val="22"/>
              </w:rPr>
              <w:t>Launch</w:t>
            </w:r>
            <w:r>
              <w:rPr>
                <w:rFonts w:asciiTheme="minorHAnsi" w:hAnsiTheme="minorHAnsi" w:cstheme="minorHAnsi"/>
                <w:sz w:val="22"/>
                <w:szCs w:val="22"/>
              </w:rPr>
              <w:t xml:space="preserve"> the web client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E16E38" w:rsidRPr="00057FF1" w:rsidRDefault="00E16E38" w:rsidP="00E61BC8">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47F62A"/>
            <w:vAlign w:val="center"/>
          </w:tcPr>
          <w:p w:rsidR="00E16E38" w:rsidRPr="0056181B" w:rsidRDefault="00E16E38" w:rsidP="00E61BC8">
            <w:pPr>
              <w:spacing w:after="0"/>
              <w:jc w:val="center"/>
              <w:rPr>
                <w:i/>
                <w:sz w:val="14"/>
                <w:szCs w:val="14"/>
              </w:rPr>
            </w:pP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E61BC8">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E16E38" w:rsidRPr="00E24DDB" w:rsidRDefault="00E16E38" w:rsidP="00E61BC8">
            <w:pPr>
              <w:pStyle w:val="NormalStep"/>
              <w:rPr>
                <w:rFonts w:asciiTheme="minorHAnsi" w:hAnsiTheme="minorHAnsi" w:cstheme="minorHAnsi"/>
                <w:b/>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“My account”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E16E38" w:rsidRDefault="00E16E38" w:rsidP="00E61BC8">
            <w:pPr>
              <w:spacing w:after="0"/>
              <w:rPr>
                <w:rFonts w:cstheme="minorHAnsi"/>
                <w:lang w:val="en-US"/>
              </w:rPr>
            </w:pPr>
            <w:r>
              <w:rPr>
                <w:rFonts w:cstheme="minorHAnsi"/>
                <w:lang w:val="en-US"/>
              </w:rPr>
              <w:t>A tabular view is displayed. The default selected tab is the “Download Managers”.</w:t>
            </w:r>
          </w:p>
          <w:p w:rsidR="00E16E38" w:rsidRDefault="00E16E38" w:rsidP="00E61BC8">
            <w:pPr>
              <w:spacing w:after="0"/>
              <w:rPr>
                <w:rFonts w:cstheme="minorHAnsi"/>
                <w:lang w:val="en-US"/>
              </w:rPr>
            </w:pPr>
            <w:r>
              <w:rPr>
                <w:rFonts w:cstheme="minorHAnsi"/>
                <w:lang w:val="en-US"/>
              </w:rPr>
              <w:t>The view contains:</w:t>
            </w:r>
          </w:p>
          <w:p w:rsidR="00E16E38" w:rsidRPr="003C0A28" w:rsidRDefault="00E16E38" w:rsidP="00E61BC8">
            <w:pPr>
              <w:spacing w:after="0"/>
              <w:rPr>
                <w:rFonts w:cstheme="minorHAnsi"/>
                <w:lang w:val="en-US"/>
              </w:rPr>
            </w:pPr>
            <w:r>
              <w:rPr>
                <w:rFonts w:cstheme="minorHAnsi"/>
                <w:lang w:val="en-US"/>
              </w:rPr>
              <w:t xml:space="preserve">The message “No download manager has been registered. To install a Download Manager click on the following button: ” and A button “Install Download Manager”  </w:t>
            </w:r>
          </w:p>
        </w:tc>
        <w:tc>
          <w:tcPr>
            <w:tcW w:w="1559" w:type="dxa"/>
            <w:tcBorders>
              <w:top w:val="single" w:sz="6" w:space="0" w:color="auto"/>
              <w:left w:val="single" w:sz="6" w:space="0" w:color="auto"/>
              <w:bottom w:val="single" w:sz="6" w:space="0" w:color="auto"/>
              <w:right w:val="single" w:sz="2" w:space="0" w:color="auto"/>
            </w:tcBorders>
            <w:shd w:val="clear" w:color="auto" w:fill="47F62A"/>
            <w:vAlign w:val="center"/>
          </w:tcPr>
          <w:p w:rsidR="00E16E38" w:rsidRPr="00732447" w:rsidRDefault="00E16E38" w:rsidP="00E61BC8">
            <w:pPr>
              <w:spacing w:after="0"/>
              <w:jc w:val="center"/>
              <w:rPr>
                <w:i/>
                <w:sz w:val="14"/>
                <w:szCs w:val="14"/>
                <w:lang w:val="en-US"/>
              </w:rPr>
            </w:pPr>
            <w:r w:rsidRPr="0056181B">
              <w:rPr>
                <w:i/>
                <w:sz w:val="14"/>
                <w:szCs w:val="14"/>
              </w:rPr>
              <w:t>NGEO-</w:t>
            </w:r>
            <w:r>
              <w:rPr>
                <w:i/>
                <w:sz w:val="14"/>
                <w:szCs w:val="14"/>
              </w:rPr>
              <w:t>WEBC-PFC-0131</w:t>
            </w: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E61BC8">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
          <w:p w:rsidR="00E16E38" w:rsidRPr="00057FF1" w:rsidRDefault="00E16E38" w:rsidP="00E61BC8">
            <w:pPr>
              <w:pStyle w:val="NormalStep"/>
              <w:rPr>
                <w:rFonts w:asciiTheme="minorHAnsi" w:hAnsiTheme="minorHAnsi" w:cstheme="minorHAnsi"/>
                <w:sz w:val="22"/>
                <w:szCs w:val="22"/>
              </w:rPr>
            </w:pPr>
            <w:r>
              <w:rPr>
                <w:rFonts w:asciiTheme="minorHAnsi" w:hAnsiTheme="minorHAnsi" w:cstheme="minorHAnsi"/>
                <w:sz w:val="22"/>
                <w:szCs w:val="22"/>
              </w:rPr>
              <w:t>Click on the button ‘Install Download Manager’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
          <w:p w:rsidR="00E16E38" w:rsidRPr="00732447" w:rsidRDefault="00E16E38" w:rsidP="00E61BC8">
            <w:pPr>
              <w:spacing w:after="0"/>
              <w:rPr>
                <w:rFonts w:cstheme="minorHAnsi"/>
                <w:lang w:val="en-GB"/>
              </w:rPr>
            </w:pPr>
            <w:r>
              <w:rPr>
                <w:rFonts w:cstheme="minorHAnsi"/>
                <w:lang w:val="en-GB"/>
              </w:rPr>
              <w:t xml:space="preserve">The installation page of the download manager is displayed. </w:t>
            </w:r>
          </w:p>
        </w:tc>
        <w:tc>
          <w:tcPr>
            <w:tcW w:w="1559" w:type="dxa"/>
            <w:tcBorders>
              <w:top w:val="single" w:sz="6" w:space="0" w:color="auto"/>
              <w:left w:val="single" w:sz="6" w:space="0" w:color="auto"/>
              <w:bottom w:val="single" w:sz="6" w:space="0" w:color="auto"/>
              <w:right w:val="single" w:sz="2" w:space="0" w:color="auto"/>
            </w:tcBorders>
            <w:shd w:val="clear" w:color="auto" w:fill="47F62A"/>
            <w:vAlign w:val="center"/>
          </w:tcPr>
          <w:p w:rsidR="00E16E38" w:rsidRPr="004E5884" w:rsidRDefault="00E16E38" w:rsidP="00E61BC8">
            <w:pPr>
              <w:spacing w:after="0"/>
              <w:jc w:val="center"/>
              <w:rPr>
                <w:sz w:val="14"/>
                <w:szCs w:val="14"/>
                <w:highlight w:val="yellow"/>
                <w:lang w:val="en-US"/>
              </w:rPr>
            </w:pPr>
          </w:p>
        </w:tc>
      </w:tr>
    </w:tbl>
    <w:p w:rsidR="00E16E38" w:rsidRPr="00697B64" w:rsidRDefault="00E16E38" w:rsidP="00E16E38">
      <w:pPr>
        <w:pStyle w:val="Titre3"/>
      </w:pPr>
      <w:bookmarkStart w:id="1228" w:name="_Toc355023296"/>
      <w:r>
        <w:t>NGEO-WEBC-VTP-0140</w:t>
      </w:r>
      <w:bookmarkEnd w:id="1228"/>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Change w:id="1229">
          <w:tblGrid>
            <w:gridCol w:w="865"/>
            <w:gridCol w:w="742"/>
            <w:gridCol w:w="1903"/>
            <w:gridCol w:w="796"/>
            <w:gridCol w:w="58"/>
            <w:gridCol w:w="280"/>
            <w:gridCol w:w="2410"/>
            <w:gridCol w:w="1559"/>
          </w:tblGrid>
        </w:tblGridChange>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NGEO-CTRL-VTP-0140</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Pr>
                <w:i/>
                <w:color w:val="548DD4"/>
                <w:sz w:val="16"/>
                <w:szCs w:val="16"/>
                <w:lang w:val="en-US"/>
              </w:rPr>
              <w:t>Data Access Requests Monitoring</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E61BC8">
        <w:tc>
          <w:tcPr>
            <w:tcW w:w="8613" w:type="dxa"/>
            <w:gridSpan w:val="8"/>
            <w:shd w:val="clear" w:color="auto" w:fill="47F62A"/>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E61BC8">
        <w:tc>
          <w:tcPr>
            <w:tcW w:w="4306" w:type="dxa"/>
            <w:gridSpan w:val="4"/>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7C2567" w:rsidRDefault="00E16E38" w:rsidP="00E61BC8">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F824B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Evidences</w:t>
            </w:r>
          </w:p>
        </w:tc>
      </w:tr>
      <w:tr w:rsidR="00E16E38" w:rsidRPr="007C2567" w:rsidTr="00E61BC8">
        <w:tc>
          <w:tcPr>
            <w:tcW w:w="8613" w:type="dxa"/>
            <w:gridSpan w:val="8"/>
            <w:shd w:val="clear" w:color="auto" w:fill="auto"/>
          </w:tcPr>
          <w:p w:rsidR="00DB78FA" w:rsidRDefault="00834021" w:rsidP="00E61BC8">
            <w:pPr>
              <w:spacing w:after="0"/>
              <w:rPr>
                <w:ins w:id="1230" w:author="Mokaddem Emna" w:date="2013-04-28T20:01:00Z"/>
              </w:rPr>
            </w:pPr>
            <w:r>
              <w:rPr>
                <w:noProof/>
                <w:lang w:val="fr-FR" w:eastAsia="fr-FR"/>
              </w:rPr>
              <w:drawing>
                <wp:inline distT="0" distB="0" distL="0" distR="0" wp14:anchorId="12F8B982" wp14:editId="6AF177B5">
                  <wp:extent cx="5333889" cy="1619250"/>
                  <wp:effectExtent l="0" t="0" r="63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140.png"/>
                          <pic:cNvPicPr/>
                        </pic:nvPicPr>
                        <pic:blipFill>
                          <a:blip r:embed="rId70" cstate="email">
                            <a:extLst>
                              <a:ext uri="{28A0092B-C50C-407E-A947-70E740481C1C}">
                                <a14:useLocalDpi xmlns:a14="http://schemas.microsoft.com/office/drawing/2010/main" val="0"/>
                              </a:ext>
                            </a:extLst>
                          </a:blip>
                          <a:stretch>
                            <a:fillRect/>
                          </a:stretch>
                        </pic:blipFill>
                        <pic:spPr>
                          <a:xfrm>
                            <a:off x="0" y="0"/>
                            <a:ext cx="5332095" cy="1618705"/>
                          </a:xfrm>
                          <a:prstGeom prst="rect">
                            <a:avLst/>
                          </a:prstGeom>
                        </pic:spPr>
                      </pic:pic>
                    </a:graphicData>
                  </a:graphic>
                </wp:inline>
              </w:drawing>
            </w:r>
          </w:p>
          <w:p w:rsidR="00DB78FA" w:rsidRDefault="00DB78FA" w:rsidP="00E61BC8">
            <w:pPr>
              <w:spacing w:after="0"/>
              <w:rPr>
                <w:ins w:id="1231" w:author="Mokaddem Emna" w:date="2013-04-28T20:01:00Z"/>
              </w:rPr>
            </w:pPr>
            <w:ins w:id="1232" w:author="Mokaddem Emna" w:date="2013-04-28T20:01:00Z">
              <w:r>
                <w:rPr>
                  <w:noProof/>
                  <w:lang w:val="fr-FR" w:eastAsia="fr-FR"/>
                </w:rPr>
                <w:lastRenderedPageBreak/>
                <w:drawing>
                  <wp:inline distT="0" distB="0" distL="0" distR="0">
                    <wp:extent cx="5332095" cy="2746375"/>
                    <wp:effectExtent l="0" t="0" r="190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140.png"/>
                            <pic:cNvPicPr/>
                          </pic:nvPicPr>
                          <pic:blipFill>
                            <a:blip r:embed="rId71" cstate="email">
                              <a:extLst>
                                <a:ext uri="{28A0092B-C50C-407E-A947-70E740481C1C}">
                                  <a14:useLocalDpi xmlns:a14="http://schemas.microsoft.com/office/drawing/2010/main" val="0"/>
                                </a:ext>
                              </a:extLst>
                            </a:blip>
                            <a:stretch>
                              <a:fillRect/>
                            </a:stretch>
                          </pic:blipFill>
                          <pic:spPr>
                            <a:xfrm>
                              <a:off x="0" y="0"/>
                              <a:ext cx="5332095" cy="2746375"/>
                            </a:xfrm>
                            <a:prstGeom prst="rect">
                              <a:avLst/>
                            </a:prstGeom>
                          </pic:spPr>
                        </pic:pic>
                      </a:graphicData>
                    </a:graphic>
                  </wp:inline>
                </w:drawing>
              </w:r>
            </w:ins>
          </w:p>
          <w:p w:rsidR="00E16E38" w:rsidRPr="007A4051" w:rsidRDefault="00E16E38" w:rsidP="00E61BC8">
            <w:pPr>
              <w:spacing w:after="0"/>
              <w:rPr>
                <w:sz w:val="2"/>
              </w:rPr>
            </w:pPr>
            <w:r>
              <w:t xml:space="preserve">         </w:t>
            </w: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E61BC8">
            <w:pPr>
              <w:spacing w:after="0"/>
              <w:jc w:val="center"/>
              <w:rPr>
                <w:i/>
                <w:sz w:val="14"/>
                <w:szCs w:val="14"/>
              </w:rPr>
            </w:pPr>
            <w:r w:rsidRPr="005D1206">
              <w:rPr>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pStyle w:val="NormalStep"/>
              <w:rPr>
                <w:rFonts w:asciiTheme="minorHAnsi" w:hAnsiTheme="minorHAnsi" w:cstheme="minorHAnsi"/>
                <w:sz w:val="22"/>
                <w:szCs w:val="22"/>
              </w:rPr>
            </w:pPr>
            <w:r w:rsidRPr="00C51757">
              <w:rPr>
                <w:rFonts w:asciiTheme="minorHAnsi" w:hAnsiTheme="minorHAnsi" w:cstheme="minorHAnsi"/>
                <w:sz w:val="22"/>
                <w:szCs w:val="22"/>
              </w:rPr>
              <w:t>Launch</w:t>
            </w:r>
            <w:r>
              <w:rPr>
                <w:rFonts w:asciiTheme="minorHAnsi" w:hAnsiTheme="minorHAnsi" w:cstheme="minorHAnsi"/>
                <w:sz w:val="22"/>
                <w:szCs w:val="22"/>
              </w:rPr>
              <w:t xml:space="preserve"> the web client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spacing w:after="0"/>
              <w:rPr>
                <w:rFonts w:cstheme="minorHAnsi"/>
                <w:lang w:val="en-US"/>
              </w:rPr>
            </w:pP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Pr="0056181B" w:rsidRDefault="00E16E38" w:rsidP="00E61BC8">
            <w:pPr>
              <w:spacing w:after="0"/>
              <w:jc w:val="center"/>
              <w:rPr>
                <w:i/>
                <w:sz w:val="14"/>
                <w:szCs w:val="14"/>
              </w:rPr>
            </w:pPr>
          </w:p>
        </w:tc>
      </w:tr>
      <w:tr w:rsidR="00E16E38" w:rsidRPr="00D65684"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E61BC8">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B2632" w:rsidRDefault="00E16E38" w:rsidP="00E61BC8">
            <w:pPr>
              <w:pStyle w:val="NormalStep"/>
              <w:rPr>
                <w:rFonts w:asciiTheme="minorHAnsi" w:hAnsiTheme="minorHAnsi" w:cstheme="minorHAnsi"/>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“My account”</w:t>
            </w:r>
            <w:r w:rsidRPr="00057FF1">
              <w:rPr>
                <w:rFonts w:asciiTheme="minorHAnsi" w:hAnsiTheme="minorHAnsi" w:cstheme="minorHAnsi"/>
                <w:sz w:val="22"/>
                <w:szCs w:val="22"/>
              </w:rPr>
              <w:t xml:space="preserve"> button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3C0A28" w:rsidRDefault="00E16E38" w:rsidP="00E61BC8">
            <w:pPr>
              <w:spacing w:after="0"/>
              <w:rPr>
                <w:rFonts w:cstheme="minorHAnsi"/>
                <w:lang w:val="en-US"/>
              </w:rPr>
            </w:pPr>
            <w:r>
              <w:rPr>
                <w:rFonts w:cstheme="minorHAnsi"/>
                <w:lang w:val="en-US"/>
              </w:rPr>
              <w:t xml:space="preserve">A tabular view is displayed. The default selected tab is the “Download Managers”. </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Pr="000B2632" w:rsidRDefault="00E16E38" w:rsidP="00E61BC8">
            <w:pPr>
              <w:spacing w:after="0"/>
              <w:jc w:val="center"/>
              <w:rPr>
                <w:i/>
                <w:sz w:val="14"/>
                <w:szCs w:val="14"/>
              </w:rPr>
            </w:pPr>
          </w:p>
        </w:tc>
      </w:tr>
      <w:tr w:rsidR="00E16E38" w:rsidRPr="004E5884"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E61BC8">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pStyle w:val="NormalStep"/>
              <w:rPr>
                <w:rFonts w:asciiTheme="minorHAnsi" w:hAnsiTheme="minorHAnsi" w:cstheme="minorHAnsi"/>
                <w:sz w:val="22"/>
                <w:szCs w:val="22"/>
              </w:rPr>
            </w:pPr>
            <w:r w:rsidRPr="00986A94">
              <w:rPr>
                <w:rFonts w:asciiTheme="minorHAnsi" w:hAnsiTheme="minorHAnsi" w:cstheme="minorHAnsi"/>
                <w:sz w:val="22"/>
                <w:szCs w:val="22"/>
              </w:rPr>
              <w:t>Click on the tab “Data Access Requests”</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B2632" w:rsidRDefault="00E16E38" w:rsidP="00E61BC8">
            <w:pPr>
              <w:spacing w:after="0"/>
              <w:rPr>
                <w:rFonts w:cstheme="minorHAnsi"/>
                <w:lang w:val="en-US"/>
              </w:rPr>
            </w:pPr>
            <w:r w:rsidRPr="000B2632">
              <w:rPr>
                <w:rFonts w:cstheme="minorHAnsi"/>
                <w:lang w:val="en-US"/>
              </w:rPr>
              <w:t>The data access requests monitoring view is displayed. In the left side is displayed the list of download managers which are assigned to data access requests.</w:t>
            </w:r>
          </w:p>
          <w:p w:rsidR="00E16E38" w:rsidRPr="000B2632" w:rsidRDefault="00E16E38" w:rsidP="00E61BC8">
            <w:pPr>
              <w:spacing w:after="0"/>
              <w:rPr>
                <w:rFonts w:cstheme="minorHAnsi"/>
                <w:lang w:val="en-US"/>
              </w:rPr>
            </w:pPr>
            <w:r w:rsidRPr="000B2632">
              <w:rPr>
                <w:rFonts w:cstheme="minorHAnsi"/>
                <w:lang w:val="en-US"/>
              </w:rPr>
              <w:t>In the right side, is displayed the list of submitted data access requests.   Each line in the list is a data access request.</w:t>
            </w:r>
          </w:p>
          <w:p w:rsidR="00E16E38" w:rsidRPr="000B2632" w:rsidRDefault="00E16E38" w:rsidP="00E61BC8">
            <w:pPr>
              <w:spacing w:after="0"/>
              <w:rPr>
                <w:rFonts w:cstheme="minorHAnsi"/>
                <w:lang w:val="en-US"/>
              </w:rPr>
            </w:pPr>
            <w:r w:rsidRPr="000B2632">
              <w:rPr>
                <w:rFonts w:cstheme="minorHAnsi"/>
                <w:lang w:val="en-US"/>
              </w:rPr>
              <w:t>The colored icon on the right side does match the status of the data access request.</w:t>
            </w:r>
          </w:p>
          <w:p w:rsidR="00E16E38" w:rsidRPr="000B2632" w:rsidRDefault="00E16E38" w:rsidP="00E61BC8">
            <w:pPr>
              <w:spacing w:after="0"/>
              <w:rPr>
                <w:rFonts w:cstheme="minorHAnsi"/>
                <w:lang w:val="en-US"/>
              </w:rPr>
            </w:pPr>
            <w:r w:rsidRPr="000B2632">
              <w:rPr>
                <w:rFonts w:cstheme="minorHAnsi"/>
                <w:lang w:val="en-US"/>
              </w:rPr>
              <w:t xml:space="preserve">Processing status is represented by a circular green icon. </w:t>
            </w:r>
          </w:p>
          <w:p w:rsidR="00E16E38" w:rsidRPr="000B2632" w:rsidRDefault="00E16E38" w:rsidP="00E61BC8">
            <w:pPr>
              <w:spacing w:after="0"/>
              <w:rPr>
                <w:rFonts w:cstheme="minorHAnsi"/>
                <w:lang w:val="en-US"/>
              </w:rPr>
            </w:pPr>
            <w:r w:rsidRPr="000B2632">
              <w:rPr>
                <w:rFonts w:cstheme="minorHAnsi"/>
                <w:lang w:val="en-US"/>
              </w:rPr>
              <w:t xml:space="preserve">Paused status is represented by a circular yellow icon. </w:t>
            </w:r>
          </w:p>
          <w:p w:rsidR="00E16E38" w:rsidRPr="000B2632" w:rsidRDefault="00E16E38" w:rsidP="00E61BC8">
            <w:pPr>
              <w:spacing w:after="0"/>
              <w:rPr>
                <w:rFonts w:cstheme="minorHAnsi"/>
                <w:lang w:val="en-US"/>
              </w:rPr>
            </w:pPr>
            <w:r w:rsidRPr="000B2632">
              <w:rPr>
                <w:rFonts w:cstheme="minorHAnsi"/>
                <w:lang w:val="en-US"/>
              </w:rPr>
              <w:t xml:space="preserve">Cancelled status is represented by a circular </w:t>
            </w:r>
            <w:r w:rsidRPr="000B2632">
              <w:rPr>
                <w:rFonts w:cstheme="minorHAnsi"/>
                <w:lang w:val="en-US"/>
              </w:rPr>
              <w:lastRenderedPageBreak/>
              <w:t xml:space="preserve">red icon. </w:t>
            </w:r>
          </w:p>
          <w:p w:rsidR="00E16E38" w:rsidRPr="000B2632" w:rsidRDefault="00E16E38" w:rsidP="00E61BC8">
            <w:pPr>
              <w:spacing w:after="0"/>
              <w:rPr>
                <w:rFonts w:cstheme="minorHAnsi"/>
                <w:lang w:val="en-US"/>
              </w:rPr>
            </w:pPr>
          </w:p>
          <w:p w:rsidR="00E16E38" w:rsidRPr="000B2632" w:rsidRDefault="00E16E38" w:rsidP="00E61BC8">
            <w:pPr>
              <w:spacing w:after="0"/>
              <w:rPr>
                <w:rFonts w:cstheme="minorHAnsi"/>
                <w:lang w:val="en-US"/>
              </w:rPr>
            </w:pPr>
            <w:r w:rsidRPr="00E65C05">
              <w:rPr>
                <w:rFonts w:cstheme="minorHAnsi"/>
                <w:lang w:val="en-US"/>
              </w:rPr>
              <w:t>Completed status is represented by a circular maroon icon.</w:t>
            </w:r>
            <w:r w:rsidRPr="000B2632">
              <w:rPr>
                <w:rFonts w:cstheme="minorHAnsi"/>
                <w:lang w:val="en-US"/>
              </w:rPr>
              <w:t xml:space="preserve"> </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Pr="000B2632" w:rsidRDefault="00E16E38" w:rsidP="00E61BC8">
            <w:pPr>
              <w:spacing w:after="0"/>
              <w:jc w:val="center"/>
              <w:rPr>
                <w:i/>
                <w:sz w:val="14"/>
                <w:szCs w:val="14"/>
              </w:rPr>
            </w:pPr>
          </w:p>
        </w:tc>
      </w:tr>
      <w:tr w:rsidR="00E16E38" w:rsidRPr="004E5884"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E61BC8">
            <w:pPr>
              <w:spacing w:after="0"/>
              <w:jc w:val="center"/>
              <w:rPr>
                <w:i/>
                <w:sz w:val="14"/>
                <w:szCs w:val="14"/>
              </w:rPr>
            </w:pPr>
            <w:r>
              <w:rPr>
                <w:i/>
                <w:sz w:val="14"/>
                <w:szCs w:val="14"/>
              </w:rPr>
              <w:lastRenderedPageBreak/>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pStyle w:val="NormalStep"/>
              <w:rPr>
                <w:rFonts w:asciiTheme="minorHAnsi" w:hAnsiTheme="minorHAnsi" w:cstheme="minorHAnsi"/>
                <w:sz w:val="22"/>
                <w:szCs w:val="22"/>
              </w:rPr>
            </w:pPr>
            <w:r>
              <w:rPr>
                <w:rFonts w:asciiTheme="minorHAnsi" w:hAnsiTheme="minorHAnsi" w:cstheme="minorHAnsi"/>
                <w:sz w:val="22"/>
                <w:szCs w:val="22"/>
              </w:rPr>
              <w:t>Click on a processing data access request ie a data access request having a circular green icon.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B2632" w:rsidRDefault="00E16E38" w:rsidP="00E61BC8">
            <w:pPr>
              <w:spacing w:after="0"/>
              <w:rPr>
                <w:rFonts w:cstheme="minorHAnsi"/>
                <w:lang w:val="en-US"/>
              </w:rPr>
            </w:pPr>
            <w:r w:rsidRPr="000B2632">
              <w:rPr>
                <w:rFonts w:cstheme="minorHAnsi"/>
                <w:lang w:val="en-US"/>
              </w:rPr>
              <w:t xml:space="preserve">The data access request element is expanded showing the details of the data access request. </w:t>
            </w:r>
          </w:p>
          <w:p w:rsidR="00E16E38" w:rsidRPr="000B2632" w:rsidRDefault="00E16E38" w:rsidP="00E61BC8">
            <w:pPr>
              <w:spacing w:after="0"/>
              <w:rPr>
                <w:rFonts w:cstheme="minorHAnsi"/>
                <w:lang w:val="en-US"/>
              </w:rPr>
            </w:pPr>
            <w:r w:rsidRPr="000B2632">
              <w:rPr>
                <w:rFonts w:cstheme="minorHAnsi"/>
                <w:lang w:val="en-US"/>
              </w:rPr>
              <w:t>The button ‘Pause’ allows pausing the request, the button ‘Stop definitively’ allows cancelling the request. Both buttons are enabled.</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Pr="000B2632" w:rsidRDefault="00E16E38" w:rsidP="00E61BC8">
            <w:pPr>
              <w:spacing w:after="0"/>
              <w:jc w:val="center"/>
              <w:rPr>
                <w:i/>
                <w:sz w:val="14"/>
                <w:szCs w:val="14"/>
              </w:rPr>
            </w:pPr>
          </w:p>
        </w:tc>
      </w:tr>
      <w:tr w:rsidR="00DC73F7" w:rsidRPr="004E5884" w:rsidTr="00CC6C6C">
        <w:tblPrEx>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PrExChange w:id="1233" w:author="Mokaddem Emna" w:date="2013-04-28T19:57:00Z">
            <w:tblPrEx>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PrEx>
          </w:tblPrExChange>
        </w:tblPrEx>
        <w:trPr>
          <w:ins w:id="1234" w:author="Mokaddem Emna" w:date="2013-04-28T19:57:00Z"/>
        </w:trPr>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Change w:id="1235" w:author="Mokaddem Emna" w:date="2013-04-28T19:57:00Z">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tcPrChange>
          </w:tcPr>
          <w:p w:rsidR="00DC73F7" w:rsidRDefault="00DC73F7" w:rsidP="00E61BC8">
            <w:pPr>
              <w:spacing w:after="0"/>
              <w:jc w:val="center"/>
              <w:rPr>
                <w:ins w:id="1236" w:author="Mokaddem Emna" w:date="2013-04-28T19:57:00Z"/>
                <w:i/>
                <w:sz w:val="14"/>
                <w:szCs w:val="14"/>
              </w:rPr>
            </w:pPr>
            <w:ins w:id="1237" w:author="Mokaddem Emna" w:date="2013-04-28T19:57:00Z">
              <w:r>
                <w:rPr>
                  <w:i/>
                  <w:sz w:val="14"/>
                  <w:szCs w:val="14"/>
                </w:rPr>
                <w:t>Ste-50</w:t>
              </w:r>
            </w:ins>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tcPrChange w:id="1238" w:author="Mokaddem Emna" w:date="2013-04-28T19:57:00Z">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tcPrChange>
          </w:tcPr>
          <w:p w:rsidR="00DC73F7" w:rsidRDefault="00DC73F7" w:rsidP="00E61BC8">
            <w:pPr>
              <w:pStyle w:val="NormalStep"/>
              <w:rPr>
                <w:ins w:id="1239" w:author="Mokaddem Emna" w:date="2013-04-28T19:57:00Z"/>
                <w:rFonts w:asciiTheme="minorHAnsi" w:hAnsiTheme="minorHAnsi" w:cstheme="minorHAnsi"/>
                <w:sz w:val="22"/>
                <w:szCs w:val="22"/>
              </w:rPr>
            </w:pPr>
            <w:ins w:id="1240" w:author="Mokaddem Emna" w:date="2013-04-28T19:57:00Z">
              <w:r>
                <w:rPr>
                  <w:rFonts w:asciiTheme="minorHAnsi" w:hAnsiTheme="minorHAnsi" w:cstheme="minorHAnsi"/>
                  <w:sz w:val="22"/>
                  <w:szCs w:val="22"/>
                </w:rPr>
                <w:t>Click on the “Products” section to see the details of the embedded products</w:t>
              </w:r>
            </w:ins>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tcPrChange w:id="1241" w:author="Mokaddem Emna" w:date="2013-04-28T19:57:00Z">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tcPrChange>
          </w:tcPr>
          <w:p w:rsidR="00DC73F7" w:rsidRPr="000B2632" w:rsidRDefault="00DC73F7" w:rsidP="00E61BC8">
            <w:pPr>
              <w:spacing w:after="0"/>
              <w:rPr>
                <w:ins w:id="1242" w:author="Mokaddem Emna" w:date="2013-04-28T19:57:00Z"/>
                <w:rFonts w:cstheme="minorHAnsi"/>
                <w:lang w:val="en-US"/>
              </w:rPr>
            </w:pPr>
            <w:ins w:id="1243" w:author="Mokaddem Emna" w:date="2013-04-28T19:57:00Z">
              <w:r>
                <w:rPr>
                  <w:rFonts w:cstheme="minorHAnsi"/>
                  <w:lang w:val="en-GB"/>
                </w:rPr>
                <w:t>When products are already enclosed in the data access request: the following information is displayed: product url, status, %completion, the product expected size. If no products are available the sentence “No Products available” is displayed.</w:t>
              </w:r>
            </w:ins>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Change w:id="1244" w:author="Mokaddem Emna" w:date="2013-04-28T19:57:00Z">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tcPrChange>
          </w:tcPr>
          <w:p w:rsidR="00DC73F7" w:rsidRPr="000B2632" w:rsidRDefault="00DC73F7" w:rsidP="00E61BC8">
            <w:pPr>
              <w:spacing w:after="0"/>
              <w:jc w:val="center"/>
              <w:rPr>
                <w:ins w:id="1245" w:author="Mokaddem Emna" w:date="2013-04-28T19:57:00Z"/>
                <w:i/>
                <w:sz w:val="14"/>
                <w:szCs w:val="14"/>
              </w:rPr>
            </w:pPr>
          </w:p>
        </w:tc>
      </w:tr>
      <w:tr w:rsidR="00E16E38" w:rsidRPr="004E5884"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w:t>
            </w:r>
            <w:ins w:id="1246" w:author="Mokaddem Emna" w:date="2013-04-28T19:57:00Z">
              <w:r w:rsidR="00DC73F7">
                <w:rPr>
                  <w:i/>
                  <w:sz w:val="14"/>
                  <w:szCs w:val="14"/>
                </w:rPr>
                <w:t>6</w:t>
              </w:r>
            </w:ins>
            <w:del w:id="1247" w:author="Mokaddem Emna" w:date="2013-04-28T19:57:00Z">
              <w:r w:rsidDel="00DC73F7">
                <w:rPr>
                  <w:i/>
                  <w:sz w:val="14"/>
                  <w:szCs w:val="14"/>
                </w:rPr>
                <w:delText>5</w:delText>
              </w:r>
            </w:del>
            <w:r>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pStyle w:val="NormalStep"/>
              <w:rPr>
                <w:rFonts w:asciiTheme="minorHAnsi" w:hAnsiTheme="minorHAnsi" w:cstheme="minorHAnsi"/>
                <w:sz w:val="22"/>
                <w:szCs w:val="22"/>
              </w:rPr>
            </w:pPr>
            <w:r>
              <w:rPr>
                <w:rFonts w:asciiTheme="minorHAnsi" w:hAnsiTheme="minorHAnsi" w:cstheme="minorHAnsi"/>
                <w:sz w:val="22"/>
                <w:szCs w:val="22"/>
              </w:rPr>
              <w:t>Click on the ‘Pause’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B2632" w:rsidRDefault="00E16E38" w:rsidP="00E61BC8">
            <w:pPr>
              <w:spacing w:after="0"/>
              <w:rPr>
                <w:rFonts w:cstheme="minorHAnsi"/>
                <w:lang w:val="en-US"/>
              </w:rPr>
            </w:pPr>
            <w:r w:rsidRPr="000B2632">
              <w:rPr>
                <w:rFonts w:cstheme="minorHAnsi"/>
                <w:lang w:val="en-US"/>
              </w:rPr>
              <w:t xml:space="preserve">The request status is changed </w:t>
            </w:r>
            <w:r>
              <w:rPr>
                <w:rFonts w:cstheme="minorHAnsi"/>
                <w:lang w:val="en-US"/>
              </w:rPr>
              <w:t>to paused, the status icon colo</w:t>
            </w:r>
            <w:r w:rsidRPr="000B2632">
              <w:rPr>
                <w:rFonts w:cstheme="minorHAnsi"/>
                <w:lang w:val="en-US"/>
              </w:rPr>
              <w:t>r is changed to yellow and the pause button is renamed with ‘Resume’.</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Pr="000B2632" w:rsidRDefault="00E16E38" w:rsidP="00E61BC8">
            <w:pPr>
              <w:spacing w:after="0"/>
              <w:jc w:val="center"/>
              <w:rPr>
                <w:i/>
                <w:sz w:val="14"/>
                <w:szCs w:val="14"/>
              </w:rPr>
            </w:pP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w:t>
            </w:r>
            <w:ins w:id="1248" w:author="Mokaddem Emna" w:date="2013-04-28T19:57:00Z">
              <w:r w:rsidR="00DC73F7">
                <w:rPr>
                  <w:i/>
                  <w:sz w:val="14"/>
                  <w:szCs w:val="14"/>
                </w:rPr>
                <w:t>7</w:t>
              </w:r>
            </w:ins>
            <w:del w:id="1249" w:author="Mokaddem Emna" w:date="2013-04-28T19:57:00Z">
              <w:r w:rsidDel="00DC73F7">
                <w:rPr>
                  <w:i/>
                  <w:sz w:val="14"/>
                  <w:szCs w:val="14"/>
                </w:rPr>
                <w:delText>6</w:delText>
              </w:r>
            </w:del>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pStyle w:val="NormalStep"/>
              <w:rPr>
                <w:rFonts w:asciiTheme="minorHAnsi" w:hAnsiTheme="minorHAnsi" w:cstheme="minorHAnsi"/>
                <w:sz w:val="22"/>
                <w:szCs w:val="22"/>
              </w:rPr>
            </w:pPr>
            <w:r>
              <w:rPr>
                <w:rFonts w:asciiTheme="minorHAnsi" w:hAnsiTheme="minorHAnsi" w:cstheme="minorHAnsi"/>
                <w:sz w:val="22"/>
                <w:szCs w:val="22"/>
              </w:rPr>
              <w:t>Click on the ‘Resume’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B2632" w:rsidRDefault="00E16E38" w:rsidP="00834021">
            <w:pPr>
              <w:spacing w:after="0"/>
              <w:rPr>
                <w:rFonts w:cstheme="minorHAnsi"/>
                <w:lang w:val="en-US"/>
              </w:rPr>
            </w:pPr>
            <w:r w:rsidRPr="000B2632">
              <w:rPr>
                <w:rFonts w:cstheme="minorHAnsi"/>
                <w:lang w:val="en-US"/>
              </w:rPr>
              <w:t>The request status is changed to p</w:t>
            </w:r>
            <w:r>
              <w:rPr>
                <w:rFonts w:cstheme="minorHAnsi"/>
                <w:lang w:val="en-US"/>
              </w:rPr>
              <w:t>rocessing, the status icon colo</w:t>
            </w:r>
            <w:r w:rsidRPr="000B2632">
              <w:rPr>
                <w:rFonts w:cstheme="minorHAnsi"/>
                <w:lang w:val="en-US"/>
              </w:rPr>
              <w:t xml:space="preserve">r is changed to green and the </w:t>
            </w:r>
            <w:r w:rsidR="00834021">
              <w:rPr>
                <w:rFonts w:cstheme="minorHAnsi"/>
                <w:lang w:val="en-US"/>
              </w:rPr>
              <w:t>‘Resume’</w:t>
            </w:r>
            <w:r w:rsidR="00834021" w:rsidRPr="000B2632">
              <w:rPr>
                <w:rFonts w:cstheme="minorHAnsi"/>
                <w:lang w:val="en-US"/>
              </w:rPr>
              <w:t xml:space="preserve"> </w:t>
            </w:r>
            <w:r w:rsidRPr="000B2632">
              <w:rPr>
                <w:rFonts w:cstheme="minorHAnsi"/>
                <w:lang w:val="en-US"/>
              </w:rPr>
              <w:t>button is renamed with ‘Pause’.</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Pr="0056181B" w:rsidRDefault="00E16E38" w:rsidP="00E61BC8">
            <w:pPr>
              <w:spacing w:after="0"/>
              <w:jc w:val="center"/>
              <w:rPr>
                <w:i/>
                <w:sz w:val="14"/>
                <w:szCs w:val="14"/>
              </w:rPr>
            </w:pP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w:t>
            </w:r>
            <w:ins w:id="1250" w:author="Mokaddem Emna" w:date="2013-04-28T19:58:00Z">
              <w:r w:rsidR="00DC73F7">
                <w:rPr>
                  <w:i/>
                  <w:sz w:val="14"/>
                  <w:szCs w:val="14"/>
                </w:rPr>
                <w:t>8</w:t>
              </w:r>
            </w:ins>
            <w:del w:id="1251" w:author="Mokaddem Emna" w:date="2013-04-28T19:58:00Z">
              <w:r w:rsidDel="00DC73F7">
                <w:rPr>
                  <w:i/>
                  <w:sz w:val="14"/>
                  <w:szCs w:val="14"/>
                </w:rPr>
                <w:delText>7</w:delText>
              </w:r>
            </w:del>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pStyle w:val="NormalStep"/>
              <w:rPr>
                <w:rFonts w:asciiTheme="minorHAnsi" w:hAnsiTheme="minorHAnsi" w:cstheme="minorHAnsi"/>
                <w:sz w:val="22"/>
                <w:szCs w:val="22"/>
              </w:rPr>
            </w:pPr>
            <w:r>
              <w:rPr>
                <w:rFonts w:asciiTheme="minorHAnsi" w:hAnsiTheme="minorHAnsi" w:cstheme="minorHAnsi"/>
                <w:sz w:val="22"/>
                <w:szCs w:val="22"/>
              </w:rPr>
              <w:t>Click on the ‘Stop definitively’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B2632" w:rsidRDefault="00E16E38" w:rsidP="00E61BC8">
            <w:pPr>
              <w:spacing w:after="0"/>
              <w:rPr>
                <w:rFonts w:cstheme="minorHAnsi"/>
                <w:lang w:val="en-US"/>
              </w:rPr>
            </w:pPr>
            <w:r w:rsidRPr="000B2632">
              <w:rPr>
                <w:rFonts w:cstheme="minorHAnsi"/>
                <w:lang w:val="en-US"/>
              </w:rPr>
              <w:t>The request status is changed to cancelled, the status icon color is changed to red and the pause /stop definitively buttons are disabled.</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Pr="0056181B" w:rsidRDefault="00E16E38" w:rsidP="00E61BC8">
            <w:pPr>
              <w:spacing w:after="0"/>
              <w:jc w:val="center"/>
              <w:rPr>
                <w:i/>
                <w:sz w:val="14"/>
                <w:szCs w:val="14"/>
              </w:rPr>
            </w:pPr>
            <w:r w:rsidRPr="0056181B">
              <w:rPr>
                <w:i/>
                <w:sz w:val="14"/>
                <w:szCs w:val="14"/>
              </w:rPr>
              <w:t>NGEO-</w:t>
            </w:r>
            <w:r>
              <w:rPr>
                <w:i/>
                <w:sz w:val="14"/>
                <w:szCs w:val="14"/>
              </w:rPr>
              <w:t>WEBC-PFC-0140</w:t>
            </w:r>
          </w:p>
        </w:tc>
      </w:tr>
    </w:tbl>
    <w:p w:rsidR="00E16E38" w:rsidRPr="007F6E1E" w:rsidRDefault="00E16E38" w:rsidP="00E16E38">
      <w:pPr>
        <w:pStyle w:val="Titre3"/>
      </w:pPr>
      <w:bookmarkStart w:id="1252" w:name="_Toc355023297"/>
      <w:r w:rsidRPr="007F6E1E">
        <w:rPr>
          <w:rPrChange w:id="1253" w:author="Mokaddem Emna" w:date="2013-04-29T17:54:00Z">
            <w:rPr>
              <w:rFonts w:asciiTheme="minorHAnsi" w:eastAsiaTheme="minorHAnsi" w:hAnsiTheme="minorHAnsi" w:cstheme="minorBidi"/>
              <w:bCs w:val="0"/>
              <w:caps w:val="0"/>
              <w:sz w:val="22"/>
              <w:szCs w:val="22"/>
              <w:lang w:val="es-ES"/>
            </w:rPr>
          </w:rPrChange>
        </w:rPr>
        <w:lastRenderedPageBreak/>
        <w:t>NGEO-WEBC-VTP-0150</w:t>
      </w:r>
      <w:bookmarkEnd w:id="1252"/>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1607"/>
        <w:gridCol w:w="344"/>
        <w:gridCol w:w="1559"/>
        <w:gridCol w:w="796"/>
        <w:gridCol w:w="58"/>
        <w:gridCol w:w="280"/>
        <w:gridCol w:w="2410"/>
        <w:gridCol w:w="1559"/>
        <w:tblGridChange w:id="1254">
          <w:tblGrid>
            <w:gridCol w:w="865"/>
            <w:gridCol w:w="742"/>
            <w:gridCol w:w="1903"/>
            <w:gridCol w:w="796"/>
            <w:gridCol w:w="58"/>
            <w:gridCol w:w="280"/>
            <w:gridCol w:w="2410"/>
            <w:gridCol w:w="1559"/>
          </w:tblGrid>
        </w:tblGridChange>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gridSpan w:val="2"/>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NGEO-CTRL-VTP-0150</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Pr>
                <w:i/>
                <w:color w:val="548DD4"/>
                <w:sz w:val="16"/>
                <w:szCs w:val="16"/>
                <w:lang w:val="en-US"/>
              </w:rPr>
              <w:t>Direct Download</w:t>
            </w:r>
          </w:p>
        </w:tc>
      </w:tr>
      <w:tr w:rsidR="00E16E38" w:rsidRPr="007C2567" w:rsidTr="00CE69E8">
        <w:tc>
          <w:tcPr>
            <w:tcW w:w="8613" w:type="dxa"/>
            <w:gridSpan w:val="8"/>
            <w:tcBorders>
              <w:bottom w:val="single" w:sz="6" w:space="0" w:color="auto"/>
            </w:tcBorders>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CE69E8">
        <w:tc>
          <w:tcPr>
            <w:tcW w:w="8613" w:type="dxa"/>
            <w:gridSpan w:val="8"/>
            <w:tcBorders>
              <w:top w:val="single" w:sz="6" w:space="0" w:color="auto"/>
              <w:bottom w:val="single" w:sz="6" w:space="0" w:color="auto"/>
            </w:tcBorders>
            <w:shd w:val="clear" w:color="auto" w:fill="FFC000"/>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CE69E8">
        <w:tc>
          <w:tcPr>
            <w:tcW w:w="4306" w:type="dxa"/>
            <w:gridSpan w:val="4"/>
            <w:tcBorders>
              <w:top w:val="single" w:sz="6" w:space="0" w:color="auto"/>
            </w:tcBorders>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tcBorders>
              <w:top w:val="single" w:sz="6" w:space="0" w:color="auto"/>
            </w:tcBorders>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CE69E8" w:rsidRDefault="00E16E38" w:rsidP="00E61BC8">
            <w:pPr>
              <w:spacing w:after="0"/>
              <w:rPr>
                <w:color w:val="548DD4"/>
                <w:sz w:val="16"/>
                <w:szCs w:val="16"/>
                <w:lang w:val="en-US"/>
              </w:rPr>
            </w:pPr>
            <w:r w:rsidRPr="00CE69E8">
              <w:rPr>
                <w:color w:val="548DD4"/>
                <w:sz w:val="16"/>
                <w:szCs w:val="16"/>
                <w:lang w:val="en-US"/>
              </w:rPr>
              <w:t xml:space="preserve">Component version: </w:t>
            </w:r>
            <w:ins w:id="1255" w:author="Mokaddem Emna" w:date="2013-04-28T21:57:00Z">
              <w:r w:rsidR="00CE69E8">
                <w:rPr>
                  <w:color w:val="548DD4"/>
                  <w:sz w:val="16"/>
                  <w:szCs w:val="16"/>
                  <w:lang w:val="fr-FR"/>
                </w:rPr>
                <w:t>1</w:t>
              </w:r>
            </w:ins>
            <w:del w:id="1256" w:author="Mokaddem Emna" w:date="2013-04-28T21:57:00Z">
              <w:r w:rsidR="00EE041E" w:rsidDel="00CE69E8">
                <w:rPr>
                  <w:color w:val="548DD4"/>
                  <w:sz w:val="16"/>
                  <w:szCs w:val="16"/>
                  <w:lang w:val="fr-FR"/>
                </w:rPr>
                <w:delText>0</w:delText>
              </w:r>
            </w:del>
            <w:r w:rsidR="00EE041E">
              <w:rPr>
                <w:color w:val="548DD4"/>
                <w:sz w:val="16"/>
                <w:szCs w:val="16"/>
                <w:lang w:val="fr-FR"/>
              </w:rPr>
              <w:t>.</w:t>
            </w:r>
            <w:ins w:id="1257" w:author="Mokaddem Emna" w:date="2013-04-29T17:37:00Z">
              <w:r w:rsidR="00C91C96">
                <w:rPr>
                  <w:color w:val="548DD4"/>
                  <w:sz w:val="16"/>
                  <w:szCs w:val="16"/>
                  <w:lang w:val="fr-FR"/>
                </w:rPr>
                <w:t>1</w:t>
              </w:r>
            </w:ins>
            <w:del w:id="1258" w:author="Mokaddem Emna" w:date="2013-04-28T21:57:00Z">
              <w:r w:rsidR="00EE041E" w:rsidDel="00CE69E8">
                <w:rPr>
                  <w:color w:val="548DD4"/>
                  <w:sz w:val="16"/>
                  <w:szCs w:val="16"/>
                  <w:lang w:val="fr-FR"/>
                </w:rPr>
                <w:delText>7</w:delText>
              </w:r>
            </w:del>
            <w:r w:rsidR="00EE041E" w:rsidRPr="00CE69E8">
              <w:rPr>
                <w:color w:val="548DD4"/>
                <w:sz w:val="16"/>
                <w:szCs w:val="16"/>
                <w:lang w:val="en-US"/>
              </w:rPr>
              <w:t>-20130</w:t>
            </w:r>
            <w:ins w:id="1259" w:author="Mokaddem Emna" w:date="2013-04-28T21:57:00Z">
              <w:r w:rsidR="00CE69E8">
                <w:rPr>
                  <w:color w:val="548DD4"/>
                  <w:sz w:val="16"/>
                  <w:szCs w:val="16"/>
                  <w:lang w:val="en-US"/>
                </w:rPr>
                <w:t>4</w:t>
              </w:r>
            </w:ins>
            <w:del w:id="1260" w:author="Mokaddem Emna" w:date="2013-04-28T21:57:00Z">
              <w:r w:rsidR="00EE041E" w:rsidRPr="00CE69E8" w:rsidDel="00CE69E8">
                <w:rPr>
                  <w:color w:val="548DD4"/>
                  <w:sz w:val="16"/>
                  <w:szCs w:val="16"/>
                  <w:lang w:val="en-US"/>
                </w:rPr>
                <w:delText>3</w:delText>
              </w:r>
            </w:del>
            <w:r w:rsidR="00EE041E" w:rsidRPr="00CE69E8">
              <w:rPr>
                <w:color w:val="548DD4"/>
                <w:sz w:val="16"/>
                <w:szCs w:val="16"/>
                <w:lang w:val="en-US"/>
              </w:rPr>
              <w:t>2</w:t>
            </w:r>
            <w:ins w:id="1261" w:author="Mokaddem Emna" w:date="2013-04-29T17:37:00Z">
              <w:r w:rsidR="00C91C96">
                <w:rPr>
                  <w:color w:val="548DD4"/>
                  <w:sz w:val="16"/>
                  <w:szCs w:val="16"/>
                  <w:lang w:val="en-US"/>
                </w:rPr>
                <w:t>9</w:t>
              </w:r>
            </w:ins>
            <w:del w:id="1262" w:author="Mokaddem Emna" w:date="2013-04-28T21:57:00Z">
              <w:r w:rsidR="00EE041E" w:rsidRPr="00CE69E8" w:rsidDel="00CE69E8">
                <w:rPr>
                  <w:color w:val="548DD4"/>
                  <w:sz w:val="16"/>
                  <w:szCs w:val="16"/>
                  <w:lang w:val="en-US"/>
                </w:rPr>
                <w:delText>7</w:delText>
              </w:r>
            </w:del>
            <w:del w:id="1263" w:author="Mokaddem Emna" w:date="2013-04-29T17:37:00Z">
              <w:r w:rsidRPr="00CE69E8" w:rsidDel="00C91C96">
                <w:rPr>
                  <w:color w:val="548DD4"/>
                  <w:sz w:val="16"/>
                  <w:szCs w:val="16"/>
                  <w:lang w:val="en-US"/>
                </w:rPr>
                <w:delText xml:space="preserve"> </w:delText>
              </w:r>
            </w:del>
          </w:p>
          <w:p w:rsidR="00E16E38" w:rsidRPr="00CE69E8" w:rsidRDefault="00E16E38" w:rsidP="00E61BC8">
            <w:pPr>
              <w:spacing w:after="0"/>
              <w:rPr>
                <w:color w:val="548DD4"/>
                <w:sz w:val="16"/>
                <w:szCs w:val="16"/>
                <w:lang w:val="en-US"/>
              </w:rPr>
            </w:pPr>
            <w:r w:rsidRPr="00CE69E8">
              <w:rPr>
                <w:color w:val="548DD4"/>
                <w:sz w:val="16"/>
                <w:szCs w:val="16"/>
                <w:lang w:val="en-US"/>
              </w:rPr>
              <w:t>SVN version:</w:t>
            </w:r>
            <w:del w:id="1264" w:author="Mokaddem Emna" w:date="2013-04-29T17:37:00Z">
              <w:r w:rsidRPr="00CE69E8" w:rsidDel="00C91C96">
                <w:rPr>
                  <w:color w:val="548DD4"/>
                  <w:sz w:val="16"/>
                  <w:szCs w:val="16"/>
                  <w:lang w:val="en-US"/>
                </w:rPr>
                <w:delText xml:space="preserve"> </w:delText>
              </w:r>
              <w:r w:rsidR="00395349" w:rsidRPr="00CE69E8" w:rsidDel="00C91C96">
                <w:rPr>
                  <w:color w:val="548DD4"/>
                  <w:sz w:val="16"/>
                  <w:szCs w:val="16"/>
                  <w:lang w:val="en-US"/>
                </w:rPr>
                <w:delText>Rev1089</w:delText>
              </w:r>
            </w:del>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w:t>
            </w:r>
            <w:ins w:id="1265" w:author="Mokaddem Emna" w:date="2013-04-29T17:37:00Z">
              <w:r w:rsidR="00C91C96">
                <w:rPr>
                  <w:i/>
                  <w:color w:val="548DD4"/>
                  <w:sz w:val="16"/>
                  <w:szCs w:val="16"/>
                  <w:lang w:val="en-US"/>
                </w:rPr>
                <w:t>9</w:t>
              </w:r>
            </w:ins>
            <w:del w:id="1266" w:author="Mokaddem Emna" w:date="2013-04-29T17:37:00Z">
              <w:r w:rsidR="00EE041E" w:rsidDel="00C91C96">
                <w:rPr>
                  <w:i/>
                  <w:color w:val="548DD4"/>
                  <w:sz w:val="16"/>
                  <w:szCs w:val="16"/>
                  <w:lang w:val="en-US"/>
                </w:rPr>
                <w:delText>8</w:delText>
              </w:r>
            </w:del>
            <w:r w:rsidR="00EE041E">
              <w:rPr>
                <w:i/>
                <w:color w:val="548DD4"/>
                <w:sz w:val="16"/>
                <w:szCs w:val="16"/>
                <w:lang w:val="en-US"/>
              </w:rPr>
              <w:t>/0</w:t>
            </w:r>
            <w:ins w:id="1267" w:author="Mokaddem Emna" w:date="2013-04-28T21:58:00Z">
              <w:r w:rsidR="00CE69E8">
                <w:rPr>
                  <w:i/>
                  <w:color w:val="548DD4"/>
                  <w:sz w:val="16"/>
                  <w:szCs w:val="16"/>
                  <w:lang w:val="en-US"/>
                </w:rPr>
                <w:t>4</w:t>
              </w:r>
            </w:ins>
            <w:del w:id="1268" w:author="Mokaddem Emna" w:date="2013-04-28T21:58:00Z">
              <w:r w:rsidR="00EE041E" w:rsidDel="00CE69E8">
                <w:rPr>
                  <w:i/>
                  <w:color w:val="548DD4"/>
                  <w:sz w:val="16"/>
                  <w:szCs w:val="16"/>
                  <w:lang w:val="en-US"/>
                </w:rPr>
                <w:delText>3</w:delText>
              </w:r>
            </w:del>
            <w:r w:rsidR="00EE041E">
              <w:rPr>
                <w:i/>
                <w:color w:val="548DD4"/>
                <w:sz w:val="16"/>
                <w:szCs w:val="16"/>
                <w:lang w:val="en-US"/>
              </w:rPr>
              <w:t>/2013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Evidences</w:t>
            </w:r>
          </w:p>
        </w:tc>
      </w:tr>
      <w:tr w:rsidR="00E16E38" w:rsidRPr="007C2567" w:rsidTr="00004887">
        <w:tblPrEx>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PrExChange w:id="1269" w:author="Mokaddem Emna" w:date="2013-04-29T17:43:00Z">
            <w:tblPrEx>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PrEx>
          </w:tblPrExChange>
        </w:tblPrEx>
        <w:trPr>
          <w:trHeight w:val="8430"/>
        </w:trPr>
        <w:tc>
          <w:tcPr>
            <w:tcW w:w="8613" w:type="dxa"/>
            <w:gridSpan w:val="8"/>
            <w:shd w:val="clear" w:color="auto" w:fill="auto"/>
            <w:tcPrChange w:id="1270" w:author="Mokaddem Emna" w:date="2013-04-29T17:43:00Z">
              <w:tcPr>
                <w:tcW w:w="8613" w:type="dxa"/>
                <w:gridSpan w:val="8"/>
                <w:shd w:val="clear" w:color="auto" w:fill="auto"/>
              </w:tcPr>
            </w:tcPrChange>
          </w:tcPr>
          <w:p w:rsidR="00E16E38" w:rsidRDefault="000622C8" w:rsidP="00E61BC8">
            <w:pPr>
              <w:spacing w:after="0"/>
              <w:rPr>
                <w:ins w:id="1271" w:author="Mokaddem Emna" w:date="2013-04-29T17:43:00Z"/>
                <w:color w:val="548DD4"/>
                <w:sz w:val="16"/>
                <w:szCs w:val="16"/>
                <w:lang w:val="en-US"/>
              </w:rPr>
            </w:pPr>
            <w:r w:rsidRPr="000622C8">
              <w:rPr>
                <w:noProof/>
                <w:color w:val="548DD4"/>
                <w:sz w:val="16"/>
                <w:szCs w:val="16"/>
                <w:lang w:val="fr-FR" w:eastAsia="fr-FR"/>
              </w:rPr>
              <w:drawing>
                <wp:inline distT="0" distB="0" distL="0" distR="0" wp14:anchorId="3AC5FEC5" wp14:editId="58CBA362">
                  <wp:extent cx="5972810" cy="5166995"/>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72810" cy="5166995"/>
                          </a:xfrm>
                          <a:prstGeom prst="rect">
                            <a:avLst/>
                          </a:prstGeom>
                        </pic:spPr>
                      </pic:pic>
                    </a:graphicData>
                  </a:graphic>
                </wp:inline>
              </w:drawing>
            </w:r>
          </w:p>
          <w:p w:rsidR="00004887" w:rsidRDefault="00004887" w:rsidP="00E61BC8">
            <w:pPr>
              <w:spacing w:after="0"/>
              <w:rPr>
                <w:ins w:id="1272" w:author="Mokaddem Emna" w:date="2013-04-29T17:43:00Z"/>
                <w:color w:val="548DD4"/>
                <w:sz w:val="16"/>
                <w:szCs w:val="16"/>
                <w:lang w:val="en-US"/>
              </w:rPr>
            </w:pPr>
          </w:p>
          <w:p w:rsidR="00004887" w:rsidRPr="007C2567" w:rsidRDefault="00004887" w:rsidP="00E61BC8">
            <w:pPr>
              <w:spacing w:after="0"/>
              <w:rPr>
                <w:color w:val="548DD4"/>
                <w:sz w:val="16"/>
                <w:szCs w:val="16"/>
                <w:lang w:val="en-US"/>
              </w:rPr>
            </w:pPr>
            <w:ins w:id="1273" w:author="Mokaddem Emna" w:date="2013-04-29T17:44:00Z">
              <w:r>
                <w:rPr>
                  <w:noProof/>
                  <w:color w:val="548DD4"/>
                  <w:sz w:val="16"/>
                  <w:szCs w:val="16"/>
                  <w:lang w:val="fr-FR" w:eastAsia="fr-FR"/>
                  <w:rPrChange w:id="1274">
                    <w:rPr>
                      <w:noProof/>
                      <w:lang w:val="fr-FR" w:eastAsia="fr-FR"/>
                    </w:rPr>
                  </w:rPrChange>
                </w:rPr>
                <w:drawing>
                  <wp:inline distT="0" distB="0" distL="0" distR="0">
                    <wp:extent cx="4239217" cy="781159"/>
                    <wp:effectExtent l="0" t="0" r="9525"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150-1.png"/>
                            <pic:cNvPicPr/>
                          </pic:nvPicPr>
                          <pic:blipFill>
                            <a:blip r:embed="rId73">
                              <a:extLst>
                                <a:ext uri="{28A0092B-C50C-407E-A947-70E740481C1C}">
                                  <a14:useLocalDpi xmlns:a14="http://schemas.microsoft.com/office/drawing/2010/main" val="0"/>
                                </a:ext>
                              </a:extLst>
                            </a:blip>
                            <a:stretch>
                              <a:fillRect/>
                            </a:stretch>
                          </pic:blipFill>
                          <pic:spPr>
                            <a:xfrm>
                              <a:off x="0" y="0"/>
                              <a:ext cx="4239217" cy="781159"/>
                            </a:xfrm>
                            <a:prstGeom prst="rect">
                              <a:avLst/>
                            </a:prstGeom>
                          </pic:spPr>
                        </pic:pic>
                      </a:graphicData>
                    </a:graphic>
                  </wp:inline>
                </w:drawing>
              </w:r>
            </w:ins>
          </w:p>
        </w:tc>
      </w:tr>
      <w:tr w:rsidR="002C5276" w:rsidRPr="0056181B" w:rsidTr="00004887">
        <w:tblPrEx>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PrExChange w:id="1275" w:author="Mokaddem Emna" w:date="2013-04-29T17:38:00Z">
            <w:tblPrEx>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PrEx>
          </w:tblPrExChange>
        </w:tblPrEx>
        <w:tc>
          <w:tcPr>
            <w:tcW w:w="1951" w:type="dxa"/>
            <w:gridSpan w:val="2"/>
            <w:shd w:val="clear" w:color="auto" w:fill="auto"/>
            <w:vAlign w:val="center"/>
            <w:tcPrChange w:id="1276" w:author="Mokaddem Emna" w:date="2013-04-29T17:38:00Z">
              <w:tcPr>
                <w:tcW w:w="865" w:type="dxa"/>
                <w:shd w:val="clear" w:color="auto" w:fill="auto"/>
                <w:vAlign w:val="center"/>
              </w:tcPr>
            </w:tcPrChange>
          </w:tcPr>
          <w:p w:rsidR="002C5276" w:rsidRPr="00544FC8" w:rsidRDefault="002C5276" w:rsidP="00E12E47">
            <w:pPr>
              <w:spacing w:after="0"/>
              <w:jc w:val="center"/>
              <w:rPr>
                <w:i/>
                <w:sz w:val="14"/>
                <w:szCs w:val="14"/>
              </w:rPr>
            </w:pPr>
            <w:r w:rsidRPr="005D1206">
              <w:rPr>
                <w:i/>
                <w:sz w:val="14"/>
                <w:szCs w:val="14"/>
              </w:rPr>
              <w:lastRenderedPageBreak/>
              <w:t>Step-10</w:t>
            </w:r>
          </w:p>
        </w:tc>
        <w:tc>
          <w:tcPr>
            <w:tcW w:w="2413" w:type="dxa"/>
            <w:gridSpan w:val="3"/>
            <w:shd w:val="clear" w:color="auto" w:fill="auto"/>
            <w:tcPrChange w:id="1277" w:author="Mokaddem Emna" w:date="2013-04-29T17:38:00Z">
              <w:tcPr>
                <w:tcW w:w="3499" w:type="dxa"/>
                <w:gridSpan w:val="4"/>
                <w:shd w:val="clear" w:color="auto" w:fill="auto"/>
              </w:tcPr>
            </w:tcPrChange>
          </w:tcPr>
          <w:p w:rsidR="002C5276" w:rsidRPr="00057FF1" w:rsidRDefault="002C5276" w:rsidP="00E12E47">
            <w:pPr>
              <w:pStyle w:val="NormalStep"/>
              <w:rPr>
                <w:rFonts w:asciiTheme="minorHAnsi" w:hAnsiTheme="minorHAnsi" w:cstheme="minorHAnsi"/>
                <w:sz w:val="22"/>
                <w:szCs w:val="22"/>
              </w:rPr>
            </w:pPr>
            <w:r w:rsidRPr="00C51757">
              <w:rPr>
                <w:rFonts w:asciiTheme="minorHAnsi" w:hAnsiTheme="minorHAnsi" w:cstheme="minorHAnsi"/>
                <w:sz w:val="22"/>
                <w:szCs w:val="22"/>
              </w:rPr>
              <w:t xml:space="preserve">Launch the web client </w:t>
            </w:r>
          </w:p>
        </w:tc>
        <w:tc>
          <w:tcPr>
            <w:tcW w:w="2690" w:type="dxa"/>
            <w:gridSpan w:val="2"/>
            <w:shd w:val="clear" w:color="auto" w:fill="auto"/>
            <w:tcPrChange w:id="1278" w:author="Mokaddem Emna" w:date="2013-04-29T17:38:00Z">
              <w:tcPr>
                <w:tcW w:w="2690" w:type="dxa"/>
                <w:gridSpan w:val="2"/>
                <w:shd w:val="clear" w:color="auto" w:fill="auto"/>
              </w:tcPr>
            </w:tcPrChange>
          </w:tcPr>
          <w:p w:rsidR="002C5276" w:rsidRPr="00057FF1" w:rsidRDefault="002C5276" w:rsidP="00E12E47">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shd w:val="clear" w:color="auto" w:fill="00FF00"/>
            <w:vAlign w:val="center"/>
            <w:tcPrChange w:id="1279" w:author="Mokaddem Emna" w:date="2013-04-29T17:38:00Z">
              <w:tcPr>
                <w:tcW w:w="1559" w:type="dxa"/>
                <w:shd w:val="clear" w:color="auto" w:fill="00FF00"/>
                <w:vAlign w:val="center"/>
              </w:tcPr>
            </w:tcPrChange>
          </w:tcPr>
          <w:p w:rsidR="002C5276" w:rsidRPr="0056181B" w:rsidRDefault="002C5276" w:rsidP="00E12E47">
            <w:pPr>
              <w:spacing w:after="0"/>
              <w:jc w:val="center"/>
              <w:rPr>
                <w:i/>
                <w:sz w:val="14"/>
                <w:szCs w:val="14"/>
              </w:rPr>
            </w:pPr>
          </w:p>
        </w:tc>
      </w:tr>
      <w:tr w:rsidR="002C5276" w:rsidRPr="00732447" w:rsidTr="00004887">
        <w:tblPrEx>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PrExChange w:id="1280" w:author="Mokaddem Emna" w:date="2013-04-29T17:38:00Z">
            <w:tblPrEx>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PrEx>
          </w:tblPrExChange>
        </w:tblPrEx>
        <w:tc>
          <w:tcPr>
            <w:tcW w:w="1951" w:type="dxa"/>
            <w:gridSpan w:val="2"/>
            <w:shd w:val="clear" w:color="auto" w:fill="auto"/>
            <w:vAlign w:val="center"/>
            <w:tcPrChange w:id="1281" w:author="Mokaddem Emna" w:date="2013-04-29T17:38:00Z">
              <w:tcPr>
                <w:tcW w:w="865" w:type="dxa"/>
                <w:shd w:val="clear" w:color="auto" w:fill="auto"/>
                <w:vAlign w:val="center"/>
              </w:tcPr>
            </w:tcPrChange>
          </w:tcPr>
          <w:p w:rsidR="002C5276" w:rsidRPr="005D1206" w:rsidRDefault="002C5276" w:rsidP="00E12E47">
            <w:pPr>
              <w:spacing w:after="0"/>
              <w:jc w:val="center"/>
              <w:rPr>
                <w:i/>
                <w:sz w:val="14"/>
                <w:szCs w:val="14"/>
              </w:rPr>
            </w:pPr>
            <w:r>
              <w:rPr>
                <w:i/>
                <w:sz w:val="14"/>
                <w:szCs w:val="14"/>
              </w:rPr>
              <w:t>Step-20</w:t>
            </w:r>
          </w:p>
        </w:tc>
        <w:tc>
          <w:tcPr>
            <w:tcW w:w="2413" w:type="dxa"/>
            <w:gridSpan w:val="3"/>
            <w:shd w:val="clear" w:color="auto" w:fill="auto"/>
            <w:tcPrChange w:id="1282" w:author="Mokaddem Emna" w:date="2013-04-29T17:38:00Z">
              <w:tcPr>
                <w:tcW w:w="3499" w:type="dxa"/>
                <w:gridSpan w:val="4"/>
                <w:shd w:val="clear" w:color="auto" w:fill="auto"/>
              </w:tcPr>
            </w:tcPrChange>
          </w:tcPr>
          <w:p w:rsidR="002C5276" w:rsidRPr="00E24DDB" w:rsidRDefault="002C5276" w:rsidP="00004887">
            <w:pPr>
              <w:pStyle w:val="NormalStep"/>
              <w:rPr>
                <w:rFonts w:asciiTheme="minorHAnsi" w:hAnsiTheme="minorHAnsi" w:cstheme="minorHAnsi"/>
                <w:b/>
                <w:sz w:val="22"/>
                <w:szCs w:val="22"/>
              </w:rPr>
            </w:pPr>
            <w:r>
              <w:rPr>
                <w:rFonts w:asciiTheme="minorHAnsi" w:hAnsiTheme="minorHAnsi" w:cstheme="minorHAnsi"/>
                <w:sz w:val="22"/>
                <w:szCs w:val="22"/>
              </w:rPr>
              <w:t xml:space="preserve">Perform the steps of </w:t>
            </w:r>
            <w:r w:rsidRPr="00986A94">
              <w:rPr>
                <w:rFonts w:asciiTheme="minorHAnsi" w:hAnsiTheme="minorHAnsi" w:cstheme="minorHAnsi"/>
                <w:sz w:val="22"/>
                <w:szCs w:val="22"/>
                <w:lang w:val="en-US"/>
              </w:rPr>
              <w:t>WEBC-VTP-0040</w:t>
            </w:r>
            <w:r w:rsidR="00CE69E8">
              <w:rPr>
                <w:rFonts w:asciiTheme="minorHAnsi" w:hAnsiTheme="minorHAnsi" w:cstheme="minorHAnsi"/>
                <w:sz w:val="22"/>
                <w:szCs w:val="22"/>
                <w:lang w:val="en-US"/>
              </w:rPr>
              <w:t xml:space="preserve"> </w:t>
            </w:r>
          </w:p>
        </w:tc>
        <w:tc>
          <w:tcPr>
            <w:tcW w:w="2690" w:type="dxa"/>
            <w:gridSpan w:val="2"/>
            <w:shd w:val="clear" w:color="auto" w:fill="auto"/>
            <w:tcPrChange w:id="1283" w:author="Mokaddem Emna" w:date="2013-04-29T17:38:00Z">
              <w:tcPr>
                <w:tcW w:w="2690" w:type="dxa"/>
                <w:gridSpan w:val="2"/>
                <w:shd w:val="clear" w:color="auto" w:fill="auto"/>
              </w:tcPr>
            </w:tcPrChange>
          </w:tcPr>
          <w:p w:rsidR="002C5276" w:rsidRDefault="002C5276" w:rsidP="00E12E47">
            <w:pPr>
              <w:spacing w:after="0"/>
              <w:rPr>
                <w:rFonts w:cstheme="minorHAnsi"/>
                <w:lang w:val="en-US"/>
              </w:rPr>
            </w:pPr>
            <w:r>
              <w:rPr>
                <w:rFonts w:cstheme="minorHAnsi"/>
                <w:lang w:val="en-US"/>
              </w:rPr>
              <w:t>Search results are displayed in the table.</w:t>
            </w:r>
          </w:p>
          <w:p w:rsidR="002C5276" w:rsidRPr="003C0A28" w:rsidRDefault="002C5276" w:rsidP="00E12E47">
            <w:pPr>
              <w:spacing w:after="0"/>
              <w:rPr>
                <w:rFonts w:cstheme="minorHAnsi"/>
                <w:lang w:val="en-US"/>
              </w:rPr>
            </w:pPr>
            <w:r>
              <w:rPr>
                <w:rFonts w:cstheme="minorHAnsi"/>
                <w:lang w:val="en-US"/>
              </w:rPr>
              <w:t xml:space="preserve">In the product column, the underlined identifiers do represent products supporting a direct download. </w:t>
            </w:r>
          </w:p>
        </w:tc>
        <w:tc>
          <w:tcPr>
            <w:tcW w:w="1559" w:type="dxa"/>
            <w:shd w:val="clear" w:color="auto" w:fill="00FF00"/>
            <w:vAlign w:val="center"/>
            <w:tcPrChange w:id="1284" w:author="Mokaddem Emna" w:date="2013-04-29T17:38:00Z">
              <w:tcPr>
                <w:tcW w:w="1559" w:type="dxa"/>
                <w:shd w:val="clear" w:color="auto" w:fill="00FF00"/>
                <w:vAlign w:val="center"/>
              </w:tcPr>
            </w:tcPrChange>
          </w:tcPr>
          <w:p w:rsidR="002C5276" w:rsidRPr="00732447" w:rsidRDefault="002C5276" w:rsidP="00E12E47">
            <w:pPr>
              <w:spacing w:after="0"/>
              <w:jc w:val="center"/>
              <w:rPr>
                <w:i/>
                <w:sz w:val="14"/>
                <w:szCs w:val="14"/>
                <w:lang w:val="en-US"/>
              </w:rPr>
            </w:pPr>
          </w:p>
        </w:tc>
      </w:tr>
      <w:tr w:rsidR="002C5276" w:rsidRPr="004E5884" w:rsidTr="00004887">
        <w:tblPrEx>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PrExChange w:id="1285" w:author="Mokaddem Emna" w:date="2013-04-29T17:38:00Z">
            <w:tblPrEx>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PrEx>
          </w:tblPrExChange>
        </w:tblPrEx>
        <w:tc>
          <w:tcPr>
            <w:tcW w:w="1951" w:type="dxa"/>
            <w:gridSpan w:val="2"/>
            <w:shd w:val="clear" w:color="auto" w:fill="auto"/>
            <w:vAlign w:val="center"/>
            <w:tcPrChange w:id="1286" w:author="Mokaddem Emna" w:date="2013-04-29T17:38:00Z">
              <w:tcPr>
                <w:tcW w:w="865" w:type="dxa"/>
                <w:shd w:val="clear" w:color="auto" w:fill="auto"/>
                <w:vAlign w:val="center"/>
              </w:tcPr>
            </w:tcPrChange>
          </w:tcPr>
          <w:p w:rsidR="002C5276" w:rsidRPr="00544FC8" w:rsidRDefault="002C5276" w:rsidP="00E12E47">
            <w:pPr>
              <w:spacing w:after="0"/>
              <w:jc w:val="center"/>
              <w:rPr>
                <w:i/>
                <w:sz w:val="14"/>
                <w:szCs w:val="14"/>
              </w:rPr>
            </w:pPr>
            <w:r>
              <w:rPr>
                <w:i/>
                <w:sz w:val="14"/>
                <w:szCs w:val="14"/>
              </w:rPr>
              <w:t>Step-3</w:t>
            </w:r>
            <w:r w:rsidRPr="005D1206">
              <w:rPr>
                <w:i/>
                <w:sz w:val="14"/>
                <w:szCs w:val="14"/>
              </w:rPr>
              <w:t>0</w:t>
            </w:r>
          </w:p>
        </w:tc>
        <w:tc>
          <w:tcPr>
            <w:tcW w:w="2413" w:type="dxa"/>
            <w:gridSpan w:val="3"/>
            <w:shd w:val="clear" w:color="auto" w:fill="auto"/>
            <w:tcPrChange w:id="1287" w:author="Mokaddem Emna" w:date="2013-04-29T17:38:00Z">
              <w:tcPr>
                <w:tcW w:w="3499" w:type="dxa"/>
                <w:gridSpan w:val="4"/>
                <w:shd w:val="clear" w:color="auto" w:fill="auto"/>
              </w:tcPr>
            </w:tcPrChange>
          </w:tcPr>
          <w:p w:rsidR="002C5276" w:rsidRPr="00057FF1" w:rsidRDefault="002C5276" w:rsidP="00E12E47">
            <w:pPr>
              <w:pStyle w:val="NormalStep"/>
              <w:rPr>
                <w:rFonts w:asciiTheme="minorHAnsi" w:hAnsiTheme="minorHAnsi" w:cstheme="minorHAnsi"/>
                <w:sz w:val="22"/>
                <w:szCs w:val="22"/>
              </w:rPr>
            </w:pPr>
            <w:r>
              <w:rPr>
                <w:rFonts w:asciiTheme="minorHAnsi" w:hAnsiTheme="minorHAnsi" w:cstheme="minorHAnsi"/>
                <w:sz w:val="22"/>
                <w:szCs w:val="22"/>
              </w:rPr>
              <w:t>Click on an underlined product identifier</w:t>
            </w:r>
          </w:p>
        </w:tc>
        <w:tc>
          <w:tcPr>
            <w:tcW w:w="2690" w:type="dxa"/>
            <w:gridSpan w:val="2"/>
            <w:shd w:val="clear" w:color="auto" w:fill="auto"/>
            <w:tcPrChange w:id="1288" w:author="Mokaddem Emna" w:date="2013-04-29T17:38:00Z">
              <w:tcPr>
                <w:tcW w:w="2690" w:type="dxa"/>
                <w:gridSpan w:val="2"/>
                <w:shd w:val="clear" w:color="auto" w:fill="auto"/>
              </w:tcPr>
            </w:tcPrChange>
          </w:tcPr>
          <w:p w:rsidR="002C5276" w:rsidRPr="00732447" w:rsidRDefault="002C5276" w:rsidP="00E12E47">
            <w:pPr>
              <w:spacing w:after="0"/>
              <w:rPr>
                <w:rFonts w:cstheme="minorHAnsi"/>
                <w:lang w:val="en-GB"/>
              </w:rPr>
            </w:pPr>
            <w:r>
              <w:rPr>
                <w:rFonts w:cstheme="minorHAnsi"/>
                <w:lang w:val="en-GB"/>
              </w:rPr>
              <w:t>The direct download widget is displayed with two options: ‘Browser download‘ and ‘Download Manager Download’</w:t>
            </w:r>
          </w:p>
        </w:tc>
        <w:tc>
          <w:tcPr>
            <w:tcW w:w="1559" w:type="dxa"/>
            <w:shd w:val="clear" w:color="auto" w:fill="00FF00"/>
            <w:vAlign w:val="center"/>
            <w:tcPrChange w:id="1289" w:author="Mokaddem Emna" w:date="2013-04-29T17:38:00Z">
              <w:tcPr>
                <w:tcW w:w="1559" w:type="dxa"/>
                <w:shd w:val="clear" w:color="auto" w:fill="00FF00"/>
                <w:vAlign w:val="center"/>
              </w:tcPr>
            </w:tcPrChange>
          </w:tcPr>
          <w:p w:rsidR="002C5276" w:rsidRPr="004E5884" w:rsidRDefault="002C5276" w:rsidP="00E12E47">
            <w:pPr>
              <w:spacing w:after="0"/>
              <w:jc w:val="center"/>
              <w:rPr>
                <w:sz w:val="14"/>
                <w:szCs w:val="14"/>
                <w:highlight w:val="yellow"/>
                <w:lang w:val="en-US"/>
              </w:rPr>
            </w:pPr>
          </w:p>
        </w:tc>
      </w:tr>
      <w:tr w:rsidR="004656EF" w:rsidRPr="004E5884" w:rsidTr="00004887">
        <w:tblPrEx>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PrExChange w:id="1290" w:author="Mokaddem Emna" w:date="2013-04-29T17:38:00Z">
            <w:tblPrEx>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PrEx>
          </w:tblPrExChange>
        </w:tblPrEx>
        <w:tc>
          <w:tcPr>
            <w:tcW w:w="1951" w:type="dxa"/>
            <w:gridSpan w:val="2"/>
            <w:shd w:val="clear" w:color="auto" w:fill="auto"/>
            <w:vAlign w:val="center"/>
            <w:tcPrChange w:id="1291" w:author="Mokaddem Emna" w:date="2013-04-29T17:38:00Z">
              <w:tcPr>
                <w:tcW w:w="865" w:type="dxa"/>
                <w:shd w:val="clear" w:color="auto" w:fill="auto"/>
                <w:vAlign w:val="center"/>
              </w:tcPr>
            </w:tcPrChange>
          </w:tcPr>
          <w:p w:rsidR="004656EF" w:rsidRDefault="004656EF" w:rsidP="00CC6C6C">
            <w:pPr>
              <w:spacing w:after="0"/>
              <w:jc w:val="center"/>
              <w:rPr>
                <w:i/>
                <w:sz w:val="14"/>
                <w:szCs w:val="14"/>
              </w:rPr>
            </w:pPr>
            <w:r>
              <w:rPr>
                <w:i/>
                <w:sz w:val="14"/>
                <w:szCs w:val="14"/>
              </w:rPr>
              <w:t>Step-4</w:t>
            </w:r>
            <w:r w:rsidRPr="005D1206">
              <w:rPr>
                <w:i/>
                <w:sz w:val="14"/>
                <w:szCs w:val="14"/>
              </w:rPr>
              <w:t>0</w:t>
            </w:r>
          </w:p>
        </w:tc>
        <w:tc>
          <w:tcPr>
            <w:tcW w:w="2413" w:type="dxa"/>
            <w:gridSpan w:val="3"/>
            <w:shd w:val="clear" w:color="auto" w:fill="auto"/>
            <w:tcPrChange w:id="1292" w:author="Mokaddem Emna" w:date="2013-04-29T17:38:00Z">
              <w:tcPr>
                <w:tcW w:w="3499" w:type="dxa"/>
                <w:gridSpan w:val="4"/>
                <w:shd w:val="clear" w:color="auto" w:fill="auto"/>
              </w:tcPr>
            </w:tcPrChange>
          </w:tcPr>
          <w:p w:rsidR="004656EF" w:rsidRDefault="004656EF" w:rsidP="00CC6C6C">
            <w:pPr>
              <w:pStyle w:val="NormalStep"/>
              <w:rPr>
                <w:rFonts w:asciiTheme="minorHAnsi" w:hAnsiTheme="minorHAnsi" w:cstheme="minorHAnsi"/>
                <w:sz w:val="22"/>
                <w:szCs w:val="22"/>
              </w:rPr>
            </w:pPr>
            <w:r>
              <w:rPr>
                <w:rFonts w:asciiTheme="minorHAnsi" w:hAnsiTheme="minorHAnsi" w:cstheme="minorHAnsi"/>
                <w:sz w:val="22"/>
                <w:szCs w:val="22"/>
              </w:rPr>
              <w:t>Click on ‘Browser Download’ menu item</w:t>
            </w:r>
          </w:p>
        </w:tc>
        <w:tc>
          <w:tcPr>
            <w:tcW w:w="2690" w:type="dxa"/>
            <w:gridSpan w:val="2"/>
            <w:shd w:val="clear" w:color="auto" w:fill="auto"/>
            <w:tcPrChange w:id="1293" w:author="Mokaddem Emna" w:date="2013-04-29T17:38:00Z">
              <w:tcPr>
                <w:tcW w:w="2690" w:type="dxa"/>
                <w:gridSpan w:val="2"/>
                <w:shd w:val="clear" w:color="auto" w:fill="auto"/>
              </w:tcPr>
            </w:tcPrChange>
          </w:tcPr>
          <w:p w:rsidR="004656EF" w:rsidRDefault="004656EF" w:rsidP="00CC6C6C">
            <w:pPr>
              <w:spacing w:after="0"/>
              <w:rPr>
                <w:rFonts w:cstheme="minorHAnsi"/>
                <w:lang w:val="en-GB"/>
              </w:rPr>
            </w:pPr>
            <w:r>
              <w:rPr>
                <w:rFonts w:cstheme="minorHAnsi"/>
                <w:lang w:val="en-GB"/>
              </w:rPr>
              <w:t>The browser is opened with the url of the clicked product.</w:t>
            </w:r>
          </w:p>
        </w:tc>
        <w:tc>
          <w:tcPr>
            <w:tcW w:w="1559" w:type="dxa"/>
            <w:shd w:val="clear" w:color="auto" w:fill="00FF00"/>
            <w:vAlign w:val="center"/>
            <w:tcPrChange w:id="1294" w:author="Mokaddem Emna" w:date="2013-04-29T17:38:00Z">
              <w:tcPr>
                <w:tcW w:w="1559" w:type="dxa"/>
                <w:shd w:val="clear" w:color="auto" w:fill="00FF00"/>
                <w:vAlign w:val="center"/>
              </w:tcPr>
            </w:tcPrChange>
          </w:tcPr>
          <w:p w:rsidR="004656EF" w:rsidRPr="004656EF" w:rsidRDefault="004656EF" w:rsidP="00CC6C6C">
            <w:pPr>
              <w:spacing w:after="0"/>
              <w:jc w:val="center"/>
              <w:rPr>
                <w:sz w:val="14"/>
                <w:szCs w:val="14"/>
                <w:highlight w:val="yellow"/>
                <w:lang w:val="en-US"/>
              </w:rPr>
            </w:pPr>
            <w:r w:rsidRPr="004656EF">
              <w:rPr>
                <w:sz w:val="14"/>
                <w:szCs w:val="14"/>
                <w:highlight w:val="green"/>
                <w:lang w:val="en-US"/>
              </w:rPr>
              <w:t>NGEO-WEBC-PFC-0150</w:t>
            </w:r>
          </w:p>
        </w:tc>
      </w:tr>
      <w:tr w:rsidR="004656EF" w:rsidRPr="004E5884" w:rsidTr="00004887">
        <w:tblPrEx>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PrExChange w:id="1295" w:author="Mokaddem Emna" w:date="2013-04-29T17:38:00Z">
            <w:tblPrEx>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PrEx>
          </w:tblPrExChange>
        </w:tblPrEx>
        <w:tc>
          <w:tcPr>
            <w:tcW w:w="1951" w:type="dxa"/>
            <w:gridSpan w:val="2"/>
            <w:shd w:val="clear" w:color="auto" w:fill="auto"/>
            <w:vAlign w:val="center"/>
            <w:tcPrChange w:id="1296" w:author="Mokaddem Emna" w:date="2013-04-29T17:38:00Z">
              <w:tcPr>
                <w:tcW w:w="865" w:type="dxa"/>
                <w:shd w:val="clear" w:color="auto" w:fill="auto"/>
                <w:vAlign w:val="center"/>
              </w:tcPr>
            </w:tcPrChange>
          </w:tcPr>
          <w:p w:rsidR="004656EF" w:rsidRDefault="004656EF" w:rsidP="00CC6C6C">
            <w:pPr>
              <w:spacing w:after="0"/>
              <w:jc w:val="center"/>
              <w:rPr>
                <w:i/>
                <w:sz w:val="14"/>
                <w:szCs w:val="14"/>
              </w:rPr>
            </w:pPr>
            <w:r>
              <w:rPr>
                <w:i/>
                <w:sz w:val="14"/>
                <w:szCs w:val="14"/>
              </w:rPr>
              <w:t>Step-5</w:t>
            </w:r>
            <w:r w:rsidRPr="005D1206">
              <w:rPr>
                <w:i/>
                <w:sz w:val="14"/>
                <w:szCs w:val="14"/>
              </w:rPr>
              <w:t>0</w:t>
            </w:r>
          </w:p>
        </w:tc>
        <w:tc>
          <w:tcPr>
            <w:tcW w:w="2413" w:type="dxa"/>
            <w:gridSpan w:val="3"/>
            <w:shd w:val="clear" w:color="auto" w:fill="auto"/>
            <w:tcPrChange w:id="1297" w:author="Mokaddem Emna" w:date="2013-04-29T17:38:00Z">
              <w:tcPr>
                <w:tcW w:w="3499" w:type="dxa"/>
                <w:gridSpan w:val="4"/>
                <w:shd w:val="clear" w:color="auto" w:fill="auto"/>
              </w:tcPr>
            </w:tcPrChange>
          </w:tcPr>
          <w:p w:rsidR="004656EF" w:rsidRDefault="004656EF" w:rsidP="00CC6C6C">
            <w:pPr>
              <w:pStyle w:val="NormalStep"/>
              <w:rPr>
                <w:rFonts w:asciiTheme="minorHAnsi" w:hAnsiTheme="minorHAnsi" w:cstheme="minorHAnsi"/>
                <w:sz w:val="22"/>
                <w:szCs w:val="22"/>
              </w:rPr>
            </w:pPr>
            <w:r>
              <w:rPr>
                <w:rFonts w:asciiTheme="minorHAnsi" w:hAnsiTheme="minorHAnsi" w:cstheme="minorHAnsi"/>
                <w:sz w:val="22"/>
                <w:szCs w:val="22"/>
              </w:rPr>
              <w:t>Click on ‘</w:t>
            </w:r>
            <w:r w:rsidRPr="00986A94">
              <w:rPr>
                <w:rFonts w:asciiTheme="minorHAnsi" w:hAnsiTheme="minorHAnsi" w:cstheme="minorHAnsi"/>
                <w:sz w:val="22"/>
                <w:szCs w:val="22"/>
              </w:rPr>
              <w:t>Download Manager Download</w:t>
            </w:r>
            <w:r>
              <w:rPr>
                <w:rFonts w:asciiTheme="minorHAnsi" w:hAnsiTheme="minorHAnsi" w:cstheme="minorHAnsi"/>
                <w:sz w:val="22"/>
                <w:szCs w:val="22"/>
              </w:rPr>
              <w:t>’</w:t>
            </w:r>
          </w:p>
        </w:tc>
        <w:tc>
          <w:tcPr>
            <w:tcW w:w="2690" w:type="dxa"/>
            <w:gridSpan w:val="2"/>
            <w:shd w:val="clear" w:color="auto" w:fill="auto"/>
            <w:tcPrChange w:id="1298" w:author="Mokaddem Emna" w:date="2013-04-29T17:38:00Z">
              <w:tcPr>
                <w:tcW w:w="2690" w:type="dxa"/>
                <w:gridSpan w:val="2"/>
                <w:shd w:val="clear" w:color="auto" w:fill="auto"/>
              </w:tcPr>
            </w:tcPrChange>
          </w:tcPr>
          <w:p w:rsidR="004656EF" w:rsidRDefault="004656EF" w:rsidP="00CC6C6C">
            <w:pPr>
              <w:spacing w:after="0"/>
              <w:rPr>
                <w:rFonts w:cstheme="minorHAnsi"/>
                <w:lang w:val="en-GB"/>
              </w:rPr>
            </w:pPr>
            <w:r>
              <w:rPr>
                <w:rFonts w:cstheme="minorHAnsi"/>
                <w:lang w:val="en-GB"/>
              </w:rPr>
              <w:t>The message ‘Click on the following button to start download’ is displayed’ with the download button</w:t>
            </w:r>
          </w:p>
        </w:tc>
        <w:tc>
          <w:tcPr>
            <w:tcW w:w="1559" w:type="dxa"/>
            <w:shd w:val="clear" w:color="auto" w:fill="00FF00"/>
            <w:vAlign w:val="center"/>
            <w:tcPrChange w:id="1299" w:author="Mokaddem Emna" w:date="2013-04-29T17:38:00Z">
              <w:tcPr>
                <w:tcW w:w="1559" w:type="dxa"/>
                <w:shd w:val="clear" w:color="auto" w:fill="00FF00"/>
                <w:vAlign w:val="center"/>
              </w:tcPr>
            </w:tcPrChange>
          </w:tcPr>
          <w:p w:rsidR="004656EF" w:rsidRPr="004656EF" w:rsidRDefault="004656EF" w:rsidP="00CC6C6C">
            <w:pPr>
              <w:spacing w:after="0"/>
              <w:jc w:val="center"/>
              <w:rPr>
                <w:sz w:val="14"/>
                <w:szCs w:val="14"/>
                <w:highlight w:val="yellow"/>
                <w:lang w:val="en-US"/>
              </w:rPr>
            </w:pPr>
          </w:p>
        </w:tc>
      </w:tr>
      <w:tr w:rsidR="004656EF" w:rsidRPr="004E5884" w:rsidTr="00004887">
        <w:tblPrEx>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PrExChange w:id="1300" w:author="Mokaddem Emna" w:date="2013-04-29T17:38:00Z">
            <w:tblPrEx>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PrEx>
          </w:tblPrExChange>
        </w:tblPrEx>
        <w:tc>
          <w:tcPr>
            <w:tcW w:w="1951" w:type="dxa"/>
            <w:gridSpan w:val="2"/>
            <w:shd w:val="clear" w:color="auto" w:fill="auto"/>
            <w:vAlign w:val="center"/>
            <w:tcPrChange w:id="1301" w:author="Mokaddem Emna" w:date="2013-04-29T17:38:00Z">
              <w:tcPr>
                <w:tcW w:w="865" w:type="dxa"/>
                <w:shd w:val="clear" w:color="auto" w:fill="auto"/>
                <w:vAlign w:val="center"/>
              </w:tcPr>
            </w:tcPrChange>
          </w:tcPr>
          <w:p w:rsidR="004656EF" w:rsidRDefault="004656EF" w:rsidP="00CC6C6C">
            <w:pPr>
              <w:spacing w:after="0"/>
              <w:jc w:val="center"/>
              <w:rPr>
                <w:i/>
                <w:sz w:val="14"/>
                <w:szCs w:val="14"/>
              </w:rPr>
            </w:pPr>
            <w:r>
              <w:rPr>
                <w:i/>
                <w:sz w:val="14"/>
                <w:szCs w:val="14"/>
              </w:rPr>
              <w:t>Step-6</w:t>
            </w:r>
            <w:r w:rsidRPr="005D1206">
              <w:rPr>
                <w:i/>
                <w:sz w:val="14"/>
                <w:szCs w:val="14"/>
              </w:rPr>
              <w:t>0</w:t>
            </w:r>
          </w:p>
        </w:tc>
        <w:tc>
          <w:tcPr>
            <w:tcW w:w="2413" w:type="dxa"/>
            <w:gridSpan w:val="3"/>
            <w:shd w:val="clear" w:color="auto" w:fill="auto"/>
            <w:tcPrChange w:id="1302" w:author="Mokaddem Emna" w:date="2013-04-29T17:38:00Z">
              <w:tcPr>
                <w:tcW w:w="3499" w:type="dxa"/>
                <w:gridSpan w:val="4"/>
                <w:shd w:val="clear" w:color="auto" w:fill="auto"/>
              </w:tcPr>
            </w:tcPrChange>
          </w:tcPr>
          <w:p w:rsidR="004656EF" w:rsidRDefault="004656EF" w:rsidP="00CC6C6C">
            <w:pPr>
              <w:pStyle w:val="NormalStep"/>
              <w:rPr>
                <w:rFonts w:asciiTheme="minorHAnsi" w:hAnsiTheme="minorHAnsi" w:cstheme="minorHAnsi"/>
                <w:sz w:val="22"/>
                <w:szCs w:val="22"/>
              </w:rPr>
            </w:pPr>
            <w:r>
              <w:rPr>
                <w:rFonts w:asciiTheme="minorHAnsi" w:hAnsiTheme="minorHAnsi" w:cstheme="minorHAnsi"/>
                <w:sz w:val="22"/>
                <w:szCs w:val="22"/>
              </w:rPr>
              <w:t>Click on the ‘Download’ button</w:t>
            </w:r>
          </w:p>
        </w:tc>
        <w:tc>
          <w:tcPr>
            <w:tcW w:w="2690" w:type="dxa"/>
            <w:gridSpan w:val="2"/>
            <w:shd w:val="clear" w:color="auto" w:fill="auto"/>
            <w:tcPrChange w:id="1303" w:author="Mokaddem Emna" w:date="2013-04-29T17:38:00Z">
              <w:tcPr>
                <w:tcW w:w="2690" w:type="dxa"/>
                <w:gridSpan w:val="2"/>
                <w:shd w:val="clear" w:color="auto" w:fill="auto"/>
              </w:tcPr>
            </w:tcPrChange>
          </w:tcPr>
          <w:p w:rsidR="004656EF" w:rsidRDefault="004656EF" w:rsidP="00CC6C6C">
            <w:pPr>
              <w:spacing w:after="0"/>
              <w:rPr>
                <w:rFonts w:cstheme="minorHAnsi"/>
                <w:lang w:val="en-GB"/>
              </w:rPr>
            </w:pPr>
            <w:r>
              <w:rPr>
                <w:rFonts w:cstheme="minorHAnsi"/>
                <w:lang w:val="en-GB"/>
              </w:rPr>
              <w:t>The browser is opened with the url to be accessed, the url ends with ‘.ngeo’</w:t>
            </w:r>
          </w:p>
        </w:tc>
        <w:tc>
          <w:tcPr>
            <w:tcW w:w="1559" w:type="dxa"/>
            <w:shd w:val="clear" w:color="auto" w:fill="00FF00"/>
            <w:vAlign w:val="center"/>
            <w:tcPrChange w:id="1304" w:author="Mokaddem Emna" w:date="2013-04-29T17:38:00Z">
              <w:tcPr>
                <w:tcW w:w="1559" w:type="dxa"/>
                <w:shd w:val="clear" w:color="auto" w:fill="00FF00"/>
                <w:vAlign w:val="center"/>
              </w:tcPr>
            </w:tcPrChange>
          </w:tcPr>
          <w:p w:rsidR="004656EF" w:rsidRPr="004656EF" w:rsidRDefault="004656EF" w:rsidP="00CC6C6C">
            <w:pPr>
              <w:spacing w:after="0"/>
              <w:jc w:val="center"/>
              <w:rPr>
                <w:sz w:val="14"/>
                <w:szCs w:val="14"/>
                <w:highlight w:val="yellow"/>
                <w:lang w:val="en-US"/>
              </w:rPr>
            </w:pPr>
            <w:r w:rsidRPr="004656EF">
              <w:rPr>
                <w:sz w:val="14"/>
                <w:szCs w:val="14"/>
                <w:highlight w:val="green"/>
                <w:lang w:val="en-US"/>
              </w:rPr>
              <w:t>NGEO-WEBC-PFC-0150</w:t>
            </w:r>
          </w:p>
        </w:tc>
      </w:tr>
    </w:tbl>
    <w:p w:rsidR="00E16E38" w:rsidRPr="00251578" w:rsidRDefault="00E16E38" w:rsidP="00E16E38">
      <w:pPr>
        <w:pStyle w:val="Titre3"/>
      </w:pPr>
      <w:bookmarkStart w:id="1305" w:name="_Toc355023298"/>
      <w:r w:rsidRPr="00251578">
        <w:rPr>
          <w:rPrChange w:id="1306" w:author="Mokaddem Emna" w:date="2013-04-29T17:44:00Z">
            <w:rPr>
              <w:rFonts w:asciiTheme="minorHAnsi" w:eastAsiaTheme="minorHAnsi" w:hAnsiTheme="minorHAnsi" w:cstheme="minorBidi"/>
              <w:bCs w:val="0"/>
              <w:caps w:val="0"/>
              <w:sz w:val="22"/>
              <w:szCs w:val="22"/>
              <w:lang w:val="es-ES"/>
            </w:rPr>
          </w:rPrChange>
        </w:rPr>
        <w:t>NGEO-WEBC-VTP-0151</w:t>
      </w:r>
      <w:bookmarkEnd w:id="1305"/>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NGEO-CTRL-VTP-0151</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Pr>
                <w:i/>
                <w:color w:val="548DD4"/>
                <w:sz w:val="16"/>
                <w:szCs w:val="16"/>
                <w:lang w:val="en-US"/>
              </w:rPr>
              <w:t>Direct Download when no download manager has been registered</w:t>
            </w:r>
          </w:p>
        </w:tc>
      </w:tr>
      <w:tr w:rsidR="00E16E38" w:rsidRPr="007C2567" w:rsidTr="00AE5E00">
        <w:tc>
          <w:tcPr>
            <w:tcW w:w="8613" w:type="dxa"/>
            <w:gridSpan w:val="8"/>
            <w:tcBorders>
              <w:bottom w:val="single" w:sz="6" w:space="0" w:color="auto"/>
            </w:tcBorders>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AE5E00">
        <w:tc>
          <w:tcPr>
            <w:tcW w:w="8613" w:type="dxa"/>
            <w:gridSpan w:val="8"/>
            <w:tcBorders>
              <w:top w:val="single" w:sz="6" w:space="0" w:color="auto"/>
              <w:bottom w:val="single" w:sz="6" w:space="0" w:color="auto"/>
            </w:tcBorders>
            <w:shd w:val="clear" w:color="auto" w:fill="47F62A"/>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AE5E00">
        <w:tc>
          <w:tcPr>
            <w:tcW w:w="4306" w:type="dxa"/>
            <w:gridSpan w:val="4"/>
            <w:tcBorders>
              <w:top w:val="single" w:sz="6" w:space="0" w:color="auto"/>
            </w:tcBorders>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tcBorders>
              <w:top w:val="single" w:sz="6" w:space="0" w:color="auto"/>
            </w:tcBorders>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7C2567" w:rsidRDefault="00E16E38" w:rsidP="00E61BC8">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Evidences</w:t>
            </w:r>
          </w:p>
        </w:tc>
      </w:tr>
      <w:tr w:rsidR="00E16E38" w:rsidRPr="007C2567" w:rsidTr="00E61BC8">
        <w:tc>
          <w:tcPr>
            <w:tcW w:w="8613" w:type="dxa"/>
            <w:gridSpan w:val="8"/>
            <w:shd w:val="clear" w:color="auto" w:fill="auto"/>
          </w:tcPr>
          <w:p w:rsidR="00AE5E00" w:rsidRDefault="00AE5E00" w:rsidP="00AE5E00">
            <w:pPr>
              <w:spacing w:after="0"/>
              <w:jc w:val="center"/>
            </w:pPr>
            <w:r>
              <w:rPr>
                <w:noProof/>
                <w:lang w:val="fr-FR" w:eastAsia="fr-FR"/>
              </w:rPr>
              <w:drawing>
                <wp:inline distT="0" distB="0" distL="0" distR="0">
                  <wp:extent cx="2067214" cy="819264"/>
                  <wp:effectExtent l="0" t="0" r="9525" b="0"/>
                  <wp:docPr id="186"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067214" cy="819264"/>
                          </a:xfrm>
                          <a:prstGeom prst="rect">
                            <a:avLst/>
                          </a:prstGeom>
                        </pic:spPr>
                      </pic:pic>
                    </a:graphicData>
                  </a:graphic>
                </wp:inline>
              </w:drawing>
            </w:r>
          </w:p>
          <w:p w:rsidR="00E16E38" w:rsidRPr="007C2567" w:rsidRDefault="00E12E47" w:rsidP="00E12E47">
            <w:pPr>
              <w:spacing w:after="0"/>
              <w:rPr>
                <w:color w:val="548DD4"/>
                <w:sz w:val="16"/>
                <w:szCs w:val="16"/>
                <w:lang w:val="en-US"/>
              </w:rPr>
            </w:pPr>
            <w:r>
              <w:t xml:space="preserve">   </w:t>
            </w:r>
          </w:p>
        </w:tc>
      </w:tr>
      <w:tr w:rsidR="002C5276" w:rsidRPr="0056181B" w:rsidTr="00AE5E00">
        <w:tc>
          <w:tcPr>
            <w:tcW w:w="865" w:type="dxa"/>
            <w:shd w:val="clear" w:color="auto" w:fill="auto"/>
            <w:vAlign w:val="center"/>
          </w:tcPr>
          <w:p w:rsidR="002C5276" w:rsidRPr="00544FC8" w:rsidRDefault="002C5276" w:rsidP="00E12E47">
            <w:pPr>
              <w:spacing w:after="0"/>
              <w:jc w:val="center"/>
              <w:rPr>
                <w:i/>
                <w:sz w:val="14"/>
                <w:szCs w:val="14"/>
              </w:rPr>
            </w:pPr>
            <w:r w:rsidRPr="005D1206">
              <w:rPr>
                <w:i/>
                <w:sz w:val="14"/>
                <w:szCs w:val="14"/>
              </w:rPr>
              <w:t>Step-10</w:t>
            </w:r>
          </w:p>
        </w:tc>
        <w:tc>
          <w:tcPr>
            <w:tcW w:w="3499" w:type="dxa"/>
            <w:gridSpan w:val="4"/>
            <w:shd w:val="clear" w:color="auto" w:fill="auto"/>
          </w:tcPr>
          <w:p w:rsidR="002C5276" w:rsidRPr="00057FF1" w:rsidRDefault="002C5276" w:rsidP="00E12E47">
            <w:pPr>
              <w:pStyle w:val="NormalStep"/>
              <w:rPr>
                <w:rFonts w:asciiTheme="minorHAnsi" w:hAnsiTheme="minorHAnsi" w:cstheme="minorHAnsi"/>
                <w:sz w:val="22"/>
                <w:szCs w:val="22"/>
              </w:rPr>
            </w:pPr>
            <w:r>
              <w:rPr>
                <w:rFonts w:asciiTheme="minorHAnsi" w:hAnsiTheme="minorHAnsi" w:cstheme="minorHAnsi"/>
                <w:sz w:val="22"/>
                <w:szCs w:val="22"/>
              </w:rPr>
              <w:t>Launch the web client</w:t>
            </w:r>
            <w:r w:rsidRPr="00057FF1">
              <w:rPr>
                <w:rFonts w:asciiTheme="minorHAnsi" w:hAnsiTheme="minorHAnsi" w:cstheme="minorHAnsi"/>
                <w:sz w:val="22"/>
                <w:szCs w:val="22"/>
              </w:rPr>
              <w:t xml:space="preserve"> </w:t>
            </w:r>
          </w:p>
        </w:tc>
        <w:tc>
          <w:tcPr>
            <w:tcW w:w="2690" w:type="dxa"/>
            <w:gridSpan w:val="2"/>
            <w:shd w:val="clear" w:color="auto" w:fill="auto"/>
          </w:tcPr>
          <w:p w:rsidR="002C5276" w:rsidRPr="00057FF1" w:rsidRDefault="002C5276" w:rsidP="00E12E47">
            <w:pPr>
              <w:spacing w:after="0"/>
              <w:rPr>
                <w:rFonts w:cstheme="minorHAnsi"/>
                <w:lang w:val="en-US"/>
              </w:rPr>
            </w:pPr>
            <w:r w:rsidRPr="003C0A28">
              <w:rPr>
                <w:rFonts w:cstheme="minorHAnsi"/>
                <w:lang w:val="en-US"/>
              </w:rPr>
              <w:t xml:space="preserve"> </w:t>
            </w:r>
            <w:r>
              <w:rPr>
                <w:rFonts w:cstheme="minorHAnsi"/>
                <w:lang w:val="en-US"/>
              </w:rPr>
              <w:t xml:space="preserve">The web client page is </w:t>
            </w:r>
            <w:r>
              <w:rPr>
                <w:rFonts w:cstheme="minorHAnsi"/>
                <w:lang w:val="en-US"/>
              </w:rPr>
              <w:lastRenderedPageBreak/>
              <w:t>displayed.</w:t>
            </w:r>
          </w:p>
        </w:tc>
        <w:tc>
          <w:tcPr>
            <w:tcW w:w="1559" w:type="dxa"/>
            <w:tcBorders>
              <w:top w:val="single" w:sz="6" w:space="0" w:color="auto"/>
              <w:bottom w:val="single" w:sz="6" w:space="0" w:color="auto"/>
            </w:tcBorders>
            <w:shd w:val="clear" w:color="auto" w:fill="47F62A"/>
            <w:vAlign w:val="center"/>
          </w:tcPr>
          <w:p w:rsidR="002C5276" w:rsidRPr="0056181B" w:rsidRDefault="002C5276" w:rsidP="00E12E47">
            <w:pPr>
              <w:spacing w:after="0"/>
              <w:jc w:val="center"/>
              <w:rPr>
                <w:i/>
                <w:sz w:val="14"/>
                <w:szCs w:val="14"/>
              </w:rPr>
            </w:pPr>
          </w:p>
        </w:tc>
      </w:tr>
      <w:tr w:rsidR="002C5276" w:rsidRPr="00732447" w:rsidTr="00AE5E00">
        <w:tc>
          <w:tcPr>
            <w:tcW w:w="865" w:type="dxa"/>
            <w:shd w:val="clear" w:color="auto" w:fill="auto"/>
            <w:vAlign w:val="center"/>
          </w:tcPr>
          <w:p w:rsidR="002C5276" w:rsidRPr="005D1206" w:rsidRDefault="002C5276" w:rsidP="00E12E47">
            <w:pPr>
              <w:spacing w:after="0"/>
              <w:jc w:val="center"/>
              <w:rPr>
                <w:i/>
                <w:sz w:val="14"/>
                <w:szCs w:val="14"/>
              </w:rPr>
            </w:pPr>
            <w:r>
              <w:rPr>
                <w:i/>
                <w:sz w:val="14"/>
                <w:szCs w:val="14"/>
              </w:rPr>
              <w:lastRenderedPageBreak/>
              <w:t>Step-20</w:t>
            </w:r>
          </w:p>
        </w:tc>
        <w:tc>
          <w:tcPr>
            <w:tcW w:w="3499" w:type="dxa"/>
            <w:gridSpan w:val="4"/>
            <w:shd w:val="clear" w:color="auto" w:fill="auto"/>
          </w:tcPr>
          <w:p w:rsidR="002C5276" w:rsidRPr="00E24DDB" w:rsidRDefault="002C5276" w:rsidP="00E12E47">
            <w:pPr>
              <w:pStyle w:val="NormalStep"/>
              <w:rPr>
                <w:rFonts w:asciiTheme="minorHAnsi" w:hAnsiTheme="minorHAnsi" w:cstheme="minorHAnsi"/>
                <w:b/>
                <w:sz w:val="22"/>
                <w:szCs w:val="22"/>
              </w:rPr>
            </w:pPr>
            <w:r>
              <w:rPr>
                <w:rFonts w:asciiTheme="minorHAnsi" w:hAnsiTheme="minorHAnsi" w:cstheme="minorHAnsi"/>
                <w:sz w:val="22"/>
                <w:szCs w:val="22"/>
              </w:rPr>
              <w:t xml:space="preserve">Perform the steps of </w:t>
            </w:r>
            <w:r w:rsidRPr="00986A94">
              <w:rPr>
                <w:rFonts w:asciiTheme="minorHAnsi" w:hAnsiTheme="minorHAnsi" w:cstheme="minorHAnsi"/>
                <w:sz w:val="22"/>
                <w:szCs w:val="22"/>
                <w:lang w:val="en-US"/>
              </w:rPr>
              <w:t>WEBC-VTP-0040</w:t>
            </w:r>
          </w:p>
        </w:tc>
        <w:tc>
          <w:tcPr>
            <w:tcW w:w="2690" w:type="dxa"/>
            <w:gridSpan w:val="2"/>
            <w:shd w:val="clear" w:color="auto" w:fill="auto"/>
          </w:tcPr>
          <w:p w:rsidR="002C5276" w:rsidRDefault="002C5276" w:rsidP="00E12E47">
            <w:pPr>
              <w:spacing w:after="0"/>
              <w:rPr>
                <w:rFonts w:cstheme="minorHAnsi"/>
                <w:lang w:val="en-US"/>
              </w:rPr>
            </w:pPr>
            <w:r>
              <w:rPr>
                <w:rFonts w:cstheme="minorHAnsi"/>
                <w:lang w:val="en-US"/>
              </w:rPr>
              <w:t>Search results are displayed in the table</w:t>
            </w:r>
            <w:del w:id="1307" w:author="Mokaddem Emna" w:date="2013-04-28T22:06:00Z">
              <w:r w:rsidDel="00BA1725">
                <w:rPr>
                  <w:rFonts w:cstheme="minorHAnsi"/>
                  <w:lang w:val="en-US"/>
                </w:rPr>
                <w:delText xml:space="preserve"> </w:delText>
              </w:r>
            </w:del>
            <w:r>
              <w:rPr>
                <w:rFonts w:cstheme="minorHAnsi"/>
                <w:lang w:val="en-US"/>
              </w:rPr>
              <w:t>.</w:t>
            </w:r>
          </w:p>
          <w:p w:rsidR="002C5276" w:rsidRPr="003C0A28" w:rsidRDefault="002C5276" w:rsidP="00E12E47">
            <w:pPr>
              <w:spacing w:after="0"/>
              <w:rPr>
                <w:rFonts w:cstheme="minorHAnsi"/>
                <w:lang w:val="en-US"/>
              </w:rPr>
            </w:pPr>
            <w:r>
              <w:rPr>
                <w:rFonts w:cstheme="minorHAnsi"/>
                <w:lang w:val="en-US"/>
              </w:rPr>
              <w:t xml:space="preserve">In the product column, the underlined identifiers do represent products supporting a direct download. </w:t>
            </w:r>
          </w:p>
        </w:tc>
        <w:tc>
          <w:tcPr>
            <w:tcW w:w="1559" w:type="dxa"/>
            <w:tcBorders>
              <w:top w:val="single" w:sz="6" w:space="0" w:color="auto"/>
              <w:bottom w:val="single" w:sz="6" w:space="0" w:color="auto"/>
            </w:tcBorders>
            <w:shd w:val="clear" w:color="auto" w:fill="47F62A"/>
            <w:vAlign w:val="center"/>
          </w:tcPr>
          <w:p w:rsidR="002C5276" w:rsidRPr="00732447" w:rsidRDefault="002C5276" w:rsidP="00E12E47">
            <w:pPr>
              <w:spacing w:after="0"/>
              <w:jc w:val="center"/>
              <w:rPr>
                <w:i/>
                <w:sz w:val="14"/>
                <w:szCs w:val="14"/>
                <w:lang w:val="en-US"/>
              </w:rPr>
            </w:pPr>
          </w:p>
        </w:tc>
      </w:tr>
      <w:tr w:rsidR="002C5276" w:rsidRPr="004E5884" w:rsidTr="00AE5E00">
        <w:tc>
          <w:tcPr>
            <w:tcW w:w="865" w:type="dxa"/>
            <w:shd w:val="clear" w:color="auto" w:fill="auto"/>
            <w:vAlign w:val="center"/>
          </w:tcPr>
          <w:p w:rsidR="002C5276" w:rsidRPr="00544FC8" w:rsidRDefault="002C5276" w:rsidP="00E12E47">
            <w:pPr>
              <w:spacing w:after="0"/>
              <w:jc w:val="center"/>
              <w:rPr>
                <w:i/>
                <w:sz w:val="14"/>
                <w:szCs w:val="14"/>
              </w:rPr>
            </w:pPr>
            <w:r>
              <w:rPr>
                <w:i/>
                <w:sz w:val="14"/>
                <w:szCs w:val="14"/>
              </w:rPr>
              <w:t>Step-3</w:t>
            </w:r>
            <w:r w:rsidRPr="005D1206">
              <w:rPr>
                <w:i/>
                <w:sz w:val="14"/>
                <w:szCs w:val="14"/>
              </w:rPr>
              <w:t>0</w:t>
            </w:r>
          </w:p>
        </w:tc>
        <w:tc>
          <w:tcPr>
            <w:tcW w:w="3499" w:type="dxa"/>
            <w:gridSpan w:val="4"/>
            <w:shd w:val="clear" w:color="auto" w:fill="auto"/>
          </w:tcPr>
          <w:p w:rsidR="002C5276" w:rsidRPr="00057FF1" w:rsidRDefault="002C5276" w:rsidP="00E12E47">
            <w:pPr>
              <w:pStyle w:val="NormalStep"/>
              <w:rPr>
                <w:rFonts w:asciiTheme="minorHAnsi" w:hAnsiTheme="minorHAnsi" w:cstheme="minorHAnsi"/>
                <w:sz w:val="22"/>
                <w:szCs w:val="22"/>
              </w:rPr>
            </w:pPr>
            <w:r>
              <w:rPr>
                <w:rFonts w:asciiTheme="minorHAnsi" w:hAnsiTheme="minorHAnsi" w:cstheme="minorHAnsi"/>
                <w:sz w:val="22"/>
                <w:szCs w:val="22"/>
              </w:rPr>
              <w:t>Click on an underlined product identifier</w:t>
            </w:r>
          </w:p>
        </w:tc>
        <w:tc>
          <w:tcPr>
            <w:tcW w:w="2690" w:type="dxa"/>
            <w:gridSpan w:val="2"/>
            <w:shd w:val="clear" w:color="auto" w:fill="auto"/>
          </w:tcPr>
          <w:p w:rsidR="002C5276" w:rsidRPr="00732447" w:rsidRDefault="002C5276" w:rsidP="00E12E47">
            <w:pPr>
              <w:spacing w:after="0"/>
              <w:rPr>
                <w:rFonts w:cstheme="minorHAnsi"/>
                <w:lang w:val="en-GB"/>
              </w:rPr>
            </w:pPr>
            <w:r>
              <w:rPr>
                <w:rFonts w:cstheme="minorHAnsi"/>
                <w:lang w:val="en-GB"/>
              </w:rPr>
              <w:t>The direct download widget is displayed with only one option: ‘Browser download‘.</w:t>
            </w:r>
          </w:p>
        </w:tc>
        <w:tc>
          <w:tcPr>
            <w:tcW w:w="1559" w:type="dxa"/>
            <w:tcBorders>
              <w:top w:val="single" w:sz="6" w:space="0" w:color="auto"/>
              <w:bottom w:val="single" w:sz="6" w:space="0" w:color="auto"/>
            </w:tcBorders>
            <w:shd w:val="clear" w:color="auto" w:fill="47F62A"/>
            <w:vAlign w:val="center"/>
          </w:tcPr>
          <w:p w:rsidR="002C5276" w:rsidRPr="004E5884" w:rsidRDefault="002C5276" w:rsidP="00E12E47">
            <w:pPr>
              <w:spacing w:after="0"/>
              <w:jc w:val="center"/>
              <w:rPr>
                <w:sz w:val="14"/>
                <w:szCs w:val="14"/>
                <w:highlight w:val="yellow"/>
                <w:lang w:val="en-US"/>
              </w:rPr>
            </w:pPr>
            <w:r w:rsidRPr="0056181B">
              <w:rPr>
                <w:i/>
                <w:sz w:val="14"/>
                <w:szCs w:val="14"/>
              </w:rPr>
              <w:t>NGEO-</w:t>
            </w:r>
            <w:r>
              <w:rPr>
                <w:i/>
                <w:sz w:val="14"/>
                <w:szCs w:val="14"/>
              </w:rPr>
              <w:t>WEBC-PFC-0151</w:t>
            </w:r>
          </w:p>
        </w:tc>
      </w:tr>
      <w:tr w:rsidR="002C5276" w:rsidRPr="0056181B" w:rsidTr="00AE5E00">
        <w:tc>
          <w:tcPr>
            <w:tcW w:w="865" w:type="dxa"/>
            <w:shd w:val="clear" w:color="auto" w:fill="auto"/>
            <w:vAlign w:val="center"/>
          </w:tcPr>
          <w:p w:rsidR="002C5276" w:rsidRDefault="002C5276" w:rsidP="00E12E47">
            <w:pPr>
              <w:spacing w:after="0"/>
              <w:jc w:val="center"/>
              <w:rPr>
                <w:i/>
                <w:sz w:val="14"/>
                <w:szCs w:val="14"/>
              </w:rPr>
            </w:pPr>
            <w:r>
              <w:rPr>
                <w:i/>
                <w:sz w:val="14"/>
                <w:szCs w:val="14"/>
              </w:rPr>
              <w:t>Step-4</w:t>
            </w:r>
            <w:r w:rsidRPr="005D1206">
              <w:rPr>
                <w:i/>
                <w:sz w:val="14"/>
                <w:szCs w:val="14"/>
              </w:rPr>
              <w:t>0</w:t>
            </w:r>
          </w:p>
        </w:tc>
        <w:tc>
          <w:tcPr>
            <w:tcW w:w="3499" w:type="dxa"/>
            <w:gridSpan w:val="4"/>
            <w:shd w:val="clear" w:color="auto" w:fill="auto"/>
          </w:tcPr>
          <w:p w:rsidR="002C5276" w:rsidRDefault="002C5276" w:rsidP="00E12E47">
            <w:pPr>
              <w:pStyle w:val="NormalStep"/>
              <w:rPr>
                <w:rFonts w:asciiTheme="minorHAnsi" w:hAnsiTheme="minorHAnsi" w:cstheme="minorHAnsi"/>
                <w:sz w:val="22"/>
                <w:szCs w:val="22"/>
              </w:rPr>
            </w:pPr>
            <w:r>
              <w:rPr>
                <w:rFonts w:asciiTheme="minorHAnsi" w:hAnsiTheme="minorHAnsi" w:cstheme="minorHAnsi"/>
                <w:sz w:val="22"/>
                <w:szCs w:val="22"/>
              </w:rPr>
              <w:t>Click on ‘Browser Download’ menu item</w:t>
            </w:r>
          </w:p>
        </w:tc>
        <w:tc>
          <w:tcPr>
            <w:tcW w:w="2690" w:type="dxa"/>
            <w:gridSpan w:val="2"/>
            <w:shd w:val="clear" w:color="auto" w:fill="auto"/>
          </w:tcPr>
          <w:p w:rsidR="002C5276" w:rsidRDefault="002C5276" w:rsidP="00E12E47">
            <w:pPr>
              <w:spacing w:after="0"/>
              <w:rPr>
                <w:rFonts w:cstheme="minorHAnsi"/>
                <w:lang w:val="en-GB"/>
              </w:rPr>
            </w:pPr>
            <w:r>
              <w:rPr>
                <w:rFonts w:cstheme="minorHAnsi"/>
                <w:lang w:val="en-GB"/>
              </w:rPr>
              <w:t>The browser is opened with the url of the clicked product.</w:t>
            </w:r>
          </w:p>
        </w:tc>
        <w:tc>
          <w:tcPr>
            <w:tcW w:w="1559" w:type="dxa"/>
            <w:tcBorders>
              <w:top w:val="single" w:sz="6" w:space="0" w:color="auto"/>
              <w:bottom w:val="single" w:sz="2" w:space="0" w:color="auto"/>
            </w:tcBorders>
            <w:shd w:val="clear" w:color="auto" w:fill="47F62A"/>
            <w:vAlign w:val="center"/>
          </w:tcPr>
          <w:p w:rsidR="002C5276" w:rsidRPr="0056181B" w:rsidRDefault="002C5276" w:rsidP="00E12E47">
            <w:pPr>
              <w:spacing w:after="0"/>
              <w:jc w:val="center"/>
              <w:rPr>
                <w:i/>
                <w:sz w:val="14"/>
                <w:szCs w:val="14"/>
              </w:rPr>
            </w:pPr>
          </w:p>
        </w:tc>
      </w:tr>
    </w:tbl>
    <w:p w:rsidR="00E16E38" w:rsidRPr="00697B64" w:rsidRDefault="00E16E38" w:rsidP="00E16E38">
      <w:pPr>
        <w:pStyle w:val="Titre3"/>
      </w:pPr>
      <w:bookmarkStart w:id="1308" w:name="_Toc355023299"/>
      <w:r>
        <w:t>NGEO-WEBC-VTP-0160</w:t>
      </w:r>
      <w:bookmarkEnd w:id="1308"/>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NGEO-CTRL-VTP-0160</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sidRPr="002C635F">
              <w:rPr>
                <w:i/>
                <w:color w:val="548DD4"/>
                <w:sz w:val="16"/>
                <w:szCs w:val="16"/>
                <w:u w:val="single"/>
              </w:rPr>
              <w:t>Advanced Search Criteria</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E61BC8">
        <w:tc>
          <w:tcPr>
            <w:tcW w:w="8613" w:type="dxa"/>
            <w:gridSpan w:val="8"/>
            <w:shd w:val="clear" w:color="auto" w:fill="47F62A"/>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E61BC8">
        <w:tc>
          <w:tcPr>
            <w:tcW w:w="4306" w:type="dxa"/>
            <w:gridSpan w:val="4"/>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7C2567" w:rsidRDefault="00E16E38" w:rsidP="00E61BC8">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Evidences</w:t>
            </w:r>
          </w:p>
        </w:tc>
      </w:tr>
      <w:tr w:rsidR="00E16E38" w:rsidRPr="007C2567" w:rsidTr="00E61BC8">
        <w:tc>
          <w:tcPr>
            <w:tcW w:w="8613" w:type="dxa"/>
            <w:gridSpan w:val="8"/>
            <w:shd w:val="clear" w:color="auto" w:fill="auto"/>
          </w:tcPr>
          <w:p w:rsidR="00145F09" w:rsidRDefault="00145F09" w:rsidP="00AE5E00">
            <w:pPr>
              <w:spacing w:after="0"/>
              <w:jc w:val="center"/>
            </w:pPr>
            <w:r>
              <w:rPr>
                <w:noProof/>
                <w:lang w:val="fr-FR" w:eastAsia="fr-FR"/>
              </w:rPr>
              <w:lastRenderedPageBreak/>
              <w:drawing>
                <wp:inline distT="0" distB="0" distL="0" distR="0" wp14:anchorId="2446B368" wp14:editId="475D5CFF">
                  <wp:extent cx="3578087" cy="4003071"/>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160.PNG"/>
                          <pic:cNvPicPr/>
                        </pic:nvPicPr>
                        <pic:blipFill>
                          <a:blip r:embed="rId75" cstate="email">
                            <a:extLst>
                              <a:ext uri="{28A0092B-C50C-407E-A947-70E740481C1C}">
                                <a14:useLocalDpi xmlns:a14="http://schemas.microsoft.com/office/drawing/2010/main" val="0"/>
                              </a:ext>
                            </a:extLst>
                          </a:blip>
                          <a:stretch>
                            <a:fillRect/>
                          </a:stretch>
                        </pic:blipFill>
                        <pic:spPr>
                          <a:xfrm>
                            <a:off x="0" y="0"/>
                            <a:ext cx="3580375" cy="4005631"/>
                          </a:xfrm>
                          <a:prstGeom prst="rect">
                            <a:avLst/>
                          </a:prstGeom>
                        </pic:spPr>
                      </pic:pic>
                    </a:graphicData>
                  </a:graphic>
                </wp:inline>
              </w:drawing>
            </w:r>
          </w:p>
          <w:p w:rsidR="00145F09" w:rsidRDefault="00145F09" w:rsidP="00AE5E00">
            <w:pPr>
              <w:spacing w:after="0"/>
              <w:jc w:val="center"/>
            </w:pPr>
            <w:r>
              <w:rPr>
                <w:noProof/>
                <w:lang w:val="fr-FR" w:eastAsia="fr-FR"/>
              </w:rPr>
              <w:drawing>
                <wp:inline distT="0" distB="0" distL="0" distR="0" wp14:anchorId="63C56FA9" wp14:editId="28599C1C">
                  <wp:extent cx="3574900" cy="3999506"/>
                  <wp:effectExtent l="0" t="0" r="6985" b="127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161.PNG"/>
                          <pic:cNvPicPr/>
                        </pic:nvPicPr>
                        <pic:blipFill>
                          <a:blip r:embed="rId76" cstate="email">
                            <a:extLst>
                              <a:ext uri="{28A0092B-C50C-407E-A947-70E740481C1C}">
                                <a14:useLocalDpi xmlns:a14="http://schemas.microsoft.com/office/drawing/2010/main" val="0"/>
                              </a:ext>
                            </a:extLst>
                          </a:blip>
                          <a:stretch>
                            <a:fillRect/>
                          </a:stretch>
                        </pic:blipFill>
                        <pic:spPr>
                          <a:xfrm>
                            <a:off x="0" y="0"/>
                            <a:ext cx="3577186" cy="4002064"/>
                          </a:xfrm>
                          <a:prstGeom prst="rect">
                            <a:avLst/>
                          </a:prstGeom>
                        </pic:spPr>
                      </pic:pic>
                    </a:graphicData>
                  </a:graphic>
                </wp:inline>
              </w:drawing>
            </w:r>
          </w:p>
          <w:p w:rsidR="002C5276" w:rsidRPr="007C2567" w:rsidRDefault="00145F09" w:rsidP="00AE5E00">
            <w:pPr>
              <w:spacing w:after="0"/>
              <w:jc w:val="center"/>
              <w:rPr>
                <w:color w:val="548DD4"/>
                <w:sz w:val="16"/>
                <w:szCs w:val="16"/>
                <w:lang w:val="en-US"/>
              </w:rPr>
            </w:pPr>
            <w:r>
              <w:rPr>
                <w:noProof/>
                <w:lang w:val="fr-FR" w:eastAsia="fr-FR"/>
              </w:rPr>
              <w:lastRenderedPageBreak/>
              <w:drawing>
                <wp:inline distT="0" distB="0" distL="0" distR="0" wp14:anchorId="10C69F5D" wp14:editId="2EDC6750">
                  <wp:extent cx="5332095" cy="1017270"/>
                  <wp:effectExtent l="0" t="0" r="1905"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162.PNG"/>
                          <pic:cNvPicPr/>
                        </pic:nvPicPr>
                        <pic:blipFill>
                          <a:blip r:embed="rId77" cstate="email">
                            <a:extLst>
                              <a:ext uri="{28A0092B-C50C-407E-A947-70E740481C1C}">
                                <a14:useLocalDpi xmlns:a14="http://schemas.microsoft.com/office/drawing/2010/main" val="0"/>
                              </a:ext>
                            </a:extLst>
                          </a:blip>
                          <a:stretch>
                            <a:fillRect/>
                          </a:stretch>
                        </pic:blipFill>
                        <pic:spPr>
                          <a:xfrm>
                            <a:off x="0" y="0"/>
                            <a:ext cx="5332095" cy="1017270"/>
                          </a:xfrm>
                          <a:prstGeom prst="rect">
                            <a:avLst/>
                          </a:prstGeom>
                        </pic:spPr>
                      </pic:pic>
                    </a:graphicData>
                  </a:graphic>
                </wp:inline>
              </w:drawing>
            </w:r>
          </w:p>
        </w:tc>
      </w:tr>
      <w:tr w:rsidR="002C5276" w:rsidRPr="0056181B" w:rsidTr="00AE5E00">
        <w:tc>
          <w:tcPr>
            <w:tcW w:w="865" w:type="dxa"/>
            <w:shd w:val="clear" w:color="auto" w:fill="auto"/>
            <w:vAlign w:val="center"/>
          </w:tcPr>
          <w:p w:rsidR="002C5276" w:rsidRPr="00544FC8" w:rsidRDefault="002C5276" w:rsidP="00E12E47">
            <w:pPr>
              <w:spacing w:after="0"/>
              <w:jc w:val="center"/>
              <w:rPr>
                <w:i/>
                <w:sz w:val="14"/>
                <w:szCs w:val="14"/>
              </w:rPr>
            </w:pPr>
            <w:r w:rsidRPr="005D1206">
              <w:rPr>
                <w:i/>
                <w:sz w:val="14"/>
                <w:szCs w:val="14"/>
              </w:rPr>
              <w:lastRenderedPageBreak/>
              <w:t>Step-10</w:t>
            </w:r>
          </w:p>
        </w:tc>
        <w:tc>
          <w:tcPr>
            <w:tcW w:w="3499" w:type="dxa"/>
            <w:gridSpan w:val="4"/>
            <w:shd w:val="clear" w:color="auto" w:fill="auto"/>
          </w:tcPr>
          <w:p w:rsidR="002C5276" w:rsidRPr="00057FF1" w:rsidRDefault="002C5276" w:rsidP="00E12E47">
            <w:pPr>
              <w:pStyle w:val="NormalStep"/>
              <w:rPr>
                <w:rFonts w:asciiTheme="minorHAnsi" w:hAnsiTheme="minorHAnsi" w:cstheme="minorHAnsi"/>
                <w:sz w:val="22"/>
                <w:szCs w:val="22"/>
              </w:rPr>
            </w:pPr>
            <w:r>
              <w:rPr>
                <w:rFonts w:asciiTheme="minorHAnsi" w:hAnsiTheme="minorHAnsi" w:cstheme="minorHAnsi"/>
                <w:sz w:val="22"/>
                <w:szCs w:val="22"/>
              </w:rPr>
              <w:t>Repeat Steps from NGEO-WEBC-VTP-0020</w:t>
            </w:r>
            <w:r w:rsidRPr="00057FF1">
              <w:rPr>
                <w:rFonts w:asciiTheme="minorHAnsi" w:hAnsiTheme="minorHAnsi" w:cstheme="minorHAnsi"/>
                <w:sz w:val="22"/>
                <w:szCs w:val="22"/>
              </w:rPr>
              <w:t xml:space="preserve"> </w:t>
            </w:r>
          </w:p>
        </w:tc>
        <w:tc>
          <w:tcPr>
            <w:tcW w:w="2690" w:type="dxa"/>
            <w:gridSpan w:val="2"/>
            <w:shd w:val="clear" w:color="auto" w:fill="auto"/>
          </w:tcPr>
          <w:p w:rsidR="002C5276" w:rsidRPr="00057FF1" w:rsidRDefault="002C5276" w:rsidP="00E12E47">
            <w:pPr>
              <w:spacing w:after="0"/>
              <w:rPr>
                <w:rFonts w:cstheme="minorHAnsi"/>
                <w:lang w:val="en-US"/>
              </w:rPr>
            </w:pPr>
            <w:r w:rsidRPr="003C0A28">
              <w:rPr>
                <w:rFonts w:cstheme="minorHAnsi"/>
                <w:lang w:val="en-US"/>
              </w:rPr>
              <w:t xml:space="preserve"> </w:t>
            </w:r>
          </w:p>
        </w:tc>
        <w:tc>
          <w:tcPr>
            <w:tcW w:w="1559" w:type="dxa"/>
            <w:shd w:val="clear" w:color="auto" w:fill="00FF00"/>
            <w:vAlign w:val="center"/>
          </w:tcPr>
          <w:p w:rsidR="002C5276" w:rsidRPr="0056181B" w:rsidRDefault="002C5276" w:rsidP="00E12E47">
            <w:pPr>
              <w:spacing w:after="0"/>
              <w:jc w:val="center"/>
              <w:rPr>
                <w:i/>
                <w:sz w:val="14"/>
                <w:szCs w:val="14"/>
              </w:rPr>
            </w:pPr>
          </w:p>
        </w:tc>
      </w:tr>
      <w:tr w:rsidR="002C5276" w:rsidRPr="0056181B" w:rsidTr="00AE5E00">
        <w:tc>
          <w:tcPr>
            <w:tcW w:w="865" w:type="dxa"/>
            <w:shd w:val="clear" w:color="auto" w:fill="auto"/>
            <w:vAlign w:val="center"/>
          </w:tcPr>
          <w:p w:rsidR="002C5276" w:rsidRDefault="002C5276" w:rsidP="008F1877">
            <w:pPr>
              <w:spacing w:after="0"/>
              <w:jc w:val="center"/>
              <w:rPr>
                <w:i/>
                <w:sz w:val="14"/>
                <w:szCs w:val="14"/>
              </w:rPr>
            </w:pPr>
            <w:r>
              <w:rPr>
                <w:i/>
                <w:sz w:val="14"/>
                <w:szCs w:val="14"/>
              </w:rPr>
              <w:t>Step-</w:t>
            </w:r>
            <w:r w:rsidR="008F1877">
              <w:rPr>
                <w:i/>
                <w:sz w:val="14"/>
                <w:szCs w:val="14"/>
              </w:rPr>
              <w:t>2</w:t>
            </w:r>
            <w:r w:rsidR="008F1877" w:rsidRPr="005D1206">
              <w:rPr>
                <w:i/>
                <w:sz w:val="14"/>
                <w:szCs w:val="14"/>
              </w:rPr>
              <w:t>0</w:t>
            </w:r>
          </w:p>
        </w:tc>
        <w:tc>
          <w:tcPr>
            <w:tcW w:w="3499" w:type="dxa"/>
            <w:gridSpan w:val="4"/>
            <w:shd w:val="clear" w:color="auto" w:fill="auto"/>
          </w:tcPr>
          <w:p w:rsidR="002C5276" w:rsidRDefault="002C5276" w:rsidP="00E12E47">
            <w:pPr>
              <w:pStyle w:val="NormalStep"/>
              <w:rPr>
                <w:rFonts w:asciiTheme="minorHAnsi" w:hAnsiTheme="minorHAnsi" w:cstheme="minorHAnsi"/>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w:t>
            </w:r>
            <w:r w:rsidRPr="00057FF1">
              <w:rPr>
                <w:rFonts w:asciiTheme="minorHAnsi" w:hAnsiTheme="minorHAnsi" w:cstheme="minorHAnsi"/>
                <w:sz w:val="22"/>
                <w:szCs w:val="22"/>
              </w:rPr>
              <w:t>Search</w:t>
            </w:r>
            <w:r>
              <w:rPr>
                <w:rFonts w:asciiTheme="minorHAnsi" w:hAnsiTheme="minorHAnsi" w:cstheme="minorHAnsi"/>
                <w:sz w:val="22"/>
                <w:szCs w:val="22"/>
              </w:rPr>
              <w:t>”</w:t>
            </w:r>
            <w:r w:rsidRPr="00057FF1">
              <w:rPr>
                <w:rFonts w:asciiTheme="minorHAnsi" w:hAnsiTheme="minorHAnsi" w:cstheme="minorHAnsi"/>
                <w:sz w:val="22"/>
                <w:szCs w:val="22"/>
              </w:rPr>
              <w:t xml:space="preserve"> button icon</w:t>
            </w:r>
          </w:p>
        </w:tc>
        <w:tc>
          <w:tcPr>
            <w:tcW w:w="2690" w:type="dxa"/>
            <w:gridSpan w:val="2"/>
            <w:shd w:val="clear" w:color="auto" w:fill="auto"/>
          </w:tcPr>
          <w:p w:rsidR="002C5276" w:rsidRDefault="002C5276" w:rsidP="00E12E47">
            <w:pPr>
              <w:spacing w:after="0"/>
              <w:rPr>
                <w:rFonts w:cstheme="minorHAnsi"/>
                <w:lang w:val="en-GB"/>
              </w:rPr>
            </w:pPr>
            <w:r w:rsidRPr="003C0A28">
              <w:rPr>
                <w:rFonts w:cstheme="minorHAnsi"/>
                <w:lang w:val="en-US"/>
              </w:rPr>
              <w:t>The search widget is opened</w:t>
            </w:r>
            <w:r>
              <w:rPr>
                <w:rFonts w:cstheme="minorHAnsi"/>
                <w:lang w:val="en-US"/>
              </w:rPr>
              <w:t>.</w:t>
            </w:r>
          </w:p>
        </w:tc>
        <w:tc>
          <w:tcPr>
            <w:tcW w:w="1559" w:type="dxa"/>
            <w:shd w:val="clear" w:color="auto" w:fill="00FF00"/>
            <w:vAlign w:val="center"/>
          </w:tcPr>
          <w:p w:rsidR="002C5276" w:rsidRPr="0056181B" w:rsidRDefault="002C5276" w:rsidP="00E12E47">
            <w:pPr>
              <w:spacing w:after="0"/>
              <w:jc w:val="center"/>
              <w:rPr>
                <w:i/>
                <w:sz w:val="14"/>
                <w:szCs w:val="14"/>
              </w:rPr>
            </w:pPr>
          </w:p>
        </w:tc>
      </w:tr>
      <w:tr w:rsidR="002C5276" w:rsidRPr="0056181B" w:rsidTr="00AE5E00">
        <w:tc>
          <w:tcPr>
            <w:tcW w:w="865" w:type="dxa"/>
            <w:shd w:val="clear" w:color="auto" w:fill="auto"/>
            <w:vAlign w:val="center"/>
          </w:tcPr>
          <w:p w:rsidR="002C5276" w:rsidRDefault="002C5276" w:rsidP="008F1877">
            <w:pPr>
              <w:spacing w:after="0"/>
              <w:jc w:val="center"/>
              <w:rPr>
                <w:i/>
                <w:sz w:val="14"/>
                <w:szCs w:val="14"/>
              </w:rPr>
            </w:pPr>
            <w:r>
              <w:rPr>
                <w:i/>
                <w:sz w:val="14"/>
                <w:szCs w:val="14"/>
              </w:rPr>
              <w:t>Step-</w:t>
            </w:r>
            <w:r w:rsidR="008F1877">
              <w:rPr>
                <w:i/>
                <w:sz w:val="14"/>
                <w:szCs w:val="14"/>
              </w:rPr>
              <w:t>3</w:t>
            </w:r>
            <w:r w:rsidR="008F1877" w:rsidRPr="005D1206">
              <w:rPr>
                <w:i/>
                <w:sz w:val="14"/>
                <w:szCs w:val="14"/>
              </w:rPr>
              <w:t>0</w:t>
            </w:r>
          </w:p>
        </w:tc>
        <w:tc>
          <w:tcPr>
            <w:tcW w:w="3499" w:type="dxa"/>
            <w:gridSpan w:val="4"/>
            <w:shd w:val="clear" w:color="auto" w:fill="auto"/>
          </w:tcPr>
          <w:p w:rsidR="002C5276" w:rsidRPr="00057FF1" w:rsidRDefault="002C5276" w:rsidP="00E12E47">
            <w:pPr>
              <w:pStyle w:val="NormalStep"/>
              <w:rPr>
                <w:rFonts w:asciiTheme="minorHAnsi" w:hAnsiTheme="minorHAnsi" w:cstheme="minorHAnsi"/>
                <w:sz w:val="22"/>
                <w:szCs w:val="22"/>
              </w:rPr>
            </w:pPr>
            <w:r>
              <w:rPr>
                <w:rFonts w:asciiTheme="minorHAnsi" w:hAnsiTheme="minorHAnsi" w:cstheme="minorHAnsi"/>
                <w:sz w:val="22"/>
                <w:szCs w:val="22"/>
              </w:rPr>
              <w:t>Click on ‘Advanced’ tab</w:t>
            </w:r>
          </w:p>
        </w:tc>
        <w:tc>
          <w:tcPr>
            <w:tcW w:w="2690" w:type="dxa"/>
            <w:gridSpan w:val="2"/>
            <w:shd w:val="clear" w:color="auto" w:fill="auto"/>
          </w:tcPr>
          <w:p w:rsidR="002C5276" w:rsidRPr="003C0A28" w:rsidRDefault="002C5276" w:rsidP="00E12E47">
            <w:pPr>
              <w:spacing w:after="0"/>
              <w:rPr>
                <w:rFonts w:cstheme="minorHAnsi"/>
                <w:lang w:val="en-US"/>
              </w:rPr>
            </w:pPr>
            <w:r>
              <w:rPr>
                <w:rFonts w:cstheme="minorHAnsi"/>
                <w:lang w:val="en-US"/>
              </w:rPr>
              <w:t>The advanced search criteria related to the selected dataset are displayed by suitable widgets (sliders for ranges, check boxes group for multiple valued criteria, select box for unique selection criterion with multiple possible values)</w:t>
            </w:r>
          </w:p>
        </w:tc>
        <w:tc>
          <w:tcPr>
            <w:tcW w:w="1559" w:type="dxa"/>
            <w:shd w:val="clear" w:color="auto" w:fill="00FF00"/>
            <w:vAlign w:val="center"/>
          </w:tcPr>
          <w:p w:rsidR="002C5276" w:rsidRPr="0056181B" w:rsidRDefault="002C5276" w:rsidP="00E12E47">
            <w:pPr>
              <w:spacing w:after="0"/>
              <w:jc w:val="center"/>
              <w:rPr>
                <w:i/>
                <w:sz w:val="14"/>
                <w:szCs w:val="14"/>
              </w:rPr>
            </w:pPr>
            <w:r w:rsidRPr="0056181B">
              <w:rPr>
                <w:i/>
                <w:sz w:val="14"/>
                <w:szCs w:val="14"/>
              </w:rPr>
              <w:t>NGEO-</w:t>
            </w:r>
            <w:r>
              <w:rPr>
                <w:i/>
                <w:sz w:val="14"/>
                <w:szCs w:val="14"/>
              </w:rPr>
              <w:t>WEBC-PFC-0160</w:t>
            </w:r>
          </w:p>
        </w:tc>
      </w:tr>
      <w:tr w:rsidR="002C5276" w:rsidRPr="0056181B" w:rsidTr="00AE5E00">
        <w:tc>
          <w:tcPr>
            <w:tcW w:w="865" w:type="dxa"/>
            <w:shd w:val="clear" w:color="auto" w:fill="auto"/>
            <w:vAlign w:val="center"/>
          </w:tcPr>
          <w:p w:rsidR="002C5276" w:rsidRDefault="002C5276" w:rsidP="008F1877">
            <w:pPr>
              <w:spacing w:after="0"/>
              <w:jc w:val="center"/>
              <w:rPr>
                <w:i/>
                <w:sz w:val="14"/>
                <w:szCs w:val="14"/>
              </w:rPr>
            </w:pPr>
            <w:r>
              <w:rPr>
                <w:i/>
                <w:sz w:val="14"/>
                <w:szCs w:val="14"/>
              </w:rPr>
              <w:t>Step-</w:t>
            </w:r>
            <w:r w:rsidR="008F1877">
              <w:rPr>
                <w:i/>
                <w:sz w:val="14"/>
                <w:szCs w:val="14"/>
              </w:rPr>
              <w:t>4</w:t>
            </w:r>
            <w:r w:rsidR="008F1877" w:rsidRPr="005D1206">
              <w:rPr>
                <w:i/>
                <w:sz w:val="14"/>
                <w:szCs w:val="14"/>
              </w:rPr>
              <w:t>0</w:t>
            </w:r>
          </w:p>
        </w:tc>
        <w:tc>
          <w:tcPr>
            <w:tcW w:w="3499" w:type="dxa"/>
            <w:gridSpan w:val="4"/>
            <w:shd w:val="clear" w:color="auto" w:fill="auto"/>
          </w:tcPr>
          <w:p w:rsidR="002C5276" w:rsidRDefault="002C5276" w:rsidP="00E12E47">
            <w:pPr>
              <w:pStyle w:val="NormalStep"/>
              <w:rPr>
                <w:rFonts w:asciiTheme="minorHAnsi" w:hAnsiTheme="minorHAnsi" w:cstheme="minorHAnsi"/>
                <w:sz w:val="22"/>
                <w:szCs w:val="22"/>
              </w:rPr>
            </w:pPr>
            <w:r>
              <w:rPr>
                <w:rFonts w:asciiTheme="minorHAnsi" w:hAnsiTheme="minorHAnsi" w:cstheme="minorHAnsi"/>
                <w:sz w:val="22"/>
                <w:szCs w:val="22"/>
              </w:rPr>
              <w:t xml:space="preserve">Update the criteria displayed with values from your choice </w:t>
            </w:r>
          </w:p>
        </w:tc>
        <w:tc>
          <w:tcPr>
            <w:tcW w:w="2690" w:type="dxa"/>
            <w:gridSpan w:val="2"/>
            <w:shd w:val="clear" w:color="auto" w:fill="auto"/>
          </w:tcPr>
          <w:p w:rsidR="002C5276" w:rsidRPr="008400C4" w:rsidRDefault="002C5276" w:rsidP="00E12E47">
            <w:pPr>
              <w:spacing w:after="0"/>
              <w:rPr>
                <w:rFonts w:cstheme="minorHAnsi"/>
                <w:lang w:val="en-GB"/>
              </w:rPr>
            </w:pPr>
            <w:r>
              <w:rPr>
                <w:rFonts w:cstheme="minorHAnsi"/>
                <w:lang w:val="en-GB"/>
              </w:rPr>
              <w:t>The criteria values changed are now displayed</w:t>
            </w:r>
          </w:p>
        </w:tc>
        <w:tc>
          <w:tcPr>
            <w:tcW w:w="1559" w:type="dxa"/>
            <w:shd w:val="clear" w:color="auto" w:fill="00FF00"/>
            <w:vAlign w:val="center"/>
          </w:tcPr>
          <w:p w:rsidR="002C5276" w:rsidRPr="0056181B" w:rsidRDefault="002C5276" w:rsidP="00E12E47">
            <w:pPr>
              <w:spacing w:after="0"/>
              <w:jc w:val="center"/>
              <w:rPr>
                <w:i/>
                <w:sz w:val="14"/>
                <w:szCs w:val="14"/>
              </w:rPr>
            </w:pPr>
            <w:r w:rsidRPr="0056181B">
              <w:rPr>
                <w:i/>
                <w:sz w:val="14"/>
                <w:szCs w:val="14"/>
              </w:rPr>
              <w:t>NGEO-</w:t>
            </w:r>
            <w:r>
              <w:rPr>
                <w:i/>
                <w:sz w:val="14"/>
                <w:szCs w:val="14"/>
              </w:rPr>
              <w:t>WEBC-PFC-0161</w:t>
            </w:r>
          </w:p>
        </w:tc>
      </w:tr>
      <w:tr w:rsidR="002C5276" w:rsidRPr="0056181B" w:rsidTr="00AE5E00">
        <w:tc>
          <w:tcPr>
            <w:tcW w:w="865" w:type="dxa"/>
            <w:shd w:val="clear" w:color="auto" w:fill="auto"/>
            <w:vAlign w:val="center"/>
          </w:tcPr>
          <w:p w:rsidR="002C5276" w:rsidRDefault="002C5276" w:rsidP="008F1877">
            <w:pPr>
              <w:spacing w:after="0"/>
              <w:jc w:val="center"/>
              <w:rPr>
                <w:i/>
                <w:sz w:val="14"/>
                <w:szCs w:val="14"/>
              </w:rPr>
            </w:pPr>
            <w:r>
              <w:rPr>
                <w:i/>
                <w:sz w:val="14"/>
                <w:szCs w:val="14"/>
              </w:rPr>
              <w:t>Step-</w:t>
            </w:r>
            <w:r w:rsidR="008F1877">
              <w:rPr>
                <w:i/>
                <w:sz w:val="14"/>
                <w:szCs w:val="14"/>
              </w:rPr>
              <w:t>5</w:t>
            </w:r>
            <w:r w:rsidR="008F1877" w:rsidRPr="005D1206">
              <w:rPr>
                <w:i/>
                <w:sz w:val="14"/>
                <w:szCs w:val="14"/>
              </w:rPr>
              <w:t>0</w:t>
            </w:r>
          </w:p>
        </w:tc>
        <w:tc>
          <w:tcPr>
            <w:tcW w:w="3499" w:type="dxa"/>
            <w:gridSpan w:val="4"/>
            <w:shd w:val="clear" w:color="auto" w:fill="auto"/>
          </w:tcPr>
          <w:p w:rsidR="002C5276" w:rsidRPr="00B5182E" w:rsidRDefault="002C5276" w:rsidP="00E12E47">
            <w:pPr>
              <w:pStyle w:val="NormalStep"/>
              <w:rPr>
                <w:rFonts w:asciiTheme="minorHAnsi" w:hAnsiTheme="minorHAnsi" w:cstheme="minorHAnsi"/>
                <w:sz w:val="22"/>
                <w:szCs w:val="22"/>
              </w:rPr>
            </w:pPr>
            <w:r w:rsidRPr="00B5182E">
              <w:rPr>
                <w:rFonts w:asciiTheme="minorHAnsi" w:hAnsiTheme="minorHAnsi" w:cstheme="minorHAnsi"/>
                <w:sz w:val="22"/>
                <w:szCs w:val="22"/>
              </w:rPr>
              <w:t>C</w:t>
            </w:r>
            <w:r w:rsidRPr="008400C4">
              <w:rPr>
                <w:rFonts w:asciiTheme="minorHAnsi" w:hAnsiTheme="minorHAnsi" w:cstheme="minorHAnsi"/>
                <w:sz w:val="22"/>
                <w:szCs w:val="22"/>
              </w:rPr>
              <w:t>lick on the "Search URL" button</w:t>
            </w:r>
          </w:p>
        </w:tc>
        <w:tc>
          <w:tcPr>
            <w:tcW w:w="2690" w:type="dxa"/>
            <w:gridSpan w:val="2"/>
            <w:shd w:val="clear" w:color="auto" w:fill="auto"/>
          </w:tcPr>
          <w:p w:rsidR="002C5276" w:rsidRDefault="002C5276" w:rsidP="00E12E47">
            <w:pPr>
              <w:spacing w:after="0"/>
              <w:rPr>
                <w:rFonts w:cstheme="minorHAnsi"/>
                <w:lang w:val="en-GB"/>
              </w:rPr>
            </w:pPr>
            <w:r>
              <w:rPr>
                <w:rFonts w:cstheme="minorHAnsi"/>
                <w:lang w:val="en-GB"/>
              </w:rPr>
              <w:t>The open search url is displayed with all search criteria and the changed values are taken into account</w:t>
            </w:r>
          </w:p>
        </w:tc>
        <w:tc>
          <w:tcPr>
            <w:tcW w:w="1559" w:type="dxa"/>
            <w:shd w:val="clear" w:color="auto" w:fill="00FF00"/>
            <w:vAlign w:val="center"/>
          </w:tcPr>
          <w:p w:rsidR="002C5276" w:rsidRPr="0056181B" w:rsidRDefault="002C5276" w:rsidP="00E12E47">
            <w:pPr>
              <w:spacing w:after="0"/>
              <w:jc w:val="center"/>
              <w:rPr>
                <w:i/>
                <w:sz w:val="14"/>
                <w:szCs w:val="14"/>
              </w:rPr>
            </w:pPr>
            <w:r w:rsidRPr="0056181B">
              <w:rPr>
                <w:i/>
                <w:sz w:val="14"/>
                <w:szCs w:val="14"/>
              </w:rPr>
              <w:t>NGEO-</w:t>
            </w:r>
            <w:r>
              <w:rPr>
                <w:i/>
                <w:sz w:val="14"/>
                <w:szCs w:val="14"/>
              </w:rPr>
              <w:t>WEBC-PFC-0162</w:t>
            </w:r>
          </w:p>
        </w:tc>
      </w:tr>
    </w:tbl>
    <w:p w:rsidR="00E16E38" w:rsidRPr="00697B64" w:rsidRDefault="00E16E38" w:rsidP="00E16E38">
      <w:pPr>
        <w:pStyle w:val="Titre3"/>
      </w:pPr>
      <w:bookmarkStart w:id="1309" w:name="_Toc355023300"/>
      <w:r>
        <w:t>NGEO-WEBC-VTP-0165</w:t>
      </w:r>
      <w:bookmarkEnd w:id="1309"/>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NGEO-CTRL-VTP-0165</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sidRPr="009572A1">
              <w:rPr>
                <w:i/>
                <w:color w:val="548DD4"/>
                <w:sz w:val="16"/>
                <w:szCs w:val="16"/>
                <w:u w:val="single"/>
              </w:rPr>
              <w:t>Advanced Search Criteria updated with dataset changes</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E61BC8">
        <w:tc>
          <w:tcPr>
            <w:tcW w:w="8613" w:type="dxa"/>
            <w:gridSpan w:val="8"/>
            <w:shd w:val="clear" w:color="auto" w:fill="47F62A"/>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E61BC8">
        <w:tc>
          <w:tcPr>
            <w:tcW w:w="4306" w:type="dxa"/>
            <w:gridSpan w:val="4"/>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7C2567" w:rsidRDefault="00E16E38" w:rsidP="00E61BC8">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Evidences</w:t>
            </w:r>
          </w:p>
        </w:tc>
      </w:tr>
      <w:tr w:rsidR="00E16E38" w:rsidRPr="007C2567" w:rsidTr="00E61BC8">
        <w:tc>
          <w:tcPr>
            <w:tcW w:w="8613" w:type="dxa"/>
            <w:gridSpan w:val="8"/>
            <w:shd w:val="clear" w:color="auto" w:fill="auto"/>
          </w:tcPr>
          <w:p w:rsidR="00837428" w:rsidRDefault="008F1877" w:rsidP="00AE5E00">
            <w:pPr>
              <w:spacing w:after="0"/>
              <w:jc w:val="center"/>
              <w:rPr>
                <w:ins w:id="1310" w:author="Mokaddem Emna" w:date="2013-04-28T23:19:00Z"/>
              </w:rPr>
            </w:pPr>
            <w:r>
              <w:rPr>
                <w:noProof/>
                <w:lang w:val="fr-FR" w:eastAsia="fr-FR"/>
              </w:rPr>
              <w:lastRenderedPageBreak/>
              <w:drawing>
                <wp:inline distT="0" distB="0" distL="0" distR="0" wp14:anchorId="58742833" wp14:editId="7B3718F2">
                  <wp:extent cx="3852371" cy="4945711"/>
                  <wp:effectExtent l="0" t="0" r="0" b="762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65.PNG"/>
                          <pic:cNvPicPr/>
                        </pic:nvPicPr>
                        <pic:blipFill>
                          <a:blip r:embed="rId78" cstate="email">
                            <a:extLst>
                              <a:ext uri="{28A0092B-C50C-407E-A947-70E740481C1C}">
                                <a14:useLocalDpi xmlns:a14="http://schemas.microsoft.com/office/drawing/2010/main" val="0"/>
                              </a:ext>
                            </a:extLst>
                          </a:blip>
                          <a:stretch>
                            <a:fillRect/>
                          </a:stretch>
                        </pic:blipFill>
                        <pic:spPr>
                          <a:xfrm>
                            <a:off x="0" y="0"/>
                            <a:ext cx="3854799" cy="4948829"/>
                          </a:xfrm>
                          <a:prstGeom prst="rect">
                            <a:avLst/>
                          </a:prstGeom>
                        </pic:spPr>
                      </pic:pic>
                    </a:graphicData>
                  </a:graphic>
                </wp:inline>
              </w:drawing>
            </w:r>
            <w:r w:rsidR="00E16E38">
              <w:t xml:space="preserve">   </w:t>
            </w:r>
          </w:p>
          <w:p w:rsidR="00E16E38" w:rsidRPr="007C2567" w:rsidRDefault="00837428" w:rsidP="00AE5E00">
            <w:pPr>
              <w:spacing w:after="0"/>
              <w:jc w:val="center"/>
              <w:rPr>
                <w:color w:val="548DD4"/>
                <w:sz w:val="16"/>
                <w:szCs w:val="16"/>
                <w:lang w:val="en-US"/>
              </w:rPr>
            </w:pPr>
            <w:ins w:id="1311" w:author="Mokaddem Emna" w:date="2013-04-28T23:19:00Z">
              <w:r>
                <w:rPr>
                  <w:noProof/>
                  <w:lang w:val="fr-FR" w:eastAsia="fr-FR"/>
                </w:rPr>
                <w:lastRenderedPageBreak/>
                <w:drawing>
                  <wp:inline distT="0" distB="0" distL="0" distR="0">
                    <wp:extent cx="4438650" cy="4972050"/>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165.png"/>
                            <pic:cNvPicPr/>
                          </pic:nvPicPr>
                          <pic:blipFill>
                            <a:blip r:embed="rId79" cstate="email">
                              <a:extLst>
                                <a:ext uri="{28A0092B-C50C-407E-A947-70E740481C1C}">
                                  <a14:useLocalDpi xmlns:a14="http://schemas.microsoft.com/office/drawing/2010/main" val="0"/>
                                </a:ext>
                              </a:extLst>
                            </a:blip>
                            <a:stretch>
                              <a:fillRect/>
                            </a:stretch>
                          </pic:blipFill>
                          <pic:spPr>
                            <a:xfrm>
                              <a:off x="0" y="0"/>
                              <a:ext cx="4439270" cy="4972745"/>
                            </a:xfrm>
                            <a:prstGeom prst="rect">
                              <a:avLst/>
                            </a:prstGeom>
                          </pic:spPr>
                        </pic:pic>
                      </a:graphicData>
                    </a:graphic>
                  </wp:inline>
                </w:drawing>
              </w:r>
            </w:ins>
            <w:r w:rsidR="00E16E38">
              <w:t xml:space="preserve">      </w:t>
            </w:r>
          </w:p>
        </w:tc>
      </w:tr>
      <w:tr w:rsidR="00F140A9" w:rsidRPr="0056181B" w:rsidTr="00AE5E00">
        <w:tc>
          <w:tcPr>
            <w:tcW w:w="865" w:type="dxa"/>
            <w:shd w:val="clear" w:color="auto" w:fill="auto"/>
            <w:vAlign w:val="center"/>
          </w:tcPr>
          <w:p w:rsidR="00F140A9" w:rsidRPr="00544FC8" w:rsidRDefault="00F140A9" w:rsidP="00E12E47">
            <w:pPr>
              <w:spacing w:after="0"/>
              <w:jc w:val="center"/>
              <w:rPr>
                <w:i/>
                <w:sz w:val="14"/>
                <w:szCs w:val="14"/>
              </w:rPr>
            </w:pPr>
            <w:r w:rsidRPr="005D1206">
              <w:rPr>
                <w:i/>
                <w:sz w:val="14"/>
                <w:szCs w:val="14"/>
              </w:rPr>
              <w:lastRenderedPageBreak/>
              <w:t>Step-10</w:t>
            </w:r>
          </w:p>
        </w:tc>
        <w:tc>
          <w:tcPr>
            <w:tcW w:w="3499" w:type="dxa"/>
            <w:gridSpan w:val="4"/>
            <w:shd w:val="clear" w:color="auto" w:fill="auto"/>
          </w:tcPr>
          <w:p w:rsidR="00F140A9" w:rsidRPr="00057FF1" w:rsidRDefault="00F140A9" w:rsidP="00E12E47">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of </w:t>
            </w:r>
            <w:r>
              <w:rPr>
                <w:rFonts w:asciiTheme="minorHAnsi" w:hAnsiTheme="minorHAnsi" w:cstheme="minorHAnsi"/>
                <w:sz w:val="22"/>
                <w:szCs w:val="22"/>
                <w:lang w:val="en-US"/>
              </w:rPr>
              <w:t>WEBC-VTP-0160</w:t>
            </w:r>
          </w:p>
        </w:tc>
        <w:tc>
          <w:tcPr>
            <w:tcW w:w="2690" w:type="dxa"/>
            <w:gridSpan w:val="2"/>
            <w:shd w:val="clear" w:color="auto" w:fill="auto"/>
          </w:tcPr>
          <w:p w:rsidR="00F140A9" w:rsidRPr="00057FF1" w:rsidRDefault="00F140A9" w:rsidP="00E12E47">
            <w:pPr>
              <w:spacing w:after="0"/>
              <w:rPr>
                <w:rFonts w:cstheme="minorHAnsi"/>
                <w:lang w:val="en-US"/>
              </w:rPr>
            </w:pPr>
            <w:r>
              <w:rPr>
                <w:rFonts w:cstheme="minorHAnsi"/>
                <w:lang w:val="en-GB"/>
              </w:rPr>
              <w:t>The open search url is displayed with all search criteria and the changed values are taken into account</w:t>
            </w:r>
          </w:p>
        </w:tc>
        <w:tc>
          <w:tcPr>
            <w:tcW w:w="1559" w:type="dxa"/>
            <w:shd w:val="clear" w:color="auto" w:fill="00FF00"/>
            <w:vAlign w:val="center"/>
          </w:tcPr>
          <w:p w:rsidR="00F140A9" w:rsidRPr="0056181B" w:rsidRDefault="00F140A9" w:rsidP="00E12E47">
            <w:pPr>
              <w:spacing w:after="0"/>
              <w:jc w:val="center"/>
              <w:rPr>
                <w:i/>
                <w:sz w:val="14"/>
                <w:szCs w:val="14"/>
              </w:rPr>
            </w:pPr>
          </w:p>
        </w:tc>
      </w:tr>
      <w:tr w:rsidR="00F140A9" w:rsidRPr="00732447" w:rsidTr="00AE5E00">
        <w:tc>
          <w:tcPr>
            <w:tcW w:w="865" w:type="dxa"/>
            <w:shd w:val="clear" w:color="auto" w:fill="auto"/>
            <w:vAlign w:val="center"/>
          </w:tcPr>
          <w:p w:rsidR="00F140A9" w:rsidRPr="005D1206" w:rsidRDefault="00F140A9" w:rsidP="00E12E47">
            <w:pPr>
              <w:spacing w:after="0"/>
              <w:jc w:val="center"/>
              <w:rPr>
                <w:i/>
                <w:sz w:val="14"/>
                <w:szCs w:val="14"/>
              </w:rPr>
            </w:pPr>
            <w:r>
              <w:rPr>
                <w:i/>
                <w:sz w:val="14"/>
                <w:szCs w:val="14"/>
              </w:rPr>
              <w:t>Step-20</w:t>
            </w:r>
          </w:p>
        </w:tc>
        <w:tc>
          <w:tcPr>
            <w:tcW w:w="3499" w:type="dxa"/>
            <w:gridSpan w:val="4"/>
            <w:shd w:val="clear" w:color="auto" w:fill="auto"/>
          </w:tcPr>
          <w:p w:rsidR="00F140A9" w:rsidRPr="00E24DDB" w:rsidRDefault="00F140A9" w:rsidP="008F1877">
            <w:pPr>
              <w:pStyle w:val="NormalStep"/>
              <w:rPr>
                <w:rFonts w:asciiTheme="minorHAnsi" w:hAnsiTheme="minorHAnsi" w:cstheme="minorHAnsi"/>
                <w:b/>
                <w:sz w:val="22"/>
                <w:szCs w:val="22"/>
              </w:rPr>
            </w:pPr>
            <w:r w:rsidRPr="002C635F">
              <w:rPr>
                <w:rFonts w:asciiTheme="minorHAnsi" w:hAnsiTheme="minorHAnsi" w:cstheme="minorHAnsi"/>
                <w:sz w:val="22"/>
                <w:szCs w:val="22"/>
              </w:rPr>
              <w:t xml:space="preserve">Open the "Datasets" widget by clicking on </w:t>
            </w:r>
            <w:r w:rsidR="008F1877">
              <w:rPr>
                <w:rFonts w:asciiTheme="minorHAnsi" w:hAnsiTheme="minorHAnsi" w:cstheme="minorHAnsi"/>
                <w:sz w:val="22"/>
                <w:szCs w:val="22"/>
              </w:rPr>
              <w:t xml:space="preserve">“Datasets” </w:t>
            </w:r>
            <w:r w:rsidRPr="002C635F">
              <w:rPr>
                <w:rFonts w:asciiTheme="minorHAnsi" w:hAnsiTheme="minorHAnsi" w:cstheme="minorHAnsi"/>
                <w:sz w:val="22"/>
                <w:szCs w:val="22"/>
              </w:rPr>
              <w:t>button in the toolbar</w:t>
            </w:r>
          </w:p>
        </w:tc>
        <w:tc>
          <w:tcPr>
            <w:tcW w:w="2690" w:type="dxa"/>
            <w:gridSpan w:val="2"/>
            <w:shd w:val="clear" w:color="auto" w:fill="auto"/>
          </w:tcPr>
          <w:p w:rsidR="00F140A9" w:rsidRPr="003C0A28" w:rsidRDefault="00F140A9" w:rsidP="00E12E47">
            <w:pPr>
              <w:spacing w:after="0"/>
              <w:rPr>
                <w:rFonts w:cstheme="minorHAnsi"/>
                <w:lang w:val="en-US"/>
              </w:rPr>
            </w:pPr>
            <w:r w:rsidRPr="003C0A28">
              <w:rPr>
                <w:rFonts w:cstheme="minorHAnsi"/>
                <w:lang w:val="en-US"/>
              </w:rPr>
              <w:t xml:space="preserve">The </w:t>
            </w:r>
            <w:r>
              <w:rPr>
                <w:rFonts w:cstheme="minorHAnsi"/>
                <w:lang w:val="en-US"/>
              </w:rPr>
              <w:t>datasets</w:t>
            </w:r>
            <w:r w:rsidRPr="003C0A28">
              <w:rPr>
                <w:rFonts w:cstheme="minorHAnsi"/>
                <w:lang w:val="en-US"/>
              </w:rPr>
              <w:t xml:space="preserve"> widget is opened and the </w:t>
            </w:r>
            <w:r w:rsidRPr="00782772">
              <w:rPr>
                <w:rFonts w:cstheme="minorHAnsi"/>
                <w:lang w:val="en-US"/>
              </w:rPr>
              <w:t>dataset</w:t>
            </w:r>
            <w:r>
              <w:rPr>
                <w:rFonts w:cstheme="minorHAnsi"/>
                <w:lang w:val="en-US"/>
              </w:rPr>
              <w:t>s</w:t>
            </w:r>
            <w:r w:rsidRPr="00782772">
              <w:rPr>
                <w:rFonts w:cstheme="minorHAnsi"/>
                <w:lang w:val="en-US"/>
              </w:rPr>
              <w:t xml:space="preserve"> </w:t>
            </w:r>
            <w:r>
              <w:rPr>
                <w:rFonts w:cstheme="minorHAnsi"/>
                <w:lang w:val="en-US"/>
              </w:rPr>
              <w:t xml:space="preserve">available are </w:t>
            </w:r>
            <w:r w:rsidRPr="00102EF3">
              <w:rPr>
                <w:rFonts w:cstheme="minorHAnsi"/>
                <w:lang w:val="en-US"/>
              </w:rPr>
              <w:t>displayed</w:t>
            </w:r>
            <w:r>
              <w:rPr>
                <w:rFonts w:cstheme="minorHAnsi"/>
                <w:lang w:val="en-US"/>
              </w:rPr>
              <w:t xml:space="preserve"> in a list</w:t>
            </w:r>
            <w:r w:rsidRPr="00102EF3">
              <w:rPr>
                <w:rFonts w:cstheme="minorHAnsi"/>
                <w:lang w:val="en-US"/>
              </w:rPr>
              <w:t>.</w:t>
            </w:r>
          </w:p>
        </w:tc>
        <w:tc>
          <w:tcPr>
            <w:tcW w:w="1559" w:type="dxa"/>
            <w:shd w:val="clear" w:color="auto" w:fill="00FF00"/>
            <w:vAlign w:val="center"/>
          </w:tcPr>
          <w:p w:rsidR="00F140A9" w:rsidRPr="00732447" w:rsidRDefault="00F140A9" w:rsidP="00E12E47">
            <w:pPr>
              <w:spacing w:after="0"/>
              <w:jc w:val="center"/>
              <w:rPr>
                <w:i/>
                <w:sz w:val="14"/>
                <w:szCs w:val="14"/>
                <w:lang w:val="en-US"/>
              </w:rPr>
            </w:pPr>
          </w:p>
        </w:tc>
      </w:tr>
      <w:tr w:rsidR="00F140A9" w:rsidRPr="004E5884" w:rsidTr="00AE5E00">
        <w:tc>
          <w:tcPr>
            <w:tcW w:w="865" w:type="dxa"/>
            <w:shd w:val="clear" w:color="auto" w:fill="auto"/>
            <w:vAlign w:val="center"/>
          </w:tcPr>
          <w:p w:rsidR="00F140A9" w:rsidRPr="00544FC8" w:rsidRDefault="00F140A9" w:rsidP="00E12E47">
            <w:pPr>
              <w:spacing w:after="0"/>
              <w:jc w:val="center"/>
              <w:rPr>
                <w:i/>
                <w:sz w:val="14"/>
                <w:szCs w:val="14"/>
              </w:rPr>
            </w:pPr>
            <w:r>
              <w:rPr>
                <w:i/>
                <w:sz w:val="14"/>
                <w:szCs w:val="14"/>
              </w:rPr>
              <w:t>Step-3</w:t>
            </w:r>
            <w:r w:rsidRPr="005D1206">
              <w:rPr>
                <w:i/>
                <w:sz w:val="14"/>
                <w:szCs w:val="14"/>
              </w:rPr>
              <w:t>0</w:t>
            </w:r>
          </w:p>
        </w:tc>
        <w:tc>
          <w:tcPr>
            <w:tcW w:w="3499" w:type="dxa"/>
            <w:gridSpan w:val="4"/>
            <w:shd w:val="clear" w:color="auto" w:fill="auto"/>
          </w:tcPr>
          <w:p w:rsidR="00F140A9" w:rsidRPr="00057FF1" w:rsidRDefault="00F140A9" w:rsidP="00E12E47">
            <w:pPr>
              <w:pStyle w:val="NormalStep"/>
              <w:rPr>
                <w:rFonts w:asciiTheme="minorHAnsi" w:hAnsiTheme="minorHAnsi" w:cstheme="minorHAnsi"/>
                <w:sz w:val="22"/>
                <w:szCs w:val="22"/>
              </w:rPr>
            </w:pPr>
            <w:r>
              <w:rPr>
                <w:rFonts w:asciiTheme="minorHAnsi" w:hAnsiTheme="minorHAnsi" w:cstheme="minorHAnsi"/>
                <w:sz w:val="22"/>
                <w:szCs w:val="22"/>
              </w:rPr>
              <w:t xml:space="preserve">Click on ND_SAR_1 dataset </w:t>
            </w:r>
          </w:p>
        </w:tc>
        <w:tc>
          <w:tcPr>
            <w:tcW w:w="2690" w:type="dxa"/>
            <w:gridSpan w:val="2"/>
            <w:shd w:val="clear" w:color="auto" w:fill="auto"/>
          </w:tcPr>
          <w:p w:rsidR="00F140A9" w:rsidRPr="00732447" w:rsidRDefault="00F140A9" w:rsidP="00E12E47">
            <w:pPr>
              <w:spacing w:after="0"/>
              <w:rPr>
                <w:rFonts w:cstheme="minorHAnsi"/>
                <w:lang w:val="en-GB"/>
              </w:rPr>
            </w:pPr>
            <w:r>
              <w:rPr>
                <w:rFonts w:cstheme="minorHAnsi"/>
                <w:lang w:val="en-GB"/>
              </w:rPr>
              <w:t>The selected dataset is highlighted</w:t>
            </w:r>
          </w:p>
        </w:tc>
        <w:tc>
          <w:tcPr>
            <w:tcW w:w="1559" w:type="dxa"/>
            <w:shd w:val="clear" w:color="auto" w:fill="00FF00"/>
            <w:vAlign w:val="center"/>
          </w:tcPr>
          <w:p w:rsidR="00F140A9" w:rsidRPr="004E5884" w:rsidRDefault="00F140A9" w:rsidP="00E12E47">
            <w:pPr>
              <w:spacing w:after="0"/>
              <w:jc w:val="center"/>
              <w:rPr>
                <w:sz w:val="14"/>
                <w:szCs w:val="14"/>
                <w:highlight w:val="yellow"/>
                <w:lang w:val="en-US"/>
              </w:rPr>
            </w:pPr>
          </w:p>
        </w:tc>
      </w:tr>
      <w:tr w:rsidR="00F140A9" w:rsidRPr="0056181B" w:rsidTr="00AE5E00">
        <w:tc>
          <w:tcPr>
            <w:tcW w:w="865" w:type="dxa"/>
            <w:shd w:val="clear" w:color="auto" w:fill="auto"/>
            <w:vAlign w:val="center"/>
          </w:tcPr>
          <w:p w:rsidR="00F140A9" w:rsidRDefault="00F140A9" w:rsidP="00E12E47">
            <w:pPr>
              <w:spacing w:after="0"/>
              <w:jc w:val="center"/>
              <w:rPr>
                <w:i/>
                <w:sz w:val="14"/>
                <w:szCs w:val="14"/>
              </w:rPr>
            </w:pPr>
            <w:r>
              <w:rPr>
                <w:i/>
                <w:sz w:val="14"/>
                <w:szCs w:val="14"/>
              </w:rPr>
              <w:t>Step-4</w:t>
            </w:r>
            <w:r w:rsidRPr="005D1206">
              <w:rPr>
                <w:i/>
                <w:sz w:val="14"/>
                <w:szCs w:val="14"/>
              </w:rPr>
              <w:t>0</w:t>
            </w:r>
          </w:p>
        </w:tc>
        <w:tc>
          <w:tcPr>
            <w:tcW w:w="3499" w:type="dxa"/>
            <w:gridSpan w:val="4"/>
            <w:shd w:val="clear" w:color="auto" w:fill="auto"/>
          </w:tcPr>
          <w:p w:rsidR="00F140A9" w:rsidRDefault="00F140A9" w:rsidP="00E12E47">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20 to 50 of </w:t>
            </w:r>
            <w:r>
              <w:rPr>
                <w:rFonts w:asciiTheme="minorHAnsi" w:hAnsiTheme="minorHAnsi" w:cstheme="minorHAnsi"/>
                <w:sz w:val="22"/>
                <w:szCs w:val="22"/>
                <w:lang w:val="en-US"/>
              </w:rPr>
              <w:t>WEBC-VTP-0160 and for steps 30 to 50 make sure that the search criteria values set for the first dataset has been reset and that the values of the new dataset are taken into account</w:t>
            </w:r>
          </w:p>
        </w:tc>
        <w:tc>
          <w:tcPr>
            <w:tcW w:w="2690" w:type="dxa"/>
            <w:gridSpan w:val="2"/>
            <w:shd w:val="clear" w:color="auto" w:fill="auto"/>
          </w:tcPr>
          <w:p w:rsidR="00F140A9" w:rsidRDefault="00F140A9" w:rsidP="00E12E47">
            <w:pPr>
              <w:spacing w:after="0"/>
              <w:rPr>
                <w:rFonts w:cstheme="minorHAnsi"/>
                <w:lang w:val="en-GB"/>
              </w:rPr>
            </w:pPr>
          </w:p>
        </w:tc>
        <w:tc>
          <w:tcPr>
            <w:tcW w:w="1559" w:type="dxa"/>
            <w:shd w:val="clear" w:color="auto" w:fill="00FF00"/>
            <w:vAlign w:val="center"/>
          </w:tcPr>
          <w:p w:rsidR="00F140A9" w:rsidRPr="0056181B" w:rsidRDefault="00F140A9" w:rsidP="00E12E47">
            <w:pPr>
              <w:spacing w:after="0"/>
              <w:jc w:val="center"/>
              <w:rPr>
                <w:i/>
                <w:sz w:val="14"/>
                <w:szCs w:val="14"/>
              </w:rPr>
            </w:pPr>
            <w:r w:rsidRPr="0056181B">
              <w:rPr>
                <w:i/>
                <w:sz w:val="14"/>
                <w:szCs w:val="14"/>
              </w:rPr>
              <w:t>NGEO-</w:t>
            </w:r>
            <w:r>
              <w:rPr>
                <w:i/>
                <w:sz w:val="14"/>
                <w:szCs w:val="14"/>
              </w:rPr>
              <w:t>WEBC-PFC-0165</w:t>
            </w:r>
          </w:p>
        </w:tc>
      </w:tr>
    </w:tbl>
    <w:p w:rsidR="00E16E38" w:rsidRDefault="00E16E38" w:rsidP="00E16E38"/>
    <w:p w:rsidR="00E16E38" w:rsidRDefault="00E16E38" w:rsidP="00E16E38"/>
    <w:p w:rsidR="00E16E38" w:rsidRPr="00697B64" w:rsidRDefault="00E16E38" w:rsidP="00E16E38">
      <w:pPr>
        <w:pStyle w:val="Titre3"/>
      </w:pPr>
      <w:bookmarkStart w:id="1312" w:name="_Toc355023301"/>
      <w:r>
        <w:t>NGEO-WEBC-VTP-0170</w:t>
      </w:r>
      <w:bookmarkEnd w:id="1312"/>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NGEO-CTRL-VTP-0170</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Pr>
                <w:i/>
                <w:color w:val="548DD4"/>
                <w:sz w:val="16"/>
                <w:szCs w:val="16"/>
                <w:u w:val="single"/>
              </w:rPr>
              <w:t>Download options</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E61BC8">
        <w:tc>
          <w:tcPr>
            <w:tcW w:w="8613" w:type="dxa"/>
            <w:gridSpan w:val="8"/>
            <w:shd w:val="clear" w:color="auto" w:fill="47F62A"/>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E61BC8">
        <w:tc>
          <w:tcPr>
            <w:tcW w:w="4306" w:type="dxa"/>
            <w:gridSpan w:val="4"/>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7C2567" w:rsidRDefault="00E16E38" w:rsidP="00E61BC8">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Evidences</w:t>
            </w:r>
          </w:p>
        </w:tc>
      </w:tr>
      <w:tr w:rsidR="00E16E38" w:rsidRPr="007C2567" w:rsidTr="00E61BC8">
        <w:tc>
          <w:tcPr>
            <w:tcW w:w="8613" w:type="dxa"/>
            <w:gridSpan w:val="8"/>
            <w:shd w:val="clear" w:color="auto" w:fill="auto"/>
          </w:tcPr>
          <w:p w:rsidR="008F1877" w:rsidRDefault="008F1877" w:rsidP="00AE5E00">
            <w:pPr>
              <w:spacing w:after="0"/>
              <w:jc w:val="center"/>
              <w:rPr>
                <w:ins w:id="1313" w:author="Mokaddem Emna" w:date="2013-04-28T23:22:00Z"/>
              </w:rPr>
            </w:pPr>
            <w:del w:id="1314" w:author="Mokaddem Emna" w:date="2013-04-28T23:22:00Z">
              <w:r w:rsidDel="00A302D8">
                <w:rPr>
                  <w:noProof/>
                  <w:lang w:val="fr-FR" w:eastAsia="fr-FR"/>
                </w:rPr>
                <w:drawing>
                  <wp:inline distT="0" distB="0" distL="0" distR="0" wp14:anchorId="7C7BEDEC" wp14:editId="396382B3">
                    <wp:extent cx="3692365" cy="2043485"/>
                    <wp:effectExtent l="0" t="0" r="381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170.PNG"/>
                            <pic:cNvPicPr/>
                          </pic:nvPicPr>
                          <pic:blipFill>
                            <a:blip r:embed="rId80" cstate="email">
                              <a:extLst>
                                <a:ext uri="{28A0092B-C50C-407E-A947-70E740481C1C}">
                                  <a14:useLocalDpi xmlns:a14="http://schemas.microsoft.com/office/drawing/2010/main" val="0"/>
                                </a:ext>
                              </a:extLst>
                            </a:blip>
                            <a:stretch>
                              <a:fillRect/>
                            </a:stretch>
                          </pic:blipFill>
                          <pic:spPr>
                            <a:xfrm>
                              <a:off x="0" y="0"/>
                              <a:ext cx="3697094" cy="2046102"/>
                            </a:xfrm>
                            <a:prstGeom prst="rect">
                              <a:avLst/>
                            </a:prstGeom>
                          </pic:spPr>
                        </pic:pic>
                      </a:graphicData>
                    </a:graphic>
                  </wp:inline>
                </w:drawing>
              </w:r>
            </w:del>
          </w:p>
          <w:p w:rsidR="00C54AA9" w:rsidRDefault="00C54AA9" w:rsidP="00AE5E00">
            <w:pPr>
              <w:spacing w:after="0"/>
              <w:jc w:val="center"/>
              <w:rPr>
                <w:ins w:id="1315" w:author="Mokaddem Emna" w:date="2013-04-29T00:33:00Z"/>
                <w:noProof/>
                <w:lang w:val="fr-FR" w:eastAsia="fr-FR"/>
              </w:rPr>
            </w:pPr>
            <w:ins w:id="1316" w:author="Mokaddem Emna" w:date="2013-04-29T00:33:00Z">
              <w:r>
                <w:rPr>
                  <w:noProof/>
                  <w:lang w:val="fr-FR" w:eastAsia="fr-FR"/>
                </w:rPr>
                <w:drawing>
                  <wp:inline distT="0" distB="0" distL="0" distR="0">
                    <wp:extent cx="4229100" cy="2038350"/>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170-tab.png"/>
                            <pic:cNvPicPr/>
                          </pic:nvPicPr>
                          <pic:blipFill>
                            <a:blip r:embed="rId81" cstate="email">
                              <a:extLst>
                                <a:ext uri="{28A0092B-C50C-407E-A947-70E740481C1C}">
                                  <a14:useLocalDpi xmlns:a14="http://schemas.microsoft.com/office/drawing/2010/main" val="0"/>
                                </a:ext>
                              </a:extLst>
                            </a:blip>
                            <a:stretch>
                              <a:fillRect/>
                            </a:stretch>
                          </pic:blipFill>
                          <pic:spPr>
                            <a:xfrm>
                              <a:off x="0" y="0"/>
                              <a:ext cx="4232874" cy="2040169"/>
                            </a:xfrm>
                            <a:prstGeom prst="rect">
                              <a:avLst/>
                            </a:prstGeom>
                          </pic:spPr>
                        </pic:pic>
                      </a:graphicData>
                    </a:graphic>
                  </wp:inline>
                </w:drawing>
              </w:r>
            </w:ins>
          </w:p>
          <w:p w:rsidR="00A302D8" w:rsidRDefault="00A302D8" w:rsidP="00AE5E00">
            <w:pPr>
              <w:spacing w:after="0"/>
              <w:jc w:val="center"/>
              <w:rPr>
                <w:ins w:id="1317" w:author="Mokaddem Emna" w:date="2013-04-28T23:27:00Z"/>
              </w:rPr>
            </w:pPr>
          </w:p>
          <w:p w:rsidR="004A6E91" w:rsidRDefault="00962AF3" w:rsidP="00AE5E00">
            <w:pPr>
              <w:spacing w:after="0"/>
              <w:jc w:val="center"/>
              <w:rPr>
                <w:ins w:id="1318" w:author="Mokaddem Emna" w:date="2013-04-28T23:28:00Z"/>
              </w:rPr>
            </w:pPr>
            <w:ins w:id="1319" w:author="Mokaddem Emna" w:date="2013-04-29T17:49:00Z">
              <w:r>
                <w:rPr>
                  <w:noProof/>
                  <w:lang w:val="fr-FR" w:eastAsia="fr-FR"/>
                </w:rPr>
                <w:lastRenderedPageBreak/>
                <w:drawing>
                  <wp:inline distT="0" distB="0" distL="0" distR="0">
                    <wp:extent cx="4505324" cy="1943100"/>
                    <wp:effectExtent l="0" t="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170-selection.png"/>
                            <pic:cNvPicPr/>
                          </pic:nvPicPr>
                          <pic:blipFill>
                            <a:blip r:embed="rId82" cstate="email">
                              <a:extLst>
                                <a:ext uri="{28A0092B-C50C-407E-A947-70E740481C1C}">
                                  <a14:useLocalDpi xmlns:a14="http://schemas.microsoft.com/office/drawing/2010/main" val="0"/>
                                </a:ext>
                              </a:extLst>
                            </a:blip>
                            <a:stretch>
                              <a:fillRect/>
                            </a:stretch>
                          </pic:blipFill>
                          <pic:spPr>
                            <a:xfrm>
                              <a:off x="0" y="0"/>
                              <a:ext cx="4505954" cy="1943372"/>
                            </a:xfrm>
                            <a:prstGeom prst="rect">
                              <a:avLst/>
                            </a:prstGeom>
                          </pic:spPr>
                        </pic:pic>
                      </a:graphicData>
                    </a:graphic>
                  </wp:inline>
                </w:drawing>
              </w:r>
            </w:ins>
          </w:p>
          <w:p w:rsidR="004A6E91" w:rsidRDefault="000B4F31" w:rsidP="00AE5E00">
            <w:pPr>
              <w:spacing w:after="0"/>
              <w:jc w:val="center"/>
            </w:pPr>
            <w:ins w:id="1320" w:author="Mokaddem Emna" w:date="2013-04-29T18:47:00Z">
              <w:r>
                <w:rPr>
                  <w:noProof/>
                  <w:lang w:val="fr-FR" w:eastAsia="fr-FR"/>
                </w:rPr>
                <w:drawing>
                  <wp:inline distT="0" distB="0" distL="0" distR="0">
                    <wp:extent cx="5332095" cy="908685"/>
                    <wp:effectExtent l="0" t="0" r="1905" b="5715"/>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172.png"/>
                            <pic:cNvPicPr/>
                          </pic:nvPicPr>
                          <pic:blipFill>
                            <a:blip r:embed="rId83" cstate="email">
                              <a:extLst>
                                <a:ext uri="{28A0092B-C50C-407E-A947-70E740481C1C}">
                                  <a14:useLocalDpi xmlns:a14="http://schemas.microsoft.com/office/drawing/2010/main" val="0"/>
                                </a:ext>
                              </a:extLst>
                            </a:blip>
                            <a:stretch>
                              <a:fillRect/>
                            </a:stretch>
                          </pic:blipFill>
                          <pic:spPr>
                            <a:xfrm>
                              <a:off x="0" y="0"/>
                              <a:ext cx="5332095" cy="908685"/>
                            </a:xfrm>
                            <a:prstGeom prst="rect">
                              <a:avLst/>
                            </a:prstGeom>
                          </pic:spPr>
                        </pic:pic>
                      </a:graphicData>
                    </a:graphic>
                  </wp:inline>
                </w:drawing>
              </w:r>
            </w:ins>
          </w:p>
          <w:p w:rsidR="008F1877" w:rsidRDefault="008F1877" w:rsidP="00AE5E00">
            <w:pPr>
              <w:spacing w:after="0"/>
              <w:jc w:val="center"/>
            </w:pPr>
            <w:del w:id="1321" w:author="Mokaddem Emna" w:date="2013-04-28T23:23:00Z">
              <w:r w:rsidDel="00A302D8">
                <w:rPr>
                  <w:noProof/>
                  <w:lang w:val="fr-FR" w:eastAsia="fr-FR"/>
                </w:rPr>
                <w:drawing>
                  <wp:inline distT="0" distB="0" distL="0" distR="0" wp14:anchorId="617B0C52" wp14:editId="48948B04">
                    <wp:extent cx="3665551" cy="2020218"/>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171.PNG"/>
                            <pic:cNvPicPr/>
                          </pic:nvPicPr>
                          <pic:blipFill>
                            <a:blip r:embed="rId84" cstate="email">
                              <a:extLst>
                                <a:ext uri="{28A0092B-C50C-407E-A947-70E740481C1C}">
                                  <a14:useLocalDpi xmlns:a14="http://schemas.microsoft.com/office/drawing/2010/main" val="0"/>
                                </a:ext>
                              </a:extLst>
                            </a:blip>
                            <a:stretch>
                              <a:fillRect/>
                            </a:stretch>
                          </pic:blipFill>
                          <pic:spPr>
                            <a:xfrm>
                              <a:off x="0" y="0"/>
                              <a:ext cx="3674984" cy="2025417"/>
                            </a:xfrm>
                            <a:prstGeom prst="rect">
                              <a:avLst/>
                            </a:prstGeom>
                          </pic:spPr>
                        </pic:pic>
                      </a:graphicData>
                    </a:graphic>
                  </wp:inline>
                </w:drawing>
              </w:r>
            </w:del>
          </w:p>
          <w:p w:rsidR="00E16E38" w:rsidRDefault="008F1877" w:rsidP="00AE5E00">
            <w:pPr>
              <w:spacing w:after="0"/>
              <w:jc w:val="center"/>
              <w:rPr>
                <w:color w:val="548DD4"/>
                <w:sz w:val="16"/>
                <w:szCs w:val="16"/>
                <w:lang w:val="en-US"/>
              </w:rPr>
            </w:pPr>
            <w:del w:id="1322" w:author="Mokaddem Emna" w:date="2013-04-28T23:27:00Z">
              <w:r w:rsidDel="004A6E91">
                <w:rPr>
                  <w:noProof/>
                  <w:lang w:val="fr-FR" w:eastAsia="fr-FR"/>
                </w:rPr>
                <w:drawing>
                  <wp:inline distT="0" distB="0" distL="0" distR="0" wp14:anchorId="76AE1308" wp14:editId="0F1D2307">
                    <wp:extent cx="5332095" cy="978535"/>
                    <wp:effectExtent l="0" t="0" r="1905"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172.PNG"/>
                            <pic:cNvPicPr/>
                          </pic:nvPicPr>
                          <pic:blipFill>
                            <a:blip r:embed="rId85" cstate="email">
                              <a:extLst>
                                <a:ext uri="{28A0092B-C50C-407E-A947-70E740481C1C}">
                                  <a14:useLocalDpi xmlns:a14="http://schemas.microsoft.com/office/drawing/2010/main" val="0"/>
                                </a:ext>
                              </a:extLst>
                            </a:blip>
                            <a:stretch>
                              <a:fillRect/>
                            </a:stretch>
                          </pic:blipFill>
                          <pic:spPr>
                            <a:xfrm>
                              <a:off x="0" y="0"/>
                              <a:ext cx="5332095" cy="978535"/>
                            </a:xfrm>
                            <a:prstGeom prst="rect">
                              <a:avLst/>
                            </a:prstGeom>
                          </pic:spPr>
                        </pic:pic>
                      </a:graphicData>
                    </a:graphic>
                  </wp:inline>
                </w:drawing>
              </w:r>
            </w:del>
          </w:p>
          <w:p w:rsidR="00E16E38" w:rsidRPr="00996DFE" w:rsidRDefault="00E16E38" w:rsidP="00E61BC8">
            <w:pPr>
              <w:spacing w:after="0"/>
              <w:jc w:val="center"/>
              <w:rPr>
                <w:color w:val="548DD4"/>
                <w:sz w:val="2"/>
                <w:szCs w:val="16"/>
                <w:lang w:val="en-US"/>
              </w:rPr>
            </w:pPr>
          </w:p>
        </w:tc>
      </w:tr>
      <w:tr w:rsidR="00A833A2" w:rsidRPr="0056181B" w:rsidTr="00AE5E00">
        <w:tc>
          <w:tcPr>
            <w:tcW w:w="865" w:type="dxa"/>
            <w:shd w:val="clear" w:color="auto" w:fill="auto"/>
            <w:vAlign w:val="center"/>
          </w:tcPr>
          <w:p w:rsidR="00A833A2" w:rsidRPr="00544FC8" w:rsidRDefault="00A833A2" w:rsidP="00E12E47">
            <w:pPr>
              <w:spacing w:after="0"/>
              <w:jc w:val="center"/>
              <w:rPr>
                <w:i/>
                <w:sz w:val="14"/>
                <w:szCs w:val="14"/>
              </w:rPr>
            </w:pPr>
            <w:r w:rsidRPr="005D1206">
              <w:rPr>
                <w:i/>
                <w:sz w:val="14"/>
                <w:szCs w:val="14"/>
              </w:rPr>
              <w:lastRenderedPageBreak/>
              <w:t>Step-10</w:t>
            </w:r>
          </w:p>
        </w:tc>
        <w:tc>
          <w:tcPr>
            <w:tcW w:w="3499" w:type="dxa"/>
            <w:gridSpan w:val="4"/>
            <w:shd w:val="clear" w:color="auto" w:fill="auto"/>
          </w:tcPr>
          <w:p w:rsidR="00A833A2" w:rsidRPr="00057FF1" w:rsidRDefault="00A833A2" w:rsidP="00E12E47">
            <w:pPr>
              <w:pStyle w:val="NormalStep"/>
              <w:rPr>
                <w:rFonts w:asciiTheme="minorHAnsi" w:hAnsiTheme="minorHAnsi" w:cstheme="minorHAnsi"/>
                <w:sz w:val="22"/>
                <w:szCs w:val="22"/>
              </w:rPr>
            </w:pPr>
            <w:r>
              <w:rPr>
                <w:rFonts w:asciiTheme="minorHAnsi" w:hAnsiTheme="minorHAnsi" w:cstheme="minorHAnsi"/>
                <w:sz w:val="22"/>
                <w:szCs w:val="22"/>
              </w:rPr>
              <w:t>Launch the web client</w:t>
            </w:r>
            <w:r w:rsidRPr="00057FF1">
              <w:rPr>
                <w:rFonts w:asciiTheme="minorHAnsi" w:hAnsiTheme="minorHAnsi" w:cstheme="minorHAnsi"/>
                <w:sz w:val="22"/>
                <w:szCs w:val="22"/>
              </w:rPr>
              <w:t xml:space="preserve"> </w:t>
            </w:r>
          </w:p>
        </w:tc>
        <w:tc>
          <w:tcPr>
            <w:tcW w:w="2690" w:type="dxa"/>
            <w:gridSpan w:val="2"/>
            <w:shd w:val="clear" w:color="auto" w:fill="auto"/>
          </w:tcPr>
          <w:p w:rsidR="00A833A2" w:rsidRPr="00057FF1" w:rsidRDefault="00A833A2" w:rsidP="00E12E47">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shd w:val="clear" w:color="auto" w:fill="00FF00"/>
            <w:vAlign w:val="center"/>
          </w:tcPr>
          <w:p w:rsidR="00A833A2" w:rsidRPr="0056181B" w:rsidRDefault="00A833A2" w:rsidP="00E12E47">
            <w:pPr>
              <w:spacing w:after="0"/>
              <w:jc w:val="center"/>
              <w:rPr>
                <w:i/>
                <w:sz w:val="14"/>
                <w:szCs w:val="14"/>
              </w:rPr>
            </w:pPr>
          </w:p>
        </w:tc>
      </w:tr>
      <w:tr w:rsidR="00A833A2" w:rsidRPr="00732447" w:rsidTr="00AE5E00">
        <w:tc>
          <w:tcPr>
            <w:tcW w:w="865" w:type="dxa"/>
            <w:shd w:val="clear" w:color="auto" w:fill="auto"/>
            <w:vAlign w:val="center"/>
          </w:tcPr>
          <w:p w:rsidR="00A833A2" w:rsidRPr="005D1206" w:rsidRDefault="00A833A2" w:rsidP="00E12E47">
            <w:pPr>
              <w:spacing w:after="0"/>
              <w:jc w:val="center"/>
              <w:rPr>
                <w:i/>
                <w:sz w:val="14"/>
                <w:szCs w:val="14"/>
              </w:rPr>
            </w:pPr>
            <w:r>
              <w:rPr>
                <w:i/>
                <w:sz w:val="14"/>
                <w:szCs w:val="14"/>
              </w:rPr>
              <w:t>Step-20</w:t>
            </w:r>
          </w:p>
        </w:tc>
        <w:tc>
          <w:tcPr>
            <w:tcW w:w="3499" w:type="dxa"/>
            <w:gridSpan w:val="4"/>
            <w:shd w:val="clear" w:color="auto" w:fill="auto"/>
          </w:tcPr>
          <w:p w:rsidR="00A833A2" w:rsidRPr="00BE3088" w:rsidRDefault="00A833A2" w:rsidP="008F1877">
            <w:pPr>
              <w:pStyle w:val="NormalStep"/>
              <w:rPr>
                <w:rFonts w:asciiTheme="minorHAnsi" w:hAnsiTheme="minorHAnsi" w:cstheme="minorHAnsi"/>
                <w:b/>
                <w:sz w:val="22"/>
                <w:szCs w:val="22"/>
              </w:rPr>
            </w:pPr>
            <w:r w:rsidRPr="008400C4">
              <w:rPr>
                <w:rFonts w:asciiTheme="minorHAnsi" w:hAnsiTheme="minorHAnsi" w:cstheme="minorHAnsi"/>
                <w:sz w:val="22"/>
                <w:szCs w:val="22"/>
              </w:rPr>
              <w:t xml:space="preserve">Open the "Datasets" widget by clicking on </w:t>
            </w:r>
            <w:r w:rsidR="008F1877">
              <w:rPr>
                <w:rFonts w:asciiTheme="minorHAnsi" w:hAnsiTheme="minorHAnsi" w:cstheme="minorHAnsi"/>
                <w:sz w:val="22"/>
                <w:szCs w:val="22"/>
              </w:rPr>
              <w:t>the</w:t>
            </w:r>
            <w:r w:rsidRPr="008400C4">
              <w:rPr>
                <w:rFonts w:asciiTheme="minorHAnsi" w:hAnsiTheme="minorHAnsi" w:cstheme="minorHAnsi"/>
                <w:sz w:val="22"/>
                <w:szCs w:val="22"/>
              </w:rPr>
              <w:t xml:space="preserve"> button in the toolbar</w:t>
            </w:r>
          </w:p>
        </w:tc>
        <w:tc>
          <w:tcPr>
            <w:tcW w:w="2690" w:type="dxa"/>
            <w:gridSpan w:val="2"/>
            <w:shd w:val="clear" w:color="auto" w:fill="auto"/>
          </w:tcPr>
          <w:p w:rsidR="00A833A2" w:rsidRPr="003C0A28" w:rsidRDefault="00A833A2" w:rsidP="00E12E47">
            <w:pPr>
              <w:spacing w:after="0"/>
              <w:rPr>
                <w:rFonts w:cstheme="minorHAnsi"/>
                <w:lang w:val="en-US"/>
              </w:rPr>
            </w:pPr>
            <w:r w:rsidRPr="003C0A28">
              <w:rPr>
                <w:rFonts w:cstheme="minorHAnsi"/>
                <w:lang w:val="en-US"/>
              </w:rPr>
              <w:t xml:space="preserve">The </w:t>
            </w:r>
            <w:r>
              <w:rPr>
                <w:rFonts w:cstheme="minorHAnsi"/>
                <w:lang w:val="en-US"/>
              </w:rPr>
              <w:t>datasets</w:t>
            </w:r>
            <w:r w:rsidRPr="003C0A28">
              <w:rPr>
                <w:rFonts w:cstheme="minorHAnsi"/>
                <w:lang w:val="en-US"/>
              </w:rPr>
              <w:t xml:space="preserve"> widget is opened and the </w:t>
            </w:r>
            <w:r w:rsidRPr="00782772">
              <w:rPr>
                <w:rFonts w:cstheme="minorHAnsi"/>
                <w:lang w:val="en-US"/>
              </w:rPr>
              <w:t>dataset</w:t>
            </w:r>
            <w:r>
              <w:rPr>
                <w:rFonts w:cstheme="minorHAnsi"/>
                <w:lang w:val="en-US"/>
              </w:rPr>
              <w:t>s</w:t>
            </w:r>
            <w:r w:rsidRPr="00782772">
              <w:rPr>
                <w:rFonts w:cstheme="minorHAnsi"/>
                <w:lang w:val="en-US"/>
              </w:rPr>
              <w:t xml:space="preserve"> </w:t>
            </w:r>
            <w:r>
              <w:rPr>
                <w:rFonts w:cstheme="minorHAnsi"/>
                <w:lang w:val="en-US"/>
              </w:rPr>
              <w:t xml:space="preserve">available are </w:t>
            </w:r>
            <w:r w:rsidRPr="00102EF3">
              <w:rPr>
                <w:rFonts w:cstheme="minorHAnsi"/>
                <w:lang w:val="en-US"/>
              </w:rPr>
              <w:t>displayed</w:t>
            </w:r>
            <w:r>
              <w:rPr>
                <w:rFonts w:cstheme="minorHAnsi"/>
                <w:lang w:val="en-US"/>
              </w:rPr>
              <w:t xml:space="preserve"> in a list</w:t>
            </w:r>
            <w:r w:rsidRPr="00102EF3">
              <w:rPr>
                <w:rFonts w:cstheme="minorHAnsi"/>
                <w:lang w:val="en-US"/>
              </w:rPr>
              <w:t>.</w:t>
            </w:r>
          </w:p>
        </w:tc>
        <w:tc>
          <w:tcPr>
            <w:tcW w:w="1559" w:type="dxa"/>
            <w:shd w:val="clear" w:color="auto" w:fill="00FF00"/>
            <w:vAlign w:val="center"/>
          </w:tcPr>
          <w:p w:rsidR="00A833A2" w:rsidRPr="00732447" w:rsidRDefault="00A833A2" w:rsidP="00E12E47">
            <w:pPr>
              <w:spacing w:after="0"/>
              <w:jc w:val="center"/>
              <w:rPr>
                <w:i/>
                <w:sz w:val="14"/>
                <w:szCs w:val="14"/>
                <w:lang w:val="en-US"/>
              </w:rPr>
            </w:pPr>
          </w:p>
        </w:tc>
      </w:tr>
      <w:tr w:rsidR="00A833A2" w:rsidRPr="004E5884" w:rsidTr="00AE5E00">
        <w:tc>
          <w:tcPr>
            <w:tcW w:w="865" w:type="dxa"/>
            <w:shd w:val="clear" w:color="auto" w:fill="auto"/>
            <w:vAlign w:val="center"/>
          </w:tcPr>
          <w:p w:rsidR="00A833A2" w:rsidRPr="00544FC8" w:rsidRDefault="00A833A2" w:rsidP="00E12E47">
            <w:pPr>
              <w:spacing w:after="0"/>
              <w:jc w:val="center"/>
              <w:rPr>
                <w:i/>
                <w:sz w:val="14"/>
                <w:szCs w:val="14"/>
              </w:rPr>
            </w:pPr>
            <w:r>
              <w:rPr>
                <w:i/>
                <w:sz w:val="14"/>
                <w:szCs w:val="14"/>
              </w:rPr>
              <w:t>Step-3</w:t>
            </w:r>
            <w:r w:rsidRPr="005D1206">
              <w:rPr>
                <w:i/>
                <w:sz w:val="14"/>
                <w:szCs w:val="14"/>
              </w:rPr>
              <w:t>0</w:t>
            </w:r>
          </w:p>
        </w:tc>
        <w:tc>
          <w:tcPr>
            <w:tcW w:w="3499" w:type="dxa"/>
            <w:gridSpan w:val="4"/>
            <w:shd w:val="clear" w:color="auto" w:fill="auto"/>
          </w:tcPr>
          <w:p w:rsidR="00A833A2" w:rsidRPr="00057FF1" w:rsidRDefault="00A833A2" w:rsidP="00E12E47">
            <w:pPr>
              <w:pStyle w:val="NormalStep"/>
              <w:rPr>
                <w:rFonts w:asciiTheme="minorHAnsi" w:hAnsiTheme="minorHAnsi" w:cstheme="minorHAnsi"/>
                <w:sz w:val="22"/>
                <w:szCs w:val="22"/>
              </w:rPr>
            </w:pPr>
            <w:r>
              <w:rPr>
                <w:rFonts w:asciiTheme="minorHAnsi" w:hAnsiTheme="minorHAnsi" w:cstheme="minorHAnsi"/>
                <w:sz w:val="22"/>
                <w:szCs w:val="22"/>
              </w:rPr>
              <w:t>Click on ND_OPT_1 dataset</w:t>
            </w:r>
          </w:p>
        </w:tc>
        <w:tc>
          <w:tcPr>
            <w:tcW w:w="2690" w:type="dxa"/>
            <w:gridSpan w:val="2"/>
            <w:shd w:val="clear" w:color="auto" w:fill="auto"/>
          </w:tcPr>
          <w:p w:rsidR="00A833A2" w:rsidRPr="00732447" w:rsidRDefault="00A833A2" w:rsidP="00E12E47">
            <w:pPr>
              <w:spacing w:after="0"/>
              <w:rPr>
                <w:rFonts w:cstheme="minorHAnsi"/>
                <w:lang w:val="en-GB"/>
              </w:rPr>
            </w:pPr>
            <w:r>
              <w:rPr>
                <w:rFonts w:cstheme="minorHAnsi"/>
                <w:lang w:val="en-GB"/>
              </w:rPr>
              <w:t>The selected dataset is highlighted</w:t>
            </w:r>
          </w:p>
        </w:tc>
        <w:tc>
          <w:tcPr>
            <w:tcW w:w="1559" w:type="dxa"/>
            <w:shd w:val="clear" w:color="auto" w:fill="00FF00"/>
            <w:vAlign w:val="center"/>
          </w:tcPr>
          <w:p w:rsidR="00A833A2" w:rsidRPr="004E5884" w:rsidRDefault="00A833A2" w:rsidP="00E12E47">
            <w:pPr>
              <w:spacing w:after="0"/>
              <w:jc w:val="center"/>
              <w:rPr>
                <w:sz w:val="14"/>
                <w:szCs w:val="14"/>
                <w:highlight w:val="yellow"/>
                <w:lang w:val="en-US"/>
              </w:rPr>
            </w:pPr>
          </w:p>
        </w:tc>
      </w:tr>
      <w:tr w:rsidR="00A833A2" w:rsidRPr="0056181B" w:rsidTr="00AE5E00">
        <w:tc>
          <w:tcPr>
            <w:tcW w:w="865" w:type="dxa"/>
            <w:shd w:val="clear" w:color="auto" w:fill="auto"/>
            <w:vAlign w:val="center"/>
          </w:tcPr>
          <w:p w:rsidR="00A833A2" w:rsidRDefault="00A833A2" w:rsidP="00E12E47">
            <w:pPr>
              <w:spacing w:after="0"/>
              <w:jc w:val="center"/>
              <w:rPr>
                <w:i/>
                <w:sz w:val="14"/>
                <w:szCs w:val="14"/>
              </w:rPr>
            </w:pPr>
            <w:r>
              <w:rPr>
                <w:i/>
                <w:sz w:val="14"/>
                <w:szCs w:val="14"/>
              </w:rPr>
              <w:t>Step-4</w:t>
            </w:r>
            <w:r w:rsidRPr="005D1206">
              <w:rPr>
                <w:i/>
                <w:sz w:val="14"/>
                <w:szCs w:val="14"/>
              </w:rPr>
              <w:t>0</w:t>
            </w:r>
          </w:p>
        </w:tc>
        <w:tc>
          <w:tcPr>
            <w:tcW w:w="3499" w:type="dxa"/>
            <w:gridSpan w:val="4"/>
            <w:shd w:val="clear" w:color="auto" w:fill="auto"/>
          </w:tcPr>
          <w:p w:rsidR="00A833A2" w:rsidRDefault="00A833A2" w:rsidP="00E12E47">
            <w:pPr>
              <w:pStyle w:val="NormalStep"/>
              <w:rPr>
                <w:rFonts w:asciiTheme="minorHAnsi" w:hAnsiTheme="minorHAnsi" w:cstheme="minorHAnsi"/>
                <w:sz w:val="22"/>
                <w:szCs w:val="22"/>
              </w:rPr>
            </w:pPr>
            <w:r w:rsidRPr="00057FF1">
              <w:rPr>
                <w:rFonts w:asciiTheme="minorHAnsi" w:hAnsiTheme="minorHAnsi" w:cstheme="minorHAnsi"/>
                <w:sz w:val="22"/>
                <w:szCs w:val="22"/>
              </w:rPr>
              <w:t>On the toolbar, click on</w:t>
            </w:r>
            <w:r>
              <w:rPr>
                <w:rFonts w:asciiTheme="minorHAnsi" w:hAnsiTheme="minorHAnsi" w:cstheme="minorHAnsi"/>
                <w:sz w:val="22"/>
                <w:szCs w:val="22"/>
              </w:rPr>
              <w:t xml:space="preserve"> </w:t>
            </w:r>
            <w:r w:rsidRPr="00057FF1">
              <w:rPr>
                <w:rFonts w:asciiTheme="minorHAnsi" w:hAnsiTheme="minorHAnsi" w:cstheme="minorHAnsi"/>
                <w:sz w:val="22"/>
                <w:szCs w:val="22"/>
              </w:rPr>
              <w:t xml:space="preserve">the </w:t>
            </w:r>
            <w:r>
              <w:rPr>
                <w:rFonts w:asciiTheme="minorHAnsi" w:hAnsiTheme="minorHAnsi" w:cstheme="minorHAnsi"/>
                <w:sz w:val="22"/>
                <w:szCs w:val="22"/>
              </w:rPr>
              <w:t>“</w:t>
            </w:r>
            <w:r w:rsidRPr="00057FF1">
              <w:rPr>
                <w:rFonts w:asciiTheme="minorHAnsi" w:hAnsiTheme="minorHAnsi" w:cstheme="minorHAnsi"/>
                <w:sz w:val="22"/>
                <w:szCs w:val="22"/>
              </w:rPr>
              <w:t>Search</w:t>
            </w:r>
            <w:r>
              <w:rPr>
                <w:rFonts w:asciiTheme="minorHAnsi" w:hAnsiTheme="minorHAnsi" w:cstheme="minorHAnsi"/>
                <w:sz w:val="22"/>
                <w:szCs w:val="22"/>
              </w:rPr>
              <w:t>”</w:t>
            </w:r>
            <w:r w:rsidRPr="00057FF1">
              <w:rPr>
                <w:rFonts w:asciiTheme="minorHAnsi" w:hAnsiTheme="minorHAnsi" w:cstheme="minorHAnsi"/>
                <w:sz w:val="22"/>
                <w:szCs w:val="22"/>
              </w:rPr>
              <w:t xml:space="preserve"> button icon</w:t>
            </w:r>
          </w:p>
        </w:tc>
        <w:tc>
          <w:tcPr>
            <w:tcW w:w="2690" w:type="dxa"/>
            <w:gridSpan w:val="2"/>
            <w:shd w:val="clear" w:color="auto" w:fill="auto"/>
          </w:tcPr>
          <w:p w:rsidR="00A833A2" w:rsidRDefault="00A833A2" w:rsidP="00E12E47">
            <w:pPr>
              <w:spacing w:after="0"/>
              <w:rPr>
                <w:rFonts w:cstheme="minorHAnsi"/>
                <w:lang w:val="en-GB"/>
              </w:rPr>
            </w:pPr>
            <w:r w:rsidRPr="003C0A28">
              <w:rPr>
                <w:rFonts w:cstheme="minorHAnsi"/>
                <w:lang w:val="en-US"/>
              </w:rPr>
              <w:t>The search widget is opened</w:t>
            </w:r>
            <w:r>
              <w:rPr>
                <w:rFonts w:cstheme="minorHAnsi"/>
                <w:lang w:val="en-US"/>
              </w:rPr>
              <w:t>.</w:t>
            </w:r>
          </w:p>
        </w:tc>
        <w:tc>
          <w:tcPr>
            <w:tcW w:w="1559" w:type="dxa"/>
            <w:shd w:val="clear" w:color="auto" w:fill="00FF00"/>
            <w:vAlign w:val="center"/>
          </w:tcPr>
          <w:p w:rsidR="00A833A2" w:rsidRPr="0056181B" w:rsidRDefault="00A833A2" w:rsidP="00E12E47">
            <w:pPr>
              <w:spacing w:after="0"/>
              <w:jc w:val="center"/>
              <w:rPr>
                <w:i/>
                <w:sz w:val="14"/>
                <w:szCs w:val="14"/>
              </w:rPr>
            </w:pPr>
          </w:p>
        </w:tc>
      </w:tr>
      <w:tr w:rsidR="00A833A2" w:rsidRPr="0056181B" w:rsidTr="00AE5E00">
        <w:tc>
          <w:tcPr>
            <w:tcW w:w="865" w:type="dxa"/>
            <w:shd w:val="clear" w:color="auto" w:fill="auto"/>
            <w:vAlign w:val="center"/>
          </w:tcPr>
          <w:p w:rsidR="00A833A2" w:rsidRDefault="00A833A2" w:rsidP="00E12E47">
            <w:pPr>
              <w:spacing w:after="0"/>
              <w:jc w:val="center"/>
              <w:rPr>
                <w:i/>
                <w:sz w:val="14"/>
                <w:szCs w:val="14"/>
              </w:rPr>
            </w:pPr>
            <w:r>
              <w:rPr>
                <w:i/>
                <w:sz w:val="14"/>
                <w:szCs w:val="14"/>
              </w:rPr>
              <w:t>Step-5</w:t>
            </w:r>
            <w:r w:rsidRPr="005D1206">
              <w:rPr>
                <w:i/>
                <w:sz w:val="14"/>
                <w:szCs w:val="14"/>
              </w:rPr>
              <w:t>0</w:t>
            </w:r>
          </w:p>
        </w:tc>
        <w:tc>
          <w:tcPr>
            <w:tcW w:w="3499" w:type="dxa"/>
            <w:gridSpan w:val="4"/>
            <w:shd w:val="clear" w:color="auto" w:fill="auto"/>
          </w:tcPr>
          <w:p w:rsidR="00A833A2" w:rsidRDefault="00A833A2" w:rsidP="00E12E47">
            <w:pPr>
              <w:pStyle w:val="NormalStep"/>
              <w:rPr>
                <w:rFonts w:asciiTheme="minorHAnsi" w:hAnsiTheme="minorHAnsi" w:cstheme="minorHAnsi"/>
                <w:sz w:val="22"/>
                <w:szCs w:val="22"/>
              </w:rPr>
            </w:pPr>
            <w:r>
              <w:rPr>
                <w:rFonts w:asciiTheme="minorHAnsi" w:hAnsiTheme="minorHAnsi" w:cstheme="minorHAnsi"/>
                <w:sz w:val="22"/>
                <w:szCs w:val="22"/>
              </w:rPr>
              <w:t>Click on ‘Download Options’ tab.</w:t>
            </w:r>
          </w:p>
          <w:p w:rsidR="00A833A2" w:rsidRPr="00057FF1" w:rsidRDefault="00A833A2" w:rsidP="00E12E47">
            <w:pPr>
              <w:pStyle w:val="NormalStep"/>
              <w:rPr>
                <w:rFonts w:asciiTheme="minorHAnsi" w:hAnsiTheme="minorHAnsi" w:cstheme="minorHAnsi"/>
                <w:sz w:val="22"/>
                <w:szCs w:val="22"/>
              </w:rPr>
            </w:pPr>
            <w:del w:id="1323" w:author="Mokaddem Emna" w:date="2013-04-28T23:21:00Z">
              <w:r w:rsidDel="00052B57">
                <w:rPr>
                  <w:rFonts w:asciiTheme="minorHAnsi" w:hAnsiTheme="minorHAnsi" w:cstheme="minorHAnsi"/>
                  <w:sz w:val="22"/>
                  <w:szCs w:val="22"/>
                </w:rPr>
                <w:delText>Check the “Use download options”</w:delText>
              </w:r>
            </w:del>
          </w:p>
        </w:tc>
        <w:tc>
          <w:tcPr>
            <w:tcW w:w="2690" w:type="dxa"/>
            <w:gridSpan w:val="2"/>
            <w:shd w:val="clear" w:color="auto" w:fill="auto"/>
          </w:tcPr>
          <w:p w:rsidR="00A833A2" w:rsidRDefault="00A833A2" w:rsidP="00E12E47">
            <w:pPr>
              <w:spacing w:after="0"/>
              <w:rPr>
                <w:rFonts w:cstheme="minorHAnsi"/>
                <w:lang w:val="en-US"/>
              </w:rPr>
            </w:pPr>
            <w:r>
              <w:rPr>
                <w:rFonts w:cstheme="minorHAnsi"/>
                <w:lang w:val="en-US"/>
              </w:rPr>
              <w:t xml:space="preserve">The Download options related to the selected </w:t>
            </w:r>
            <w:r>
              <w:rPr>
                <w:rFonts w:cstheme="minorHAnsi"/>
                <w:lang w:val="en-US"/>
              </w:rPr>
              <w:lastRenderedPageBreak/>
              <w:t>dataset are displayed by select boxes.</w:t>
            </w:r>
            <w:ins w:id="1324" w:author="Mokaddem Emna" w:date="2013-04-29T00:34:00Z">
              <w:r w:rsidR="00C54AA9">
                <w:rPr>
                  <w:rFonts w:cstheme="minorHAnsi"/>
                  <w:lang w:val="en-US"/>
                </w:rPr>
                <w:t xml:space="preserve"> The default selected values are set to “None”.</w:t>
              </w:r>
            </w:ins>
          </w:p>
          <w:p w:rsidR="00A833A2" w:rsidRPr="003C0A28" w:rsidRDefault="00A833A2" w:rsidP="00E12E47">
            <w:pPr>
              <w:spacing w:after="0"/>
              <w:rPr>
                <w:rFonts w:cstheme="minorHAnsi"/>
                <w:lang w:val="en-US"/>
              </w:rPr>
            </w:pPr>
            <w:del w:id="1325" w:author="Mokaddem Emna" w:date="2013-04-28T23:21:00Z">
              <w:r w:rsidDel="00052B57">
                <w:rPr>
                  <w:rFonts w:cstheme="minorHAnsi"/>
                  <w:lang w:val="en-US"/>
                </w:rPr>
                <w:delText>The first check box is not a search criteria but a flag to choose whether to include or not the download options in the search url.</w:delText>
              </w:r>
            </w:del>
          </w:p>
        </w:tc>
        <w:tc>
          <w:tcPr>
            <w:tcW w:w="1559" w:type="dxa"/>
            <w:shd w:val="clear" w:color="auto" w:fill="00FF00"/>
            <w:vAlign w:val="center"/>
          </w:tcPr>
          <w:p w:rsidR="00A833A2" w:rsidRPr="0056181B" w:rsidRDefault="00A833A2" w:rsidP="00E12E47">
            <w:pPr>
              <w:spacing w:after="0"/>
              <w:jc w:val="center"/>
              <w:rPr>
                <w:i/>
                <w:sz w:val="14"/>
                <w:szCs w:val="14"/>
              </w:rPr>
            </w:pPr>
            <w:r w:rsidRPr="0056181B">
              <w:rPr>
                <w:i/>
                <w:sz w:val="14"/>
                <w:szCs w:val="14"/>
              </w:rPr>
              <w:lastRenderedPageBreak/>
              <w:t>NGEO-</w:t>
            </w:r>
            <w:r>
              <w:rPr>
                <w:i/>
                <w:sz w:val="14"/>
                <w:szCs w:val="14"/>
              </w:rPr>
              <w:t>WEBC-PFC-0170</w:t>
            </w:r>
          </w:p>
        </w:tc>
      </w:tr>
      <w:tr w:rsidR="00A833A2" w:rsidRPr="0056181B" w:rsidTr="00AE5E00">
        <w:tc>
          <w:tcPr>
            <w:tcW w:w="865" w:type="dxa"/>
            <w:shd w:val="clear" w:color="auto" w:fill="auto"/>
            <w:vAlign w:val="center"/>
          </w:tcPr>
          <w:p w:rsidR="00A833A2" w:rsidRDefault="00A833A2" w:rsidP="00E12E47">
            <w:pPr>
              <w:spacing w:after="0"/>
              <w:jc w:val="center"/>
              <w:rPr>
                <w:i/>
                <w:sz w:val="14"/>
                <w:szCs w:val="14"/>
              </w:rPr>
            </w:pPr>
            <w:r>
              <w:rPr>
                <w:i/>
                <w:sz w:val="14"/>
                <w:szCs w:val="14"/>
              </w:rPr>
              <w:lastRenderedPageBreak/>
              <w:t>Step-6</w:t>
            </w:r>
            <w:r w:rsidRPr="005D1206">
              <w:rPr>
                <w:i/>
                <w:sz w:val="14"/>
                <w:szCs w:val="14"/>
              </w:rPr>
              <w:t>0</w:t>
            </w:r>
          </w:p>
        </w:tc>
        <w:tc>
          <w:tcPr>
            <w:tcW w:w="3499" w:type="dxa"/>
            <w:gridSpan w:val="4"/>
            <w:shd w:val="clear" w:color="auto" w:fill="auto"/>
          </w:tcPr>
          <w:p w:rsidR="00A833A2" w:rsidRDefault="00A833A2" w:rsidP="00E12E47">
            <w:pPr>
              <w:pStyle w:val="NormalStep"/>
              <w:rPr>
                <w:rFonts w:asciiTheme="minorHAnsi" w:hAnsiTheme="minorHAnsi" w:cstheme="minorHAnsi"/>
                <w:sz w:val="22"/>
                <w:szCs w:val="22"/>
              </w:rPr>
            </w:pPr>
            <w:r>
              <w:rPr>
                <w:rFonts w:asciiTheme="minorHAnsi" w:hAnsiTheme="minorHAnsi" w:cstheme="minorHAnsi"/>
                <w:sz w:val="22"/>
                <w:szCs w:val="22"/>
              </w:rPr>
              <w:t>Update “Download mode” selection with the “Download continuously” option.</w:t>
            </w:r>
          </w:p>
        </w:tc>
        <w:tc>
          <w:tcPr>
            <w:tcW w:w="2690" w:type="dxa"/>
            <w:gridSpan w:val="2"/>
            <w:shd w:val="clear" w:color="auto" w:fill="auto"/>
          </w:tcPr>
          <w:p w:rsidR="00A833A2" w:rsidRPr="008400C4" w:rsidRDefault="00A833A2" w:rsidP="008F1877">
            <w:pPr>
              <w:spacing w:after="0"/>
              <w:rPr>
                <w:rFonts w:cstheme="minorHAnsi"/>
                <w:lang w:val="en-GB"/>
              </w:rPr>
            </w:pPr>
            <w:r>
              <w:rPr>
                <w:rFonts w:cstheme="minorHAnsi"/>
                <w:lang w:val="en-GB"/>
              </w:rPr>
              <w:t>The option “Download continuously – Size</w:t>
            </w:r>
            <w:r w:rsidR="008F1877">
              <w:rPr>
                <w:rFonts w:cstheme="minorHAnsi"/>
                <w:lang w:val="en-GB"/>
              </w:rPr>
              <w:t>F</w:t>
            </w:r>
            <w:r>
              <w:rPr>
                <w:rFonts w:cstheme="minorHAnsi"/>
                <w:lang w:val="en-GB"/>
              </w:rPr>
              <w:t>actor :1” is displayed for “Download mode”.</w:t>
            </w:r>
          </w:p>
        </w:tc>
        <w:tc>
          <w:tcPr>
            <w:tcW w:w="1559" w:type="dxa"/>
            <w:shd w:val="clear" w:color="auto" w:fill="00FF00"/>
            <w:vAlign w:val="center"/>
          </w:tcPr>
          <w:p w:rsidR="00A833A2" w:rsidRPr="0056181B" w:rsidRDefault="00A833A2" w:rsidP="00E12E47">
            <w:pPr>
              <w:spacing w:after="0"/>
              <w:jc w:val="center"/>
              <w:rPr>
                <w:i/>
                <w:sz w:val="14"/>
                <w:szCs w:val="14"/>
              </w:rPr>
            </w:pPr>
            <w:r w:rsidRPr="0056181B">
              <w:rPr>
                <w:i/>
                <w:sz w:val="14"/>
                <w:szCs w:val="14"/>
              </w:rPr>
              <w:t>NGEO-</w:t>
            </w:r>
            <w:r>
              <w:rPr>
                <w:i/>
                <w:sz w:val="14"/>
                <w:szCs w:val="14"/>
              </w:rPr>
              <w:t>WEBC-PFC-0171</w:t>
            </w:r>
          </w:p>
        </w:tc>
      </w:tr>
      <w:tr w:rsidR="00A833A2" w:rsidRPr="0056181B" w:rsidTr="00AE5E00">
        <w:tc>
          <w:tcPr>
            <w:tcW w:w="865" w:type="dxa"/>
            <w:shd w:val="clear" w:color="auto" w:fill="auto"/>
            <w:vAlign w:val="center"/>
          </w:tcPr>
          <w:p w:rsidR="00A833A2" w:rsidRDefault="00A833A2" w:rsidP="00E12E47">
            <w:pPr>
              <w:spacing w:after="0"/>
              <w:jc w:val="center"/>
              <w:rPr>
                <w:i/>
                <w:sz w:val="14"/>
                <w:szCs w:val="14"/>
              </w:rPr>
            </w:pPr>
            <w:r>
              <w:rPr>
                <w:i/>
                <w:sz w:val="14"/>
                <w:szCs w:val="14"/>
              </w:rPr>
              <w:t>Step-7</w:t>
            </w:r>
            <w:r w:rsidRPr="005D1206">
              <w:rPr>
                <w:i/>
                <w:sz w:val="14"/>
                <w:szCs w:val="14"/>
              </w:rPr>
              <w:t>0</w:t>
            </w:r>
          </w:p>
        </w:tc>
        <w:tc>
          <w:tcPr>
            <w:tcW w:w="3499" w:type="dxa"/>
            <w:gridSpan w:val="4"/>
            <w:shd w:val="clear" w:color="auto" w:fill="auto"/>
          </w:tcPr>
          <w:p w:rsidR="00A833A2" w:rsidRPr="00B5182E" w:rsidRDefault="00A833A2" w:rsidP="00E12E47">
            <w:pPr>
              <w:pStyle w:val="NormalStep"/>
              <w:rPr>
                <w:rFonts w:asciiTheme="minorHAnsi" w:hAnsiTheme="minorHAnsi" w:cstheme="minorHAnsi"/>
                <w:sz w:val="22"/>
                <w:szCs w:val="22"/>
              </w:rPr>
            </w:pPr>
            <w:r w:rsidRPr="00B5182E">
              <w:rPr>
                <w:rFonts w:asciiTheme="minorHAnsi" w:hAnsiTheme="minorHAnsi" w:cstheme="minorHAnsi"/>
                <w:sz w:val="22"/>
                <w:szCs w:val="22"/>
              </w:rPr>
              <w:t>C</w:t>
            </w:r>
            <w:r w:rsidRPr="008400C4">
              <w:rPr>
                <w:rFonts w:asciiTheme="minorHAnsi" w:hAnsiTheme="minorHAnsi" w:cstheme="minorHAnsi"/>
                <w:sz w:val="22"/>
                <w:szCs w:val="22"/>
              </w:rPr>
              <w:t>lick on the "Search URL" button</w:t>
            </w:r>
          </w:p>
        </w:tc>
        <w:tc>
          <w:tcPr>
            <w:tcW w:w="2690" w:type="dxa"/>
            <w:gridSpan w:val="2"/>
            <w:shd w:val="clear" w:color="auto" w:fill="auto"/>
          </w:tcPr>
          <w:p w:rsidR="00A833A2" w:rsidRDefault="00A833A2" w:rsidP="00E12E47">
            <w:pPr>
              <w:spacing w:after="0"/>
              <w:rPr>
                <w:rFonts w:cstheme="minorHAnsi"/>
                <w:lang w:val="en-GB"/>
              </w:rPr>
            </w:pPr>
            <w:r>
              <w:rPr>
                <w:rFonts w:cstheme="minorHAnsi"/>
                <w:lang w:val="en-GB"/>
              </w:rPr>
              <w:t>The open search url is displayed with all download options. The parameter “downloadMode” is equals to DLcontinously</w:t>
            </w:r>
            <w:ins w:id="1326" w:author="Mokaddem Emna" w:date="2013-04-28T23:26:00Z">
              <w:r w:rsidR="00A302D8">
                <w:rPr>
                  <w:rFonts w:cstheme="minorHAnsi"/>
                  <w:lang w:val="en-GB"/>
                </w:rPr>
                <w:t xml:space="preserve"> and productFormat is  equals to </w:t>
              </w:r>
            </w:ins>
            <w:ins w:id="1327" w:author="Mokaddem Emna" w:date="2013-04-28T23:27:00Z">
              <w:r w:rsidR="00A302D8">
                <w:rPr>
                  <w:rFonts w:cstheme="minorHAnsi"/>
                  <w:lang w:val="en-GB"/>
                </w:rPr>
                <w:t>“” since it has not been changed.</w:t>
              </w:r>
            </w:ins>
            <w:del w:id="1328" w:author="Mokaddem Emna" w:date="2013-04-28T23:26:00Z">
              <w:r w:rsidDel="00A302D8">
                <w:rPr>
                  <w:rFonts w:cstheme="minorHAnsi"/>
                  <w:lang w:val="en-GB"/>
                </w:rPr>
                <w:delText>.</w:delText>
              </w:r>
            </w:del>
          </w:p>
        </w:tc>
        <w:tc>
          <w:tcPr>
            <w:tcW w:w="1559" w:type="dxa"/>
            <w:shd w:val="clear" w:color="auto" w:fill="00FF00"/>
            <w:vAlign w:val="center"/>
          </w:tcPr>
          <w:p w:rsidR="00A833A2" w:rsidRPr="0056181B" w:rsidRDefault="00A833A2" w:rsidP="00E12E47">
            <w:pPr>
              <w:spacing w:after="0"/>
              <w:jc w:val="center"/>
              <w:rPr>
                <w:i/>
                <w:sz w:val="14"/>
                <w:szCs w:val="14"/>
              </w:rPr>
            </w:pPr>
            <w:r w:rsidRPr="0056181B">
              <w:rPr>
                <w:i/>
                <w:sz w:val="14"/>
                <w:szCs w:val="14"/>
              </w:rPr>
              <w:t>NGEO-</w:t>
            </w:r>
            <w:r>
              <w:rPr>
                <w:i/>
                <w:sz w:val="14"/>
                <w:szCs w:val="14"/>
              </w:rPr>
              <w:t>WEBC-PFC-0172</w:t>
            </w:r>
          </w:p>
        </w:tc>
      </w:tr>
    </w:tbl>
    <w:p w:rsidR="00E16E38" w:rsidRDefault="00E16E38" w:rsidP="00E16E38"/>
    <w:p w:rsidR="00E16E38" w:rsidRDefault="00E16E38" w:rsidP="00E16E38">
      <w:pPr>
        <w:pStyle w:val="Titre3"/>
      </w:pPr>
      <w:bookmarkStart w:id="1329" w:name="_Toc355023302"/>
      <w:r>
        <w:t>NGEO-WEBC-VTP-0173</w:t>
      </w:r>
      <w:bookmarkEnd w:id="1329"/>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NGEO-CTRL-VTP-0173</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Pr>
                <w:i/>
                <w:color w:val="548DD4"/>
                <w:sz w:val="16"/>
                <w:szCs w:val="16"/>
                <w:u w:val="single"/>
              </w:rPr>
              <w:t>Download  options Update from Results Table</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E61BC8">
        <w:tc>
          <w:tcPr>
            <w:tcW w:w="8613" w:type="dxa"/>
            <w:gridSpan w:val="8"/>
            <w:shd w:val="clear" w:color="auto" w:fill="47F62A"/>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E61BC8">
        <w:tc>
          <w:tcPr>
            <w:tcW w:w="4306" w:type="dxa"/>
            <w:gridSpan w:val="4"/>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7C2567" w:rsidRDefault="00E16E38" w:rsidP="00E61BC8">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Evidences</w:t>
            </w:r>
          </w:p>
        </w:tc>
      </w:tr>
      <w:tr w:rsidR="00E16E38" w:rsidRPr="007C2567" w:rsidTr="00E61BC8">
        <w:tc>
          <w:tcPr>
            <w:tcW w:w="8613" w:type="dxa"/>
            <w:gridSpan w:val="8"/>
            <w:shd w:val="clear" w:color="auto" w:fill="auto"/>
          </w:tcPr>
          <w:p w:rsidR="00E16E38" w:rsidRPr="007C2567" w:rsidRDefault="003F3411" w:rsidP="00AE5E00">
            <w:pPr>
              <w:spacing w:after="0"/>
              <w:jc w:val="center"/>
              <w:rPr>
                <w:color w:val="548DD4"/>
                <w:sz w:val="16"/>
                <w:szCs w:val="16"/>
                <w:lang w:val="en-US"/>
              </w:rPr>
            </w:pPr>
            <w:del w:id="1330" w:author="Mokaddem Emna" w:date="2013-04-29T18:00:00Z">
              <w:r w:rsidDel="007F6E1E">
                <w:rPr>
                  <w:noProof/>
                  <w:lang w:val="fr-FR" w:eastAsia="fr-FR"/>
                </w:rPr>
                <w:lastRenderedPageBreak/>
                <w:drawing>
                  <wp:inline distT="0" distB="0" distL="0" distR="0" wp14:anchorId="273B6935" wp14:editId="2D3FEB00">
                    <wp:extent cx="3108960" cy="2185649"/>
                    <wp:effectExtent l="0" t="0" r="0" b="571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173.PNG"/>
                            <pic:cNvPicPr/>
                          </pic:nvPicPr>
                          <pic:blipFill>
                            <a:blip r:embed="rId86" cstate="email">
                              <a:extLst>
                                <a:ext uri="{28A0092B-C50C-407E-A947-70E740481C1C}">
                                  <a14:useLocalDpi xmlns:a14="http://schemas.microsoft.com/office/drawing/2010/main" val="0"/>
                                </a:ext>
                              </a:extLst>
                            </a:blip>
                            <a:stretch>
                              <a:fillRect/>
                            </a:stretch>
                          </pic:blipFill>
                          <pic:spPr>
                            <a:xfrm>
                              <a:off x="0" y="0"/>
                              <a:ext cx="3109127" cy="2185766"/>
                            </a:xfrm>
                            <a:prstGeom prst="rect">
                              <a:avLst/>
                            </a:prstGeom>
                          </pic:spPr>
                        </pic:pic>
                      </a:graphicData>
                    </a:graphic>
                  </wp:inline>
                </w:drawing>
              </w:r>
            </w:del>
            <w:ins w:id="1331" w:author="Mokaddem Emna" w:date="2013-04-29T18:01:00Z">
              <w:r w:rsidR="007F6E1E">
                <w:rPr>
                  <w:noProof/>
                  <w:color w:val="548DD4"/>
                  <w:sz w:val="16"/>
                  <w:szCs w:val="16"/>
                  <w:lang w:val="fr-FR" w:eastAsia="fr-FR"/>
                  <w:rPrChange w:id="1332">
                    <w:rPr>
                      <w:noProof/>
                      <w:lang w:val="fr-FR" w:eastAsia="fr-FR"/>
                    </w:rPr>
                  </w:rPrChange>
                </w:rPr>
                <w:drawing>
                  <wp:inline distT="0" distB="0" distL="0" distR="0">
                    <wp:extent cx="4019550" cy="2409825"/>
                    <wp:effectExtent l="0" t="0" r="0" b="9525"/>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173.png"/>
                            <pic:cNvPicPr/>
                          </pic:nvPicPr>
                          <pic:blipFill>
                            <a:blip r:embed="rId87" cstate="email">
                              <a:extLst>
                                <a:ext uri="{28A0092B-C50C-407E-A947-70E740481C1C}">
                                  <a14:useLocalDpi xmlns:a14="http://schemas.microsoft.com/office/drawing/2010/main" val="0"/>
                                </a:ext>
                              </a:extLst>
                            </a:blip>
                            <a:stretch>
                              <a:fillRect/>
                            </a:stretch>
                          </pic:blipFill>
                          <pic:spPr>
                            <a:xfrm>
                              <a:off x="0" y="0"/>
                              <a:ext cx="4020111" cy="2410161"/>
                            </a:xfrm>
                            <a:prstGeom prst="rect">
                              <a:avLst/>
                            </a:prstGeom>
                          </pic:spPr>
                        </pic:pic>
                      </a:graphicData>
                    </a:graphic>
                  </wp:inline>
                </w:drawing>
              </w:r>
            </w:ins>
          </w:p>
        </w:tc>
      </w:tr>
      <w:tr w:rsidR="00A833A2" w:rsidRPr="0056181B" w:rsidTr="00AE5E00">
        <w:tc>
          <w:tcPr>
            <w:tcW w:w="865" w:type="dxa"/>
            <w:shd w:val="clear" w:color="auto" w:fill="auto"/>
            <w:vAlign w:val="center"/>
          </w:tcPr>
          <w:p w:rsidR="00A833A2" w:rsidRPr="00544FC8" w:rsidRDefault="00A833A2" w:rsidP="00E12E47">
            <w:pPr>
              <w:spacing w:after="0"/>
              <w:jc w:val="center"/>
              <w:rPr>
                <w:i/>
                <w:sz w:val="14"/>
                <w:szCs w:val="14"/>
              </w:rPr>
            </w:pPr>
            <w:r w:rsidRPr="005D1206">
              <w:rPr>
                <w:i/>
                <w:sz w:val="14"/>
                <w:szCs w:val="14"/>
              </w:rPr>
              <w:t>Step-10</w:t>
            </w:r>
          </w:p>
        </w:tc>
        <w:tc>
          <w:tcPr>
            <w:tcW w:w="3499" w:type="dxa"/>
            <w:gridSpan w:val="4"/>
            <w:shd w:val="clear" w:color="auto" w:fill="auto"/>
          </w:tcPr>
          <w:p w:rsidR="00A833A2" w:rsidRPr="00057FF1" w:rsidRDefault="00A833A2" w:rsidP="00E12E47">
            <w:pPr>
              <w:pStyle w:val="NormalStep"/>
              <w:rPr>
                <w:rFonts w:asciiTheme="minorHAnsi" w:hAnsiTheme="minorHAnsi" w:cstheme="minorHAnsi"/>
                <w:sz w:val="22"/>
                <w:szCs w:val="22"/>
              </w:rPr>
            </w:pPr>
            <w:r>
              <w:rPr>
                <w:rFonts w:asciiTheme="minorHAnsi" w:hAnsiTheme="minorHAnsi" w:cstheme="minorHAnsi"/>
                <w:sz w:val="22"/>
                <w:szCs w:val="22"/>
              </w:rPr>
              <w:t xml:space="preserve">Perform </w:t>
            </w:r>
            <w:r w:rsidRPr="00057FF1">
              <w:rPr>
                <w:rFonts w:asciiTheme="minorHAnsi" w:hAnsiTheme="minorHAnsi" w:cstheme="minorHAnsi"/>
                <w:sz w:val="22"/>
                <w:szCs w:val="22"/>
              </w:rPr>
              <w:t xml:space="preserve"> </w:t>
            </w:r>
            <w:r w:rsidRPr="00BE5D36">
              <w:rPr>
                <w:rFonts w:asciiTheme="minorHAnsi" w:hAnsiTheme="minorHAnsi" w:cstheme="minorHAnsi"/>
                <w:sz w:val="22"/>
                <w:szCs w:val="22"/>
              </w:rPr>
              <w:t>NGEO-WEBC-VTP-0040 steps</w:t>
            </w:r>
            <w:r>
              <w:t xml:space="preserve"> </w:t>
            </w:r>
          </w:p>
        </w:tc>
        <w:tc>
          <w:tcPr>
            <w:tcW w:w="2690" w:type="dxa"/>
            <w:gridSpan w:val="2"/>
            <w:shd w:val="clear" w:color="auto" w:fill="auto"/>
          </w:tcPr>
          <w:p w:rsidR="00A833A2" w:rsidRPr="00057FF1" w:rsidRDefault="00A833A2" w:rsidP="00E12E47">
            <w:pPr>
              <w:spacing w:after="0"/>
              <w:rPr>
                <w:rFonts w:cstheme="minorHAnsi"/>
                <w:lang w:val="en-US"/>
              </w:rPr>
            </w:pPr>
            <w:r w:rsidRPr="003C0A28">
              <w:rPr>
                <w:rFonts w:cstheme="minorHAnsi"/>
                <w:lang w:val="en-US"/>
              </w:rPr>
              <w:t xml:space="preserve"> </w:t>
            </w:r>
            <w:r>
              <w:rPr>
                <w:rFonts w:cstheme="minorHAnsi"/>
                <w:lang w:val="en-US"/>
              </w:rPr>
              <w:t>The search results are displayed in the table</w:t>
            </w:r>
          </w:p>
        </w:tc>
        <w:tc>
          <w:tcPr>
            <w:tcW w:w="1559" w:type="dxa"/>
            <w:shd w:val="clear" w:color="auto" w:fill="00FF00"/>
            <w:vAlign w:val="center"/>
          </w:tcPr>
          <w:p w:rsidR="00A833A2" w:rsidRPr="0056181B" w:rsidRDefault="00A833A2" w:rsidP="00E12E47">
            <w:pPr>
              <w:spacing w:after="0"/>
              <w:jc w:val="center"/>
              <w:rPr>
                <w:i/>
                <w:sz w:val="14"/>
                <w:szCs w:val="14"/>
              </w:rPr>
            </w:pPr>
          </w:p>
        </w:tc>
      </w:tr>
      <w:tr w:rsidR="00A833A2" w:rsidRPr="00732447" w:rsidTr="00AE5E00">
        <w:tc>
          <w:tcPr>
            <w:tcW w:w="865" w:type="dxa"/>
            <w:shd w:val="clear" w:color="auto" w:fill="auto"/>
            <w:vAlign w:val="center"/>
          </w:tcPr>
          <w:p w:rsidR="00A833A2" w:rsidRPr="005D1206" w:rsidRDefault="00A833A2" w:rsidP="00E12E47">
            <w:pPr>
              <w:spacing w:after="0"/>
              <w:jc w:val="center"/>
              <w:rPr>
                <w:i/>
                <w:sz w:val="14"/>
                <w:szCs w:val="14"/>
              </w:rPr>
            </w:pPr>
            <w:r>
              <w:rPr>
                <w:i/>
                <w:sz w:val="14"/>
                <w:szCs w:val="14"/>
              </w:rPr>
              <w:t>Step-20</w:t>
            </w:r>
          </w:p>
        </w:tc>
        <w:tc>
          <w:tcPr>
            <w:tcW w:w="3499" w:type="dxa"/>
            <w:gridSpan w:val="4"/>
            <w:shd w:val="clear" w:color="auto" w:fill="auto"/>
            <w:vAlign w:val="center"/>
          </w:tcPr>
          <w:p w:rsidR="00A833A2" w:rsidRPr="00BE3088" w:rsidRDefault="00A833A2" w:rsidP="00E12E47">
            <w:pPr>
              <w:pStyle w:val="NormalStep"/>
              <w:rPr>
                <w:rFonts w:asciiTheme="minorHAnsi" w:hAnsiTheme="minorHAnsi" w:cstheme="minorHAnsi"/>
                <w:b/>
                <w:sz w:val="22"/>
                <w:szCs w:val="22"/>
              </w:rPr>
            </w:pPr>
            <w:r>
              <w:rPr>
                <w:rFonts w:asciiTheme="minorHAnsi" w:hAnsiTheme="minorHAnsi" w:cstheme="minorHAnsi"/>
                <w:sz w:val="22"/>
                <w:szCs w:val="22"/>
              </w:rPr>
              <w:t xml:space="preserve">Check </w:t>
            </w:r>
            <w:ins w:id="1333" w:author="Mokaddem Emna" w:date="2013-04-29T00:37:00Z">
              <w:r w:rsidR="00C54AA9">
                <w:rPr>
                  <w:rFonts w:asciiTheme="minorHAnsi" w:hAnsiTheme="minorHAnsi" w:cstheme="minorHAnsi"/>
                  <w:sz w:val="22"/>
                  <w:szCs w:val="22"/>
                </w:rPr>
                <w:t xml:space="preserve">more than one </w:t>
              </w:r>
            </w:ins>
            <w:r>
              <w:rPr>
                <w:rFonts w:asciiTheme="minorHAnsi" w:hAnsiTheme="minorHAnsi" w:cstheme="minorHAnsi"/>
                <w:sz w:val="22"/>
                <w:szCs w:val="22"/>
              </w:rPr>
              <w:t>an underlined product identifier</w:t>
            </w:r>
          </w:p>
        </w:tc>
        <w:tc>
          <w:tcPr>
            <w:tcW w:w="2690" w:type="dxa"/>
            <w:gridSpan w:val="2"/>
            <w:shd w:val="clear" w:color="auto" w:fill="auto"/>
          </w:tcPr>
          <w:p w:rsidR="00FE2414" w:rsidRDefault="00A833A2" w:rsidP="00E12E47">
            <w:pPr>
              <w:spacing w:after="0"/>
              <w:rPr>
                <w:ins w:id="1334" w:author="Mokaddem Emna" w:date="2013-04-29T00:37:00Z"/>
                <w:rFonts w:cstheme="minorHAnsi"/>
                <w:lang w:val="en-GB"/>
              </w:rPr>
            </w:pPr>
            <w:r>
              <w:rPr>
                <w:rFonts w:cstheme="minorHAnsi"/>
                <w:lang w:val="en-GB"/>
              </w:rPr>
              <w:t>The product row</w:t>
            </w:r>
            <w:ins w:id="1335" w:author="Mokaddem Emna" w:date="2013-04-29T00:37:00Z">
              <w:r w:rsidR="00FE2414">
                <w:rPr>
                  <w:rFonts w:cstheme="minorHAnsi"/>
                  <w:lang w:val="en-GB"/>
                </w:rPr>
                <w:t>a</w:t>
              </w:r>
            </w:ins>
          </w:p>
          <w:p w:rsidR="00A833A2" w:rsidRDefault="00FE2414" w:rsidP="00E12E47">
            <w:pPr>
              <w:spacing w:after="0"/>
              <w:rPr>
                <w:rFonts w:cstheme="minorHAnsi"/>
                <w:lang w:val="en-GB"/>
              </w:rPr>
            </w:pPr>
            <w:ins w:id="1336" w:author="Mokaddem Emna" w:date="2013-04-29T00:37:00Z">
              <w:r>
                <w:rPr>
                  <w:rFonts w:cstheme="minorHAnsi"/>
                  <w:lang w:val="en-GB"/>
                </w:rPr>
                <w:t>s</w:t>
              </w:r>
            </w:ins>
            <w:r w:rsidR="00A833A2">
              <w:rPr>
                <w:rFonts w:cstheme="minorHAnsi"/>
                <w:lang w:val="en-GB"/>
              </w:rPr>
              <w:t xml:space="preserve"> </w:t>
            </w:r>
            <w:ins w:id="1337" w:author="Mokaddem Emna" w:date="2013-04-29T00:37:00Z">
              <w:r>
                <w:rPr>
                  <w:rFonts w:cstheme="minorHAnsi"/>
                  <w:lang w:val="en-GB"/>
                </w:rPr>
                <w:t>are</w:t>
              </w:r>
            </w:ins>
            <w:del w:id="1338" w:author="Mokaddem Emna" w:date="2013-04-29T00:37:00Z">
              <w:r w:rsidR="00A833A2" w:rsidDel="00FE2414">
                <w:rPr>
                  <w:rFonts w:cstheme="minorHAnsi"/>
                  <w:lang w:val="en-GB"/>
                </w:rPr>
                <w:delText>is</w:delText>
              </w:r>
            </w:del>
            <w:r w:rsidR="00A833A2">
              <w:rPr>
                <w:rFonts w:cstheme="minorHAnsi"/>
                <w:lang w:val="en-GB"/>
              </w:rPr>
              <w:t xml:space="preserve"> checked</w:t>
            </w:r>
          </w:p>
          <w:p w:rsidR="00A833A2" w:rsidRPr="00BE5D36" w:rsidRDefault="00A833A2" w:rsidP="00E12E47">
            <w:pPr>
              <w:spacing w:after="0"/>
              <w:rPr>
                <w:rFonts w:cstheme="minorHAnsi"/>
                <w:lang w:val="en-GB"/>
              </w:rPr>
            </w:pPr>
            <w:r>
              <w:rPr>
                <w:rFonts w:cstheme="minorHAnsi"/>
                <w:lang w:val="en-GB"/>
              </w:rPr>
              <w:t>And the ‘Download Options’ button underneath the table is enabled</w:t>
            </w:r>
          </w:p>
        </w:tc>
        <w:tc>
          <w:tcPr>
            <w:tcW w:w="1559" w:type="dxa"/>
            <w:shd w:val="clear" w:color="auto" w:fill="00FF00"/>
            <w:vAlign w:val="center"/>
          </w:tcPr>
          <w:p w:rsidR="00A833A2" w:rsidRPr="00732447" w:rsidRDefault="00A833A2" w:rsidP="00E12E47">
            <w:pPr>
              <w:spacing w:after="0"/>
              <w:jc w:val="center"/>
              <w:rPr>
                <w:i/>
                <w:sz w:val="14"/>
                <w:szCs w:val="14"/>
                <w:lang w:val="en-US"/>
              </w:rPr>
            </w:pPr>
          </w:p>
        </w:tc>
      </w:tr>
      <w:tr w:rsidR="00A833A2" w:rsidRPr="004E5884" w:rsidTr="00AE5E00">
        <w:tc>
          <w:tcPr>
            <w:tcW w:w="865" w:type="dxa"/>
            <w:shd w:val="clear" w:color="auto" w:fill="auto"/>
            <w:vAlign w:val="center"/>
          </w:tcPr>
          <w:p w:rsidR="00A833A2" w:rsidRPr="00544FC8" w:rsidRDefault="00A833A2" w:rsidP="00E12E47">
            <w:pPr>
              <w:spacing w:after="0"/>
              <w:jc w:val="center"/>
              <w:rPr>
                <w:i/>
                <w:sz w:val="14"/>
                <w:szCs w:val="14"/>
              </w:rPr>
            </w:pPr>
            <w:r>
              <w:rPr>
                <w:i/>
                <w:sz w:val="14"/>
                <w:szCs w:val="14"/>
              </w:rPr>
              <w:t>Step-3</w:t>
            </w:r>
            <w:r w:rsidRPr="005D1206">
              <w:rPr>
                <w:i/>
                <w:sz w:val="14"/>
                <w:szCs w:val="14"/>
              </w:rPr>
              <w:t>0</w:t>
            </w:r>
          </w:p>
        </w:tc>
        <w:tc>
          <w:tcPr>
            <w:tcW w:w="3499" w:type="dxa"/>
            <w:gridSpan w:val="4"/>
            <w:shd w:val="clear" w:color="auto" w:fill="auto"/>
          </w:tcPr>
          <w:p w:rsidR="00A833A2" w:rsidRPr="00057FF1" w:rsidRDefault="00A833A2" w:rsidP="00E12E47">
            <w:pPr>
              <w:pStyle w:val="NormalStep"/>
              <w:rPr>
                <w:rFonts w:asciiTheme="minorHAnsi" w:hAnsiTheme="minorHAnsi" w:cstheme="minorHAnsi"/>
                <w:sz w:val="22"/>
                <w:szCs w:val="22"/>
              </w:rPr>
            </w:pPr>
            <w:r>
              <w:rPr>
                <w:rFonts w:asciiTheme="minorHAnsi" w:hAnsiTheme="minorHAnsi" w:cstheme="minorHAnsi"/>
                <w:sz w:val="22"/>
                <w:szCs w:val="22"/>
              </w:rPr>
              <w:t xml:space="preserve">Click on the </w:t>
            </w:r>
            <w:r w:rsidRPr="00BE5D36">
              <w:rPr>
                <w:rFonts w:asciiTheme="minorHAnsi" w:hAnsiTheme="minorHAnsi" w:cstheme="minorHAnsi"/>
                <w:sz w:val="22"/>
                <w:szCs w:val="22"/>
              </w:rPr>
              <w:t>‘Download Options’ button</w:t>
            </w:r>
          </w:p>
        </w:tc>
        <w:tc>
          <w:tcPr>
            <w:tcW w:w="2690" w:type="dxa"/>
            <w:gridSpan w:val="2"/>
            <w:shd w:val="clear" w:color="auto" w:fill="auto"/>
          </w:tcPr>
          <w:p w:rsidR="00A833A2" w:rsidRPr="00732447" w:rsidRDefault="00A833A2" w:rsidP="00E12E47">
            <w:pPr>
              <w:spacing w:after="0"/>
              <w:rPr>
                <w:rFonts w:cstheme="minorHAnsi"/>
                <w:lang w:val="en-GB"/>
              </w:rPr>
            </w:pPr>
            <w:r>
              <w:rPr>
                <w:rFonts w:cstheme="minorHAnsi"/>
                <w:lang w:val="en-GB"/>
              </w:rPr>
              <w:t>A widget is spawn-up displaying the download options by the means of select boxes.</w:t>
            </w:r>
          </w:p>
        </w:tc>
        <w:tc>
          <w:tcPr>
            <w:tcW w:w="1559" w:type="dxa"/>
            <w:shd w:val="clear" w:color="auto" w:fill="00FF00"/>
            <w:vAlign w:val="center"/>
          </w:tcPr>
          <w:p w:rsidR="00A833A2" w:rsidRPr="004E5884" w:rsidRDefault="00A833A2" w:rsidP="00E12E47">
            <w:pPr>
              <w:spacing w:after="0"/>
              <w:jc w:val="center"/>
              <w:rPr>
                <w:sz w:val="14"/>
                <w:szCs w:val="14"/>
                <w:highlight w:val="yellow"/>
                <w:lang w:val="en-US"/>
              </w:rPr>
            </w:pPr>
          </w:p>
        </w:tc>
      </w:tr>
      <w:tr w:rsidR="00A833A2" w:rsidRPr="0056181B" w:rsidTr="00AE5E00">
        <w:tc>
          <w:tcPr>
            <w:tcW w:w="865" w:type="dxa"/>
            <w:shd w:val="clear" w:color="auto" w:fill="auto"/>
            <w:vAlign w:val="center"/>
          </w:tcPr>
          <w:p w:rsidR="00A833A2" w:rsidRDefault="00A833A2" w:rsidP="00E12E47">
            <w:pPr>
              <w:spacing w:after="0"/>
              <w:jc w:val="center"/>
              <w:rPr>
                <w:i/>
                <w:sz w:val="14"/>
                <w:szCs w:val="14"/>
              </w:rPr>
            </w:pPr>
            <w:r>
              <w:rPr>
                <w:i/>
                <w:sz w:val="14"/>
                <w:szCs w:val="14"/>
              </w:rPr>
              <w:t>Step-4</w:t>
            </w:r>
            <w:r w:rsidRPr="005D1206">
              <w:rPr>
                <w:i/>
                <w:sz w:val="14"/>
                <w:szCs w:val="14"/>
              </w:rPr>
              <w:t>0</w:t>
            </w:r>
          </w:p>
        </w:tc>
        <w:tc>
          <w:tcPr>
            <w:tcW w:w="3499" w:type="dxa"/>
            <w:gridSpan w:val="4"/>
            <w:shd w:val="clear" w:color="auto" w:fill="auto"/>
          </w:tcPr>
          <w:p w:rsidR="00A833A2" w:rsidRDefault="00A833A2" w:rsidP="00E12E47">
            <w:pPr>
              <w:pStyle w:val="NormalStep"/>
              <w:rPr>
                <w:rFonts w:asciiTheme="minorHAnsi" w:hAnsiTheme="minorHAnsi" w:cstheme="minorHAnsi"/>
                <w:sz w:val="22"/>
                <w:szCs w:val="22"/>
              </w:rPr>
            </w:pPr>
            <w:r>
              <w:rPr>
                <w:rFonts w:asciiTheme="minorHAnsi" w:hAnsiTheme="minorHAnsi" w:cstheme="minorHAnsi"/>
                <w:sz w:val="22"/>
                <w:szCs w:val="22"/>
              </w:rPr>
              <w:t>Update “Download mode” selection with the “Download continuously” option</w:t>
            </w:r>
          </w:p>
        </w:tc>
        <w:tc>
          <w:tcPr>
            <w:tcW w:w="2690" w:type="dxa"/>
            <w:gridSpan w:val="2"/>
            <w:shd w:val="clear" w:color="auto" w:fill="auto"/>
          </w:tcPr>
          <w:p w:rsidR="00A833A2" w:rsidRDefault="00A833A2" w:rsidP="00E12E47">
            <w:pPr>
              <w:spacing w:after="0"/>
              <w:rPr>
                <w:rFonts w:cstheme="minorHAnsi"/>
                <w:lang w:val="en-GB"/>
              </w:rPr>
            </w:pPr>
            <w:r>
              <w:rPr>
                <w:rFonts w:cstheme="minorHAnsi"/>
                <w:lang w:val="en-US"/>
              </w:rPr>
              <w:t>The selected values change.</w:t>
            </w:r>
          </w:p>
        </w:tc>
        <w:tc>
          <w:tcPr>
            <w:tcW w:w="1559" w:type="dxa"/>
            <w:shd w:val="clear" w:color="auto" w:fill="00FF00"/>
            <w:vAlign w:val="center"/>
          </w:tcPr>
          <w:p w:rsidR="00A833A2" w:rsidRPr="0056181B" w:rsidRDefault="00A833A2" w:rsidP="00E12E47">
            <w:pPr>
              <w:spacing w:after="0"/>
              <w:jc w:val="center"/>
              <w:rPr>
                <w:i/>
                <w:sz w:val="14"/>
                <w:szCs w:val="14"/>
              </w:rPr>
            </w:pPr>
          </w:p>
        </w:tc>
      </w:tr>
      <w:tr w:rsidR="00A833A2" w:rsidRPr="0056181B" w:rsidTr="00AE5E00">
        <w:tc>
          <w:tcPr>
            <w:tcW w:w="865" w:type="dxa"/>
            <w:shd w:val="clear" w:color="auto" w:fill="auto"/>
            <w:vAlign w:val="center"/>
          </w:tcPr>
          <w:p w:rsidR="00A833A2" w:rsidRDefault="00A833A2" w:rsidP="00E12E47">
            <w:pPr>
              <w:spacing w:after="0"/>
              <w:jc w:val="center"/>
              <w:rPr>
                <w:i/>
                <w:sz w:val="14"/>
                <w:szCs w:val="14"/>
              </w:rPr>
            </w:pPr>
            <w:r>
              <w:rPr>
                <w:i/>
                <w:sz w:val="14"/>
                <w:szCs w:val="14"/>
              </w:rPr>
              <w:t>Step-5</w:t>
            </w:r>
            <w:r w:rsidRPr="005D1206">
              <w:rPr>
                <w:i/>
                <w:sz w:val="14"/>
                <w:szCs w:val="14"/>
              </w:rPr>
              <w:t>0</w:t>
            </w:r>
          </w:p>
        </w:tc>
        <w:tc>
          <w:tcPr>
            <w:tcW w:w="3499" w:type="dxa"/>
            <w:gridSpan w:val="4"/>
            <w:shd w:val="clear" w:color="auto" w:fill="auto"/>
          </w:tcPr>
          <w:p w:rsidR="00A833A2" w:rsidRPr="00057FF1" w:rsidRDefault="00A833A2" w:rsidP="00E12E47">
            <w:pPr>
              <w:pStyle w:val="NormalStep"/>
              <w:rPr>
                <w:rFonts w:asciiTheme="minorHAnsi" w:hAnsiTheme="minorHAnsi" w:cstheme="minorHAnsi"/>
                <w:sz w:val="22"/>
                <w:szCs w:val="22"/>
              </w:rPr>
            </w:pPr>
            <w:r>
              <w:rPr>
                <w:rFonts w:asciiTheme="minorHAnsi" w:hAnsiTheme="minorHAnsi" w:cstheme="minorHAnsi"/>
                <w:sz w:val="22"/>
                <w:szCs w:val="22"/>
              </w:rPr>
              <w:t>Click on ‘Update Download Options’ button</w:t>
            </w:r>
          </w:p>
        </w:tc>
        <w:tc>
          <w:tcPr>
            <w:tcW w:w="2690" w:type="dxa"/>
            <w:gridSpan w:val="2"/>
            <w:shd w:val="clear" w:color="auto" w:fill="auto"/>
          </w:tcPr>
          <w:p w:rsidR="00A833A2" w:rsidRPr="003C0A28" w:rsidRDefault="00A833A2" w:rsidP="00E12E47">
            <w:pPr>
              <w:spacing w:after="0"/>
              <w:rPr>
                <w:rFonts w:cstheme="minorHAnsi"/>
                <w:lang w:val="en-US"/>
              </w:rPr>
            </w:pPr>
            <w:r>
              <w:rPr>
                <w:rFonts w:cstheme="minorHAnsi"/>
                <w:lang w:val="en-US"/>
              </w:rPr>
              <w:t>The message “Download options updated” is displayed underneath the button.</w:t>
            </w:r>
          </w:p>
        </w:tc>
        <w:tc>
          <w:tcPr>
            <w:tcW w:w="1559" w:type="dxa"/>
            <w:shd w:val="clear" w:color="auto" w:fill="00FF00"/>
            <w:vAlign w:val="center"/>
          </w:tcPr>
          <w:p w:rsidR="00A833A2" w:rsidRPr="0056181B" w:rsidRDefault="00A833A2" w:rsidP="00E12E47">
            <w:pPr>
              <w:spacing w:after="0"/>
              <w:jc w:val="center"/>
              <w:rPr>
                <w:i/>
                <w:sz w:val="14"/>
                <w:szCs w:val="14"/>
              </w:rPr>
            </w:pPr>
            <w:r w:rsidRPr="0056181B">
              <w:rPr>
                <w:i/>
                <w:sz w:val="14"/>
                <w:szCs w:val="14"/>
              </w:rPr>
              <w:t>NGEO-</w:t>
            </w:r>
            <w:r>
              <w:rPr>
                <w:i/>
                <w:sz w:val="14"/>
                <w:szCs w:val="14"/>
              </w:rPr>
              <w:t>WEBC-PFC-0173</w:t>
            </w:r>
          </w:p>
        </w:tc>
      </w:tr>
    </w:tbl>
    <w:p w:rsidR="00E16E38" w:rsidRDefault="00E16E38" w:rsidP="00E16E38">
      <w:pPr>
        <w:pStyle w:val="Titre3"/>
      </w:pPr>
      <w:bookmarkStart w:id="1339" w:name="_Toc355023303"/>
      <w:r>
        <w:lastRenderedPageBreak/>
        <w:t>NGEO-WEBC-VTP-0175</w:t>
      </w:r>
      <w:bookmarkEnd w:id="1339"/>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NGEO-CTRL-VTP-0175</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sidRPr="003573AF">
              <w:rPr>
                <w:i/>
                <w:color w:val="548DD4"/>
                <w:sz w:val="16"/>
                <w:szCs w:val="16"/>
                <w:u w:val="single"/>
              </w:rPr>
              <w:t>Download options updated with dataset changes</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E61BC8">
        <w:tc>
          <w:tcPr>
            <w:tcW w:w="8613" w:type="dxa"/>
            <w:gridSpan w:val="8"/>
            <w:shd w:val="clear" w:color="auto" w:fill="47F62A"/>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E61BC8">
        <w:tc>
          <w:tcPr>
            <w:tcW w:w="4306" w:type="dxa"/>
            <w:gridSpan w:val="4"/>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7C2567" w:rsidRDefault="00E16E38" w:rsidP="00E61BC8">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F824B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Evidences</w:t>
            </w:r>
          </w:p>
        </w:tc>
      </w:tr>
      <w:tr w:rsidR="00E16E38" w:rsidRPr="007C2567" w:rsidTr="00E61BC8">
        <w:tc>
          <w:tcPr>
            <w:tcW w:w="8613" w:type="dxa"/>
            <w:gridSpan w:val="8"/>
            <w:shd w:val="clear" w:color="auto" w:fill="auto"/>
          </w:tcPr>
          <w:p w:rsidR="00E16E38" w:rsidRPr="004B496B" w:rsidRDefault="00FB151C" w:rsidP="00E61BC8">
            <w:pPr>
              <w:spacing w:after="0"/>
              <w:rPr>
                <w:sz w:val="2"/>
              </w:rPr>
            </w:pPr>
            <w:r>
              <w:rPr>
                <w:noProof/>
                <w:lang w:val="fr-FR" w:eastAsia="fr-FR"/>
              </w:rPr>
              <w:drawing>
                <wp:inline distT="0" distB="0" distL="0" distR="0" wp14:anchorId="3B3C567A" wp14:editId="14CE5AEB">
                  <wp:extent cx="5332095" cy="1034415"/>
                  <wp:effectExtent l="0" t="0" r="1905"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175.PNG"/>
                          <pic:cNvPicPr/>
                        </pic:nvPicPr>
                        <pic:blipFill>
                          <a:blip r:embed="rId88" cstate="email">
                            <a:extLst>
                              <a:ext uri="{28A0092B-C50C-407E-A947-70E740481C1C}">
                                <a14:useLocalDpi xmlns:a14="http://schemas.microsoft.com/office/drawing/2010/main" val="0"/>
                              </a:ext>
                            </a:extLst>
                          </a:blip>
                          <a:stretch>
                            <a:fillRect/>
                          </a:stretch>
                        </pic:blipFill>
                        <pic:spPr>
                          <a:xfrm>
                            <a:off x="0" y="0"/>
                            <a:ext cx="5332095" cy="1034415"/>
                          </a:xfrm>
                          <a:prstGeom prst="rect">
                            <a:avLst/>
                          </a:prstGeom>
                        </pic:spPr>
                      </pic:pic>
                    </a:graphicData>
                  </a:graphic>
                </wp:inline>
              </w:drawing>
            </w:r>
            <w:r w:rsidR="00E16E38">
              <w:t xml:space="preserve">        </w:t>
            </w:r>
          </w:p>
          <w:p w:rsidR="00E16E38" w:rsidRPr="004B496B" w:rsidRDefault="00E16E38" w:rsidP="00E61BC8">
            <w:pPr>
              <w:spacing w:after="0"/>
              <w:jc w:val="center"/>
              <w:rPr>
                <w:color w:val="548DD4"/>
                <w:sz w:val="4"/>
                <w:szCs w:val="16"/>
                <w:lang w:val="en-US"/>
              </w:rPr>
            </w:pPr>
          </w:p>
        </w:tc>
      </w:tr>
      <w:tr w:rsidR="00A833A2" w:rsidRPr="0056181B" w:rsidTr="00AE5E00">
        <w:tc>
          <w:tcPr>
            <w:tcW w:w="865" w:type="dxa"/>
            <w:shd w:val="clear" w:color="auto" w:fill="auto"/>
            <w:vAlign w:val="center"/>
          </w:tcPr>
          <w:p w:rsidR="00A833A2" w:rsidRPr="00544FC8" w:rsidRDefault="00A833A2" w:rsidP="00E12E47">
            <w:pPr>
              <w:spacing w:after="0"/>
              <w:jc w:val="center"/>
              <w:rPr>
                <w:i/>
                <w:sz w:val="14"/>
                <w:szCs w:val="14"/>
              </w:rPr>
            </w:pPr>
            <w:r w:rsidRPr="005D1206">
              <w:rPr>
                <w:i/>
                <w:sz w:val="14"/>
                <w:szCs w:val="14"/>
              </w:rPr>
              <w:t>Step-10</w:t>
            </w:r>
          </w:p>
        </w:tc>
        <w:tc>
          <w:tcPr>
            <w:tcW w:w="3499" w:type="dxa"/>
            <w:gridSpan w:val="4"/>
            <w:shd w:val="clear" w:color="auto" w:fill="auto"/>
          </w:tcPr>
          <w:p w:rsidR="00A833A2" w:rsidRPr="00057FF1" w:rsidRDefault="00A833A2" w:rsidP="00E12E47">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of </w:t>
            </w:r>
            <w:r>
              <w:rPr>
                <w:rFonts w:asciiTheme="minorHAnsi" w:hAnsiTheme="minorHAnsi" w:cstheme="minorHAnsi"/>
                <w:sz w:val="22"/>
                <w:szCs w:val="22"/>
                <w:lang w:val="en-US"/>
              </w:rPr>
              <w:t>WEBC-VTP-0170</w:t>
            </w:r>
          </w:p>
        </w:tc>
        <w:tc>
          <w:tcPr>
            <w:tcW w:w="2690" w:type="dxa"/>
            <w:gridSpan w:val="2"/>
            <w:shd w:val="clear" w:color="auto" w:fill="auto"/>
          </w:tcPr>
          <w:p w:rsidR="00A833A2" w:rsidRPr="00057FF1" w:rsidRDefault="00A833A2" w:rsidP="00E12E47">
            <w:pPr>
              <w:spacing w:after="0"/>
              <w:rPr>
                <w:rFonts w:cstheme="minorHAnsi"/>
                <w:lang w:val="en-US"/>
              </w:rPr>
            </w:pPr>
            <w:r>
              <w:rPr>
                <w:rFonts w:cstheme="minorHAnsi"/>
                <w:lang w:val="en-GB"/>
              </w:rPr>
              <w:t>The open search url is displayed with all download  options and the changed values are taken into account</w:t>
            </w:r>
          </w:p>
        </w:tc>
        <w:tc>
          <w:tcPr>
            <w:tcW w:w="1559" w:type="dxa"/>
            <w:shd w:val="clear" w:color="auto" w:fill="00FF00"/>
            <w:vAlign w:val="center"/>
          </w:tcPr>
          <w:p w:rsidR="00A833A2" w:rsidRPr="0056181B" w:rsidRDefault="00A833A2" w:rsidP="00E12E47">
            <w:pPr>
              <w:spacing w:after="0"/>
              <w:jc w:val="center"/>
              <w:rPr>
                <w:i/>
                <w:sz w:val="14"/>
                <w:szCs w:val="14"/>
              </w:rPr>
            </w:pPr>
          </w:p>
        </w:tc>
      </w:tr>
      <w:tr w:rsidR="00A833A2" w:rsidRPr="00732447" w:rsidTr="00AE5E00">
        <w:tc>
          <w:tcPr>
            <w:tcW w:w="865" w:type="dxa"/>
            <w:shd w:val="clear" w:color="auto" w:fill="auto"/>
            <w:vAlign w:val="center"/>
          </w:tcPr>
          <w:p w:rsidR="00A833A2" w:rsidRPr="005D1206" w:rsidRDefault="00A833A2" w:rsidP="00E12E47">
            <w:pPr>
              <w:spacing w:after="0"/>
              <w:jc w:val="center"/>
              <w:rPr>
                <w:i/>
                <w:sz w:val="14"/>
                <w:szCs w:val="14"/>
              </w:rPr>
            </w:pPr>
            <w:r>
              <w:rPr>
                <w:i/>
                <w:sz w:val="14"/>
                <w:szCs w:val="14"/>
              </w:rPr>
              <w:t>Step-20</w:t>
            </w:r>
          </w:p>
        </w:tc>
        <w:tc>
          <w:tcPr>
            <w:tcW w:w="3499" w:type="dxa"/>
            <w:gridSpan w:val="4"/>
            <w:shd w:val="clear" w:color="auto" w:fill="auto"/>
          </w:tcPr>
          <w:p w:rsidR="00A833A2" w:rsidRPr="00E24DDB" w:rsidRDefault="00A833A2" w:rsidP="00FB151C">
            <w:pPr>
              <w:pStyle w:val="NormalStep"/>
              <w:rPr>
                <w:rFonts w:asciiTheme="minorHAnsi" w:hAnsiTheme="minorHAnsi" w:cstheme="minorHAnsi"/>
                <w:b/>
                <w:sz w:val="22"/>
                <w:szCs w:val="22"/>
              </w:rPr>
            </w:pPr>
            <w:r w:rsidRPr="002C635F">
              <w:rPr>
                <w:rFonts w:asciiTheme="minorHAnsi" w:hAnsiTheme="minorHAnsi" w:cstheme="minorHAnsi"/>
                <w:sz w:val="22"/>
                <w:szCs w:val="22"/>
              </w:rPr>
              <w:t xml:space="preserve">Open the "Datasets" widget by clicking on </w:t>
            </w:r>
            <w:r w:rsidR="00FB151C">
              <w:rPr>
                <w:rFonts w:asciiTheme="minorHAnsi" w:hAnsiTheme="minorHAnsi" w:cstheme="minorHAnsi"/>
                <w:sz w:val="22"/>
                <w:szCs w:val="22"/>
              </w:rPr>
              <w:t>the</w:t>
            </w:r>
            <w:r w:rsidR="00FB151C" w:rsidRPr="002C635F">
              <w:rPr>
                <w:rFonts w:asciiTheme="minorHAnsi" w:hAnsiTheme="minorHAnsi" w:cstheme="minorHAnsi"/>
                <w:sz w:val="22"/>
                <w:szCs w:val="22"/>
              </w:rPr>
              <w:t xml:space="preserve"> </w:t>
            </w:r>
            <w:r w:rsidRPr="002C635F">
              <w:rPr>
                <w:rFonts w:asciiTheme="minorHAnsi" w:hAnsiTheme="minorHAnsi" w:cstheme="minorHAnsi"/>
                <w:sz w:val="22"/>
                <w:szCs w:val="22"/>
              </w:rPr>
              <w:t>button in the toolbar</w:t>
            </w:r>
          </w:p>
        </w:tc>
        <w:tc>
          <w:tcPr>
            <w:tcW w:w="2690" w:type="dxa"/>
            <w:gridSpan w:val="2"/>
            <w:shd w:val="clear" w:color="auto" w:fill="auto"/>
          </w:tcPr>
          <w:p w:rsidR="00A833A2" w:rsidRPr="003C0A28" w:rsidRDefault="00A833A2" w:rsidP="00E12E47">
            <w:pPr>
              <w:spacing w:after="0"/>
              <w:rPr>
                <w:rFonts w:cstheme="minorHAnsi"/>
                <w:lang w:val="en-US"/>
              </w:rPr>
            </w:pPr>
            <w:r w:rsidRPr="003C0A28">
              <w:rPr>
                <w:rFonts w:cstheme="minorHAnsi"/>
                <w:lang w:val="en-US"/>
              </w:rPr>
              <w:t xml:space="preserve">The </w:t>
            </w:r>
            <w:r>
              <w:rPr>
                <w:rFonts w:cstheme="minorHAnsi"/>
                <w:lang w:val="en-US"/>
              </w:rPr>
              <w:t>datasets</w:t>
            </w:r>
            <w:r w:rsidRPr="003C0A28">
              <w:rPr>
                <w:rFonts w:cstheme="minorHAnsi"/>
                <w:lang w:val="en-US"/>
              </w:rPr>
              <w:t xml:space="preserve"> widget is opened and the </w:t>
            </w:r>
            <w:r w:rsidRPr="00782772">
              <w:rPr>
                <w:rFonts w:cstheme="minorHAnsi"/>
                <w:lang w:val="en-US"/>
              </w:rPr>
              <w:t>dataset</w:t>
            </w:r>
            <w:r>
              <w:rPr>
                <w:rFonts w:cstheme="minorHAnsi"/>
                <w:lang w:val="en-US"/>
              </w:rPr>
              <w:t>s</w:t>
            </w:r>
            <w:r w:rsidRPr="00782772">
              <w:rPr>
                <w:rFonts w:cstheme="minorHAnsi"/>
                <w:lang w:val="en-US"/>
              </w:rPr>
              <w:t xml:space="preserve"> </w:t>
            </w:r>
            <w:r>
              <w:rPr>
                <w:rFonts w:cstheme="minorHAnsi"/>
                <w:lang w:val="en-US"/>
              </w:rPr>
              <w:t xml:space="preserve">available are </w:t>
            </w:r>
            <w:r w:rsidRPr="00102EF3">
              <w:rPr>
                <w:rFonts w:cstheme="minorHAnsi"/>
                <w:lang w:val="en-US"/>
              </w:rPr>
              <w:t>displayed</w:t>
            </w:r>
            <w:r>
              <w:rPr>
                <w:rFonts w:cstheme="minorHAnsi"/>
                <w:lang w:val="en-US"/>
              </w:rPr>
              <w:t xml:space="preserve"> in a list</w:t>
            </w:r>
            <w:r w:rsidRPr="00102EF3">
              <w:rPr>
                <w:rFonts w:cstheme="minorHAnsi"/>
                <w:lang w:val="en-US"/>
              </w:rPr>
              <w:t>.</w:t>
            </w:r>
          </w:p>
        </w:tc>
        <w:tc>
          <w:tcPr>
            <w:tcW w:w="1559" w:type="dxa"/>
            <w:shd w:val="clear" w:color="auto" w:fill="00FF00"/>
            <w:vAlign w:val="center"/>
          </w:tcPr>
          <w:p w:rsidR="00A833A2" w:rsidRPr="00732447" w:rsidRDefault="00A833A2" w:rsidP="00E12E47">
            <w:pPr>
              <w:spacing w:after="0"/>
              <w:jc w:val="center"/>
              <w:rPr>
                <w:i/>
                <w:sz w:val="14"/>
                <w:szCs w:val="14"/>
                <w:lang w:val="en-US"/>
              </w:rPr>
            </w:pPr>
          </w:p>
        </w:tc>
      </w:tr>
      <w:tr w:rsidR="00A833A2" w:rsidRPr="004E5884" w:rsidTr="00AE5E00">
        <w:tc>
          <w:tcPr>
            <w:tcW w:w="865" w:type="dxa"/>
            <w:shd w:val="clear" w:color="auto" w:fill="auto"/>
            <w:vAlign w:val="center"/>
          </w:tcPr>
          <w:p w:rsidR="00A833A2" w:rsidRPr="00544FC8" w:rsidRDefault="00A833A2" w:rsidP="00E12E47">
            <w:pPr>
              <w:spacing w:after="0"/>
              <w:jc w:val="center"/>
              <w:rPr>
                <w:i/>
                <w:sz w:val="14"/>
                <w:szCs w:val="14"/>
              </w:rPr>
            </w:pPr>
            <w:r>
              <w:rPr>
                <w:i/>
                <w:sz w:val="14"/>
                <w:szCs w:val="14"/>
              </w:rPr>
              <w:t>Step-3</w:t>
            </w:r>
            <w:r w:rsidRPr="005D1206">
              <w:rPr>
                <w:i/>
                <w:sz w:val="14"/>
                <w:szCs w:val="14"/>
              </w:rPr>
              <w:t>0</w:t>
            </w:r>
          </w:p>
        </w:tc>
        <w:tc>
          <w:tcPr>
            <w:tcW w:w="3499" w:type="dxa"/>
            <w:gridSpan w:val="4"/>
            <w:shd w:val="clear" w:color="auto" w:fill="auto"/>
          </w:tcPr>
          <w:p w:rsidR="00A833A2" w:rsidRPr="00057FF1" w:rsidRDefault="00A833A2" w:rsidP="00E12E47">
            <w:pPr>
              <w:pStyle w:val="NormalStep"/>
              <w:rPr>
                <w:rFonts w:asciiTheme="minorHAnsi" w:hAnsiTheme="minorHAnsi" w:cstheme="minorHAnsi"/>
                <w:sz w:val="22"/>
                <w:szCs w:val="22"/>
              </w:rPr>
            </w:pPr>
            <w:r>
              <w:rPr>
                <w:rFonts w:asciiTheme="minorHAnsi" w:hAnsiTheme="minorHAnsi" w:cstheme="minorHAnsi"/>
                <w:sz w:val="22"/>
                <w:szCs w:val="22"/>
              </w:rPr>
              <w:t>Click on dataset ND_SAR_1.</w:t>
            </w:r>
          </w:p>
        </w:tc>
        <w:tc>
          <w:tcPr>
            <w:tcW w:w="2690" w:type="dxa"/>
            <w:gridSpan w:val="2"/>
            <w:shd w:val="clear" w:color="auto" w:fill="auto"/>
          </w:tcPr>
          <w:p w:rsidR="00A833A2" w:rsidRPr="00732447" w:rsidRDefault="00A833A2" w:rsidP="00E12E47">
            <w:pPr>
              <w:spacing w:after="0"/>
              <w:rPr>
                <w:rFonts w:cstheme="minorHAnsi"/>
                <w:lang w:val="en-GB"/>
              </w:rPr>
            </w:pPr>
            <w:r>
              <w:rPr>
                <w:rFonts w:cstheme="minorHAnsi"/>
                <w:lang w:val="en-GB"/>
              </w:rPr>
              <w:t>The selected dataset is highlighted</w:t>
            </w:r>
          </w:p>
        </w:tc>
        <w:tc>
          <w:tcPr>
            <w:tcW w:w="1559" w:type="dxa"/>
            <w:shd w:val="clear" w:color="auto" w:fill="00FF00"/>
            <w:vAlign w:val="center"/>
          </w:tcPr>
          <w:p w:rsidR="00A833A2" w:rsidRPr="004E5884" w:rsidRDefault="00A833A2" w:rsidP="00E12E47">
            <w:pPr>
              <w:spacing w:after="0"/>
              <w:jc w:val="center"/>
              <w:rPr>
                <w:sz w:val="14"/>
                <w:szCs w:val="14"/>
                <w:highlight w:val="yellow"/>
                <w:lang w:val="en-US"/>
              </w:rPr>
            </w:pPr>
          </w:p>
        </w:tc>
      </w:tr>
      <w:tr w:rsidR="00A833A2" w:rsidRPr="0056181B" w:rsidTr="00AE5E00">
        <w:tc>
          <w:tcPr>
            <w:tcW w:w="865" w:type="dxa"/>
            <w:shd w:val="clear" w:color="auto" w:fill="auto"/>
            <w:vAlign w:val="center"/>
          </w:tcPr>
          <w:p w:rsidR="00A833A2" w:rsidRDefault="00A833A2" w:rsidP="00E12E47">
            <w:pPr>
              <w:spacing w:after="0"/>
              <w:jc w:val="center"/>
              <w:rPr>
                <w:i/>
                <w:sz w:val="14"/>
                <w:szCs w:val="14"/>
              </w:rPr>
            </w:pPr>
            <w:r>
              <w:rPr>
                <w:i/>
                <w:sz w:val="14"/>
                <w:szCs w:val="14"/>
              </w:rPr>
              <w:t>Step-4</w:t>
            </w:r>
            <w:r w:rsidRPr="005D1206">
              <w:rPr>
                <w:i/>
                <w:sz w:val="14"/>
                <w:szCs w:val="14"/>
              </w:rPr>
              <w:t>0</w:t>
            </w:r>
          </w:p>
        </w:tc>
        <w:tc>
          <w:tcPr>
            <w:tcW w:w="3499" w:type="dxa"/>
            <w:gridSpan w:val="4"/>
            <w:shd w:val="clear" w:color="auto" w:fill="auto"/>
          </w:tcPr>
          <w:p w:rsidR="00A833A2" w:rsidRDefault="00A833A2" w:rsidP="00E12E47">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40 to 70 of </w:t>
            </w:r>
            <w:r>
              <w:rPr>
                <w:rFonts w:asciiTheme="minorHAnsi" w:hAnsiTheme="minorHAnsi" w:cstheme="minorHAnsi"/>
                <w:sz w:val="22"/>
                <w:szCs w:val="22"/>
                <w:lang w:val="en-US"/>
              </w:rPr>
              <w:t>WEBC-VTP-0170 and make sure that the download options values set for the first dataset has been reset and that the values of the new dataset are taken into account</w:t>
            </w:r>
          </w:p>
        </w:tc>
        <w:tc>
          <w:tcPr>
            <w:tcW w:w="2690" w:type="dxa"/>
            <w:gridSpan w:val="2"/>
            <w:shd w:val="clear" w:color="auto" w:fill="auto"/>
          </w:tcPr>
          <w:p w:rsidR="00A833A2" w:rsidRDefault="00A833A2" w:rsidP="00E12E47">
            <w:pPr>
              <w:spacing w:after="0"/>
              <w:rPr>
                <w:rFonts w:cstheme="minorHAnsi"/>
                <w:lang w:val="en-GB"/>
              </w:rPr>
            </w:pPr>
          </w:p>
        </w:tc>
        <w:tc>
          <w:tcPr>
            <w:tcW w:w="1559" w:type="dxa"/>
            <w:shd w:val="clear" w:color="auto" w:fill="00FF00"/>
            <w:vAlign w:val="center"/>
          </w:tcPr>
          <w:p w:rsidR="00A833A2" w:rsidRPr="0056181B" w:rsidRDefault="00A833A2" w:rsidP="00E12E47">
            <w:pPr>
              <w:spacing w:after="0"/>
              <w:jc w:val="center"/>
              <w:rPr>
                <w:i/>
                <w:sz w:val="14"/>
                <w:szCs w:val="14"/>
              </w:rPr>
            </w:pPr>
            <w:r w:rsidRPr="0056181B">
              <w:rPr>
                <w:i/>
                <w:sz w:val="14"/>
                <w:szCs w:val="14"/>
              </w:rPr>
              <w:t>NGEO-</w:t>
            </w:r>
            <w:r>
              <w:rPr>
                <w:i/>
                <w:sz w:val="14"/>
                <w:szCs w:val="14"/>
              </w:rPr>
              <w:t>WEBC-PFC-0175</w:t>
            </w:r>
          </w:p>
        </w:tc>
      </w:tr>
    </w:tbl>
    <w:p w:rsidR="00E16E38" w:rsidRDefault="00E16E38" w:rsidP="00E16E38">
      <w:pPr>
        <w:pStyle w:val="Titre3"/>
      </w:pPr>
      <w:bookmarkStart w:id="1340" w:name="_Toc355023304"/>
      <w:r>
        <w:t>NGEO-WEBC-VTP-0180</w:t>
      </w:r>
      <w:bookmarkEnd w:id="1340"/>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NGEO-CTRL-VTP-0180</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Pr>
                <w:i/>
                <w:color w:val="548DD4"/>
                <w:sz w:val="16"/>
                <w:szCs w:val="16"/>
                <w:u w:val="single"/>
              </w:rPr>
              <w:t>Help</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E61BC8">
        <w:tc>
          <w:tcPr>
            <w:tcW w:w="8613" w:type="dxa"/>
            <w:gridSpan w:val="8"/>
            <w:shd w:val="clear" w:color="auto" w:fill="47F62A"/>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E61BC8">
        <w:tc>
          <w:tcPr>
            <w:tcW w:w="4306" w:type="dxa"/>
            <w:gridSpan w:val="4"/>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7C2567" w:rsidRDefault="00E16E38" w:rsidP="00E61BC8">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lastRenderedPageBreak/>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Evidences</w:t>
            </w:r>
          </w:p>
        </w:tc>
      </w:tr>
      <w:tr w:rsidR="00E16E38" w:rsidRPr="007C2567" w:rsidTr="00E61BC8">
        <w:tc>
          <w:tcPr>
            <w:tcW w:w="8613" w:type="dxa"/>
            <w:gridSpan w:val="8"/>
            <w:shd w:val="clear" w:color="auto" w:fill="auto"/>
          </w:tcPr>
          <w:p w:rsidR="00FB151C" w:rsidRDefault="00FB151C" w:rsidP="00AE5E00">
            <w:pPr>
              <w:spacing w:after="0"/>
              <w:jc w:val="center"/>
            </w:pPr>
            <w:r>
              <w:rPr>
                <w:noProof/>
                <w:lang w:val="fr-FR" w:eastAsia="fr-FR"/>
              </w:rPr>
              <w:drawing>
                <wp:inline distT="0" distB="0" distL="0" distR="0" wp14:anchorId="4B829F9E" wp14:editId="6D325DB7">
                  <wp:extent cx="5332095" cy="2849880"/>
                  <wp:effectExtent l="0" t="0" r="1905" b="762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180.PNG"/>
                          <pic:cNvPicPr/>
                        </pic:nvPicPr>
                        <pic:blipFill>
                          <a:blip r:embed="rId89" cstate="email">
                            <a:extLst>
                              <a:ext uri="{28A0092B-C50C-407E-A947-70E740481C1C}">
                                <a14:useLocalDpi xmlns:a14="http://schemas.microsoft.com/office/drawing/2010/main" val="0"/>
                              </a:ext>
                            </a:extLst>
                          </a:blip>
                          <a:stretch>
                            <a:fillRect/>
                          </a:stretch>
                        </pic:blipFill>
                        <pic:spPr>
                          <a:xfrm>
                            <a:off x="0" y="0"/>
                            <a:ext cx="5332095" cy="2849880"/>
                          </a:xfrm>
                          <a:prstGeom prst="rect">
                            <a:avLst/>
                          </a:prstGeom>
                        </pic:spPr>
                      </pic:pic>
                    </a:graphicData>
                  </a:graphic>
                </wp:inline>
              </w:drawing>
            </w:r>
          </w:p>
          <w:p w:rsidR="00FB151C" w:rsidRDefault="00FB151C" w:rsidP="00AE5E00">
            <w:pPr>
              <w:spacing w:after="0"/>
              <w:jc w:val="center"/>
            </w:pPr>
            <w:r>
              <w:rPr>
                <w:noProof/>
                <w:lang w:val="fr-FR" w:eastAsia="fr-FR"/>
              </w:rPr>
              <w:drawing>
                <wp:inline distT="0" distB="0" distL="0" distR="0" wp14:anchorId="40423635" wp14:editId="47266B57">
                  <wp:extent cx="5332095" cy="2540000"/>
                  <wp:effectExtent l="0" t="0" r="1905"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181.PNG"/>
                          <pic:cNvPicPr/>
                        </pic:nvPicPr>
                        <pic:blipFill>
                          <a:blip r:embed="rId90" cstate="email">
                            <a:extLst>
                              <a:ext uri="{28A0092B-C50C-407E-A947-70E740481C1C}">
                                <a14:useLocalDpi xmlns:a14="http://schemas.microsoft.com/office/drawing/2010/main" val="0"/>
                              </a:ext>
                            </a:extLst>
                          </a:blip>
                          <a:stretch>
                            <a:fillRect/>
                          </a:stretch>
                        </pic:blipFill>
                        <pic:spPr>
                          <a:xfrm>
                            <a:off x="0" y="0"/>
                            <a:ext cx="5332095" cy="2540000"/>
                          </a:xfrm>
                          <a:prstGeom prst="rect">
                            <a:avLst/>
                          </a:prstGeom>
                        </pic:spPr>
                      </pic:pic>
                    </a:graphicData>
                  </a:graphic>
                </wp:inline>
              </w:drawing>
            </w:r>
          </w:p>
          <w:p w:rsidR="00E16E38" w:rsidRPr="00D16C7B" w:rsidRDefault="00E16E38" w:rsidP="00AE5E00">
            <w:pPr>
              <w:spacing w:after="0"/>
              <w:jc w:val="center"/>
              <w:rPr>
                <w:color w:val="548DD4"/>
                <w:sz w:val="2"/>
                <w:szCs w:val="16"/>
                <w:lang w:val="en-US"/>
              </w:rPr>
            </w:pPr>
          </w:p>
          <w:p w:rsidR="00E16E38" w:rsidRDefault="00FB151C" w:rsidP="00AE5E00">
            <w:pPr>
              <w:spacing w:after="0"/>
              <w:jc w:val="center"/>
              <w:rPr>
                <w:color w:val="548DD4"/>
                <w:sz w:val="16"/>
                <w:szCs w:val="16"/>
                <w:lang w:val="en-US"/>
              </w:rPr>
            </w:pPr>
            <w:r w:rsidRPr="00AE5E00">
              <w:rPr>
                <w:noProof/>
                <w:color w:val="548DD4"/>
                <w:sz w:val="16"/>
                <w:szCs w:val="16"/>
                <w:lang w:val="fr-FR" w:eastAsia="fr-FR"/>
              </w:rPr>
              <w:drawing>
                <wp:inline distT="0" distB="0" distL="0" distR="0" wp14:anchorId="27F0CB83" wp14:editId="5BBC3170">
                  <wp:extent cx="5332095" cy="1477010"/>
                  <wp:effectExtent l="0" t="0" r="1905" b="889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182.PNG"/>
                          <pic:cNvPicPr/>
                        </pic:nvPicPr>
                        <pic:blipFill>
                          <a:blip r:embed="rId91" cstate="email">
                            <a:extLst>
                              <a:ext uri="{28A0092B-C50C-407E-A947-70E740481C1C}">
                                <a14:useLocalDpi xmlns:a14="http://schemas.microsoft.com/office/drawing/2010/main" val="0"/>
                              </a:ext>
                            </a:extLst>
                          </a:blip>
                          <a:stretch>
                            <a:fillRect/>
                          </a:stretch>
                        </pic:blipFill>
                        <pic:spPr>
                          <a:xfrm>
                            <a:off x="0" y="0"/>
                            <a:ext cx="5332095" cy="1477010"/>
                          </a:xfrm>
                          <a:prstGeom prst="rect">
                            <a:avLst/>
                          </a:prstGeom>
                        </pic:spPr>
                      </pic:pic>
                    </a:graphicData>
                  </a:graphic>
                </wp:inline>
              </w:drawing>
            </w:r>
          </w:p>
          <w:p w:rsidR="00E16E38" w:rsidRPr="00D16C7B" w:rsidRDefault="00E16E38" w:rsidP="00E61BC8">
            <w:pPr>
              <w:spacing w:after="0"/>
              <w:rPr>
                <w:color w:val="548DD4"/>
                <w:sz w:val="2"/>
                <w:szCs w:val="16"/>
                <w:lang w:val="en-US"/>
              </w:rPr>
            </w:pPr>
          </w:p>
          <w:p w:rsidR="00E16E38" w:rsidRDefault="00E16E38" w:rsidP="00E61BC8">
            <w:pPr>
              <w:spacing w:after="0"/>
              <w:rPr>
                <w:color w:val="548DD4"/>
                <w:sz w:val="16"/>
                <w:szCs w:val="16"/>
                <w:lang w:val="en-US"/>
              </w:rPr>
            </w:pPr>
          </w:p>
          <w:p w:rsidR="00E16E38" w:rsidRPr="00D16C7B" w:rsidRDefault="00E16E38" w:rsidP="00E61BC8">
            <w:pPr>
              <w:spacing w:after="0"/>
              <w:rPr>
                <w:color w:val="548DD4"/>
                <w:sz w:val="6"/>
                <w:szCs w:val="16"/>
                <w:lang w:val="en-US"/>
              </w:rPr>
            </w:pP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E61BC8">
            <w:pPr>
              <w:spacing w:after="0"/>
              <w:jc w:val="center"/>
              <w:rPr>
                <w:i/>
                <w:sz w:val="14"/>
                <w:szCs w:val="14"/>
              </w:rPr>
            </w:pPr>
            <w:r w:rsidRPr="003C0A28">
              <w:rPr>
                <w:rFonts w:cstheme="minorHAnsi"/>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pStyle w:val="NormalStep"/>
              <w:spacing w:before="0"/>
              <w:rPr>
                <w:rFonts w:asciiTheme="minorHAnsi" w:hAnsiTheme="minorHAnsi" w:cstheme="minorHAnsi"/>
                <w:sz w:val="22"/>
                <w:szCs w:val="22"/>
              </w:rPr>
            </w:pPr>
            <w:r>
              <w:rPr>
                <w:rFonts w:asciiTheme="minorHAnsi" w:hAnsiTheme="minorHAnsi" w:cstheme="minorHAnsi"/>
                <w:sz w:val="22"/>
                <w:szCs w:val="22"/>
              </w:rPr>
              <w:t>Launch the web client</w:t>
            </w:r>
            <w:r w:rsidRPr="00057FF1">
              <w:rPr>
                <w:rFonts w:asciiTheme="minorHAnsi" w:hAnsiTheme="minorHAnsi" w:cstheme="minorHAnsi"/>
                <w:sz w:val="22"/>
                <w:szCs w:val="22"/>
              </w:rPr>
              <w:t xml:space="preserve">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spacing w:after="0"/>
              <w:rPr>
                <w:rFonts w:cstheme="minorHAnsi"/>
                <w:lang w:val="en-US"/>
              </w:rPr>
            </w:pPr>
            <w:r w:rsidRPr="003C0A28">
              <w:rPr>
                <w:rFonts w:cstheme="minorHAnsi"/>
                <w:lang w:val="en-US"/>
              </w:rPr>
              <w:t xml:space="preserve"> </w:t>
            </w:r>
            <w:r>
              <w:rPr>
                <w:rFonts w:cstheme="minorHAnsi"/>
                <w:lang w:val="en-US"/>
              </w:rPr>
              <w:t>The web client page is displayed.</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Pr="0056181B" w:rsidRDefault="00E16E38" w:rsidP="00E61BC8">
            <w:pPr>
              <w:spacing w:after="0"/>
              <w:jc w:val="center"/>
              <w:rPr>
                <w:i/>
                <w:sz w:val="14"/>
                <w:szCs w:val="14"/>
              </w:rPr>
            </w:pP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3C0A28" w:rsidRDefault="00E16E38" w:rsidP="00E61BC8">
            <w:pPr>
              <w:spacing w:after="0"/>
              <w:jc w:val="center"/>
              <w:rPr>
                <w:rFonts w:cstheme="minorHAnsi"/>
                <w:i/>
                <w:sz w:val="14"/>
                <w:szCs w:val="14"/>
              </w:rPr>
            </w:pPr>
            <w:r>
              <w:rPr>
                <w:rFonts w:cstheme="minorHAnsi"/>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pStyle w:val="NormalStep"/>
              <w:spacing w:before="0"/>
              <w:rPr>
                <w:rFonts w:asciiTheme="minorHAnsi" w:hAnsiTheme="minorHAnsi" w:cstheme="minorHAnsi"/>
                <w:sz w:val="22"/>
                <w:szCs w:val="22"/>
              </w:rPr>
            </w:pPr>
            <w:r>
              <w:rPr>
                <w:rFonts w:asciiTheme="minorHAnsi" w:hAnsiTheme="minorHAnsi" w:cstheme="minorHAnsi"/>
                <w:sz w:val="22"/>
                <w:szCs w:val="22"/>
              </w:rPr>
              <w:t xml:space="preserve">Click on the “User Guide” link in the menu bar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spacing w:after="0"/>
              <w:rPr>
                <w:rFonts w:cstheme="minorHAnsi"/>
                <w:lang w:val="en-US"/>
              </w:rPr>
            </w:pPr>
            <w:r>
              <w:rPr>
                <w:rFonts w:cstheme="minorHAnsi"/>
                <w:lang w:val="en-US"/>
              </w:rPr>
              <w:t>The user guide should open</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Pr="0056181B" w:rsidRDefault="00E16E38" w:rsidP="00E61BC8">
            <w:pPr>
              <w:spacing w:after="0"/>
              <w:jc w:val="center"/>
              <w:rPr>
                <w:i/>
                <w:sz w:val="14"/>
                <w:szCs w:val="14"/>
              </w:rPr>
            </w:pPr>
            <w:r>
              <w:rPr>
                <w:rFonts w:cstheme="minorHAnsi"/>
                <w:i/>
                <w:sz w:val="14"/>
                <w:szCs w:val="14"/>
              </w:rPr>
              <w:t>NGEO-WEBC-PFC-0180</w:t>
            </w:r>
          </w:p>
        </w:tc>
      </w:tr>
      <w:tr w:rsidR="00E16E38" w:rsidRPr="00732447"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E61BC8">
            <w:pPr>
              <w:spacing w:after="0"/>
              <w:jc w:val="center"/>
              <w:rPr>
                <w:i/>
                <w:sz w:val="14"/>
                <w:szCs w:val="14"/>
              </w:rPr>
            </w:pPr>
            <w:r>
              <w:rPr>
                <w:i/>
                <w:sz w:val="14"/>
                <w:szCs w:val="14"/>
              </w:rPr>
              <w:lastRenderedPageBreak/>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16E38" w:rsidRPr="00E24DDB" w:rsidRDefault="00E16E38" w:rsidP="00E61BC8">
            <w:pPr>
              <w:pStyle w:val="NormalStep"/>
              <w:spacing w:before="0"/>
              <w:rPr>
                <w:rFonts w:asciiTheme="minorHAnsi" w:hAnsiTheme="minorHAnsi" w:cstheme="minorHAnsi"/>
                <w:b/>
                <w:sz w:val="22"/>
                <w:szCs w:val="22"/>
              </w:rPr>
            </w:pPr>
            <w:r>
              <w:rPr>
                <w:rFonts w:asciiTheme="minorHAnsi" w:hAnsiTheme="minorHAnsi" w:cstheme="minorHAnsi"/>
                <w:sz w:val="22"/>
                <w:szCs w:val="22"/>
              </w:rPr>
              <w:t>Browse in the user guide by using the table of contents. Check navigation display the corresponding page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16E38" w:rsidRPr="003C0A28" w:rsidRDefault="00E16E38" w:rsidP="00E61BC8">
            <w:pPr>
              <w:spacing w:after="0"/>
              <w:rPr>
                <w:rFonts w:cstheme="minorHAnsi"/>
                <w:lang w:val="en-US"/>
              </w:rPr>
            </w:pPr>
            <w:r>
              <w:rPr>
                <w:rFonts w:cstheme="minorHAnsi"/>
                <w:lang w:val="en-US"/>
              </w:rPr>
              <w:t>Different pages are opened for each chapter in the table of contents</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Pr="00732447" w:rsidRDefault="00E16E38" w:rsidP="00E61BC8">
            <w:pPr>
              <w:spacing w:after="0"/>
              <w:jc w:val="center"/>
              <w:rPr>
                <w:i/>
                <w:sz w:val="14"/>
                <w:szCs w:val="14"/>
                <w:lang w:val="en-US"/>
              </w:rPr>
            </w:pPr>
            <w:r>
              <w:rPr>
                <w:rFonts w:cstheme="minorHAnsi"/>
                <w:i/>
                <w:sz w:val="14"/>
                <w:szCs w:val="14"/>
              </w:rPr>
              <w:t>NGEO-WEBC-PFC-0181</w:t>
            </w:r>
          </w:p>
        </w:tc>
      </w:tr>
      <w:tr w:rsidR="00E16E38" w:rsidRPr="004E5884"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E61BC8">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pStyle w:val="NormalStep"/>
              <w:spacing w:before="0"/>
              <w:rPr>
                <w:rFonts w:asciiTheme="minorHAnsi" w:hAnsiTheme="minorHAnsi" w:cstheme="minorHAnsi"/>
                <w:sz w:val="22"/>
                <w:szCs w:val="22"/>
              </w:rPr>
            </w:pPr>
            <w:r>
              <w:rPr>
                <w:rFonts w:asciiTheme="minorHAnsi" w:hAnsiTheme="minorHAnsi" w:cstheme="minorHAnsi"/>
                <w:sz w:val="22"/>
                <w:szCs w:val="22"/>
              </w:rPr>
              <w:t>Click in “Data services area” link in the menu bar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732447" w:rsidRDefault="00E16E38" w:rsidP="00E61BC8">
            <w:pPr>
              <w:spacing w:after="0"/>
              <w:rPr>
                <w:rFonts w:cstheme="minorHAnsi"/>
                <w:lang w:val="en-GB"/>
              </w:rPr>
            </w:pPr>
            <w:r>
              <w:rPr>
                <w:rFonts w:cstheme="minorHAnsi"/>
                <w:lang w:val="en-GB"/>
              </w:rPr>
              <w:t>The data services area is opened</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Pr="00135F0F" w:rsidRDefault="00E16E38" w:rsidP="00E61BC8">
            <w:pPr>
              <w:spacing w:after="0"/>
              <w:jc w:val="center"/>
              <w:rPr>
                <w:sz w:val="14"/>
                <w:szCs w:val="14"/>
                <w:highlight w:val="yellow"/>
                <w:lang w:val="en-GB"/>
              </w:rPr>
            </w:pP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pStyle w:val="NormalStep"/>
              <w:spacing w:before="0"/>
              <w:rPr>
                <w:rFonts w:asciiTheme="minorHAnsi" w:hAnsiTheme="minorHAnsi" w:cstheme="minorHAnsi"/>
                <w:sz w:val="22"/>
                <w:szCs w:val="22"/>
              </w:rPr>
            </w:pPr>
            <w:r>
              <w:rPr>
                <w:rFonts w:asciiTheme="minorHAnsi" w:hAnsiTheme="minorHAnsi" w:cstheme="minorHAnsi"/>
                <w:sz w:val="22"/>
                <w:szCs w:val="22"/>
              </w:rPr>
              <w:t>Click on the button “Context Help” in the toolbar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rFonts w:cstheme="minorHAnsi"/>
                <w:lang w:val="en-GB"/>
              </w:rPr>
            </w:pPr>
            <w:r>
              <w:rPr>
                <w:rFonts w:cstheme="minorHAnsi"/>
                <w:lang w:val="en-GB"/>
              </w:rPr>
              <w:t>A tooltip shall appear to indicate next action.</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Pr="0056181B" w:rsidRDefault="00E16E38" w:rsidP="00E61BC8">
            <w:pPr>
              <w:spacing w:after="0"/>
              <w:jc w:val="center"/>
              <w:rPr>
                <w:i/>
                <w:sz w:val="14"/>
                <w:szCs w:val="14"/>
              </w:rPr>
            </w:pP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Step-60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pStyle w:val="NormalStep"/>
              <w:spacing w:before="0"/>
              <w:rPr>
                <w:rFonts w:asciiTheme="minorHAnsi" w:hAnsiTheme="minorHAnsi" w:cstheme="minorHAnsi"/>
                <w:sz w:val="22"/>
                <w:szCs w:val="22"/>
              </w:rPr>
            </w:pPr>
            <w:r>
              <w:rPr>
                <w:rFonts w:asciiTheme="minorHAnsi" w:hAnsiTheme="minorHAnsi" w:cstheme="minorHAnsi"/>
                <w:sz w:val="22"/>
                <w:szCs w:val="22"/>
              </w:rPr>
              <w:t>Click on a button in the toolbar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rFonts w:cstheme="minorHAnsi"/>
                <w:lang w:val="en-GB"/>
              </w:rPr>
            </w:pPr>
            <w:r>
              <w:rPr>
                <w:rFonts w:cstheme="minorHAnsi"/>
                <w:lang w:val="en-GB"/>
              </w:rPr>
              <w:t>A context help shall appear just below the button</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Pr="00135F0F" w:rsidRDefault="00E16E38" w:rsidP="00E61BC8">
            <w:pPr>
              <w:spacing w:after="0"/>
              <w:jc w:val="center"/>
              <w:rPr>
                <w:i/>
                <w:sz w:val="14"/>
                <w:szCs w:val="14"/>
                <w:lang w:val="en-GB"/>
              </w:rPr>
            </w:pPr>
            <w:r>
              <w:rPr>
                <w:rFonts w:cstheme="minorHAnsi"/>
                <w:i/>
                <w:sz w:val="14"/>
                <w:szCs w:val="14"/>
              </w:rPr>
              <w:t>NGEO-WEBC-PFC-0185</w:t>
            </w:r>
          </w:p>
        </w:tc>
      </w:tr>
    </w:tbl>
    <w:p w:rsidR="00E16E38" w:rsidRDefault="00E16E38" w:rsidP="00E16E38">
      <w:pPr>
        <w:pStyle w:val="Titre3"/>
      </w:pPr>
      <w:bookmarkStart w:id="1341" w:name="_Toc355023305"/>
      <w:r>
        <w:t>NGEO-WEBC-VTP-0190</w:t>
      </w:r>
      <w:bookmarkEnd w:id="1341"/>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NGEO-CTRL-VTP-0190</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Pr>
                <w:i/>
                <w:color w:val="548DD4"/>
                <w:sz w:val="16"/>
                <w:szCs w:val="16"/>
                <w:u w:val="single"/>
              </w:rPr>
              <w:t>Import</w:t>
            </w:r>
          </w:p>
        </w:tc>
      </w:tr>
      <w:tr w:rsidR="00E16E38" w:rsidRPr="007C2567" w:rsidTr="00AE5E00">
        <w:tc>
          <w:tcPr>
            <w:tcW w:w="8613" w:type="dxa"/>
            <w:gridSpan w:val="8"/>
            <w:tcBorders>
              <w:bottom w:val="single" w:sz="6" w:space="0" w:color="auto"/>
            </w:tcBorders>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AE5E00">
        <w:tc>
          <w:tcPr>
            <w:tcW w:w="8613" w:type="dxa"/>
            <w:gridSpan w:val="8"/>
            <w:tcBorders>
              <w:top w:val="single" w:sz="6" w:space="0" w:color="auto"/>
              <w:bottom w:val="single" w:sz="6" w:space="0" w:color="auto"/>
            </w:tcBorders>
            <w:shd w:val="clear" w:color="auto" w:fill="47F62A"/>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AE5E00">
        <w:tc>
          <w:tcPr>
            <w:tcW w:w="4306" w:type="dxa"/>
            <w:gridSpan w:val="4"/>
            <w:tcBorders>
              <w:top w:val="single" w:sz="6" w:space="0" w:color="auto"/>
            </w:tcBorders>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tcBorders>
              <w:top w:val="single" w:sz="6" w:space="0" w:color="auto"/>
            </w:tcBorders>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7C2567" w:rsidRDefault="00E16E38" w:rsidP="00E61BC8">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AE5E00" w:rsidRPr="007C2567" w:rsidTr="00E61BC8">
        <w:tc>
          <w:tcPr>
            <w:tcW w:w="8613" w:type="dxa"/>
            <w:gridSpan w:val="8"/>
            <w:shd w:val="clear" w:color="auto" w:fill="A6A6A6"/>
          </w:tcPr>
          <w:p w:rsidR="00AE5E00" w:rsidRDefault="00AE5E00">
            <w:r w:rsidRPr="00F036C4">
              <w:rPr>
                <w:noProof/>
                <w:lang w:val="fr-FR" w:eastAsia="fr-FR"/>
              </w:rPr>
              <w:drawing>
                <wp:inline distT="0" distB="0" distL="0" distR="0" wp14:anchorId="12EFCF28" wp14:editId="14EAF2B9">
                  <wp:extent cx="5095875" cy="2066925"/>
                  <wp:effectExtent l="0" t="0" r="0" b="9525"/>
                  <wp:docPr id="187" name="Picture 1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95875" cy="2066925"/>
                          </a:xfrm>
                          <a:prstGeom prst="rect">
                            <a:avLst/>
                          </a:prstGeom>
                        </pic:spPr>
                      </pic:pic>
                    </a:graphicData>
                  </a:graphic>
                </wp:inline>
              </w:drawing>
            </w:r>
          </w:p>
        </w:tc>
      </w:tr>
      <w:tr w:rsidR="00AE5E00" w:rsidRPr="007C2567" w:rsidTr="00E61BC8">
        <w:tc>
          <w:tcPr>
            <w:tcW w:w="8613" w:type="dxa"/>
            <w:gridSpan w:val="8"/>
            <w:shd w:val="clear" w:color="auto" w:fill="auto"/>
          </w:tcPr>
          <w:p w:rsidR="00AE5E00" w:rsidRDefault="00AE5E00">
            <w:r>
              <w:rPr>
                <w:noProof/>
                <w:lang w:val="fr-FR" w:eastAsia="fr-FR"/>
              </w:rPr>
              <w:lastRenderedPageBreak/>
              <w:drawing>
                <wp:inline distT="0" distB="0" distL="0" distR="0">
                  <wp:extent cx="5332095" cy="2678430"/>
                  <wp:effectExtent l="0" t="0" r="1905" b="7620"/>
                  <wp:docPr id="189" name="Picture 1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332095" cy="2678430"/>
                          </a:xfrm>
                          <a:prstGeom prst="rect">
                            <a:avLst/>
                          </a:prstGeom>
                        </pic:spPr>
                      </pic:pic>
                    </a:graphicData>
                  </a:graphic>
                </wp:inline>
              </w:drawing>
            </w:r>
          </w:p>
          <w:p w:rsidR="00AE5E00" w:rsidRDefault="00AE5E00" w:rsidP="00AE5E00">
            <w:r>
              <w:rPr>
                <w:noProof/>
                <w:lang w:val="fr-FR" w:eastAsia="fr-FR"/>
              </w:rPr>
              <w:drawing>
                <wp:inline distT="0" distB="0" distL="0" distR="0">
                  <wp:extent cx="5332095" cy="2624455"/>
                  <wp:effectExtent l="0" t="0" r="1905" b="4445"/>
                  <wp:docPr id="190" name="Picture 1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332095" cy="2624455"/>
                          </a:xfrm>
                          <a:prstGeom prst="rect">
                            <a:avLst/>
                          </a:prstGeom>
                        </pic:spPr>
                      </pic:pic>
                    </a:graphicData>
                  </a:graphic>
                </wp:inline>
              </w:drawing>
            </w:r>
            <w:r>
              <w:rPr>
                <w:noProof/>
                <w:lang w:val="fr-FR" w:eastAsia="fr-FR"/>
              </w:rPr>
              <w:drawing>
                <wp:inline distT="0" distB="0" distL="0" distR="0">
                  <wp:extent cx="5106113" cy="3038899"/>
                  <wp:effectExtent l="0" t="0" r="0" b="9525"/>
                  <wp:docPr id="191" name="Picture 1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106113" cy="3038899"/>
                          </a:xfrm>
                          <a:prstGeom prst="rect">
                            <a:avLst/>
                          </a:prstGeom>
                        </pic:spPr>
                      </pic:pic>
                    </a:graphicData>
                  </a:graphic>
                </wp:inline>
              </w:drawing>
            </w:r>
            <w:r>
              <w:rPr>
                <w:noProof/>
                <w:lang w:val="fr-FR" w:eastAsia="fr-FR"/>
              </w:rPr>
              <w:lastRenderedPageBreak/>
              <w:drawing>
                <wp:inline distT="0" distB="0" distL="0" distR="0">
                  <wp:extent cx="5144218" cy="3029373"/>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144218" cy="3029373"/>
                          </a:xfrm>
                          <a:prstGeom prst="rect">
                            <a:avLst/>
                          </a:prstGeom>
                        </pic:spPr>
                      </pic:pic>
                    </a:graphicData>
                  </a:graphic>
                </wp:inline>
              </w:drawing>
            </w:r>
          </w:p>
          <w:p w:rsidR="00AE5E00" w:rsidRDefault="00AE5E00" w:rsidP="00AE5E00"/>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E61BC8">
            <w:pPr>
              <w:spacing w:after="0"/>
              <w:jc w:val="center"/>
              <w:rPr>
                <w:i/>
                <w:sz w:val="14"/>
                <w:szCs w:val="14"/>
              </w:rPr>
            </w:pPr>
            <w:r w:rsidRPr="003C0A28">
              <w:rPr>
                <w:rFonts w:cstheme="minorHAnsi"/>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pStyle w:val="NormalStep"/>
              <w:spacing w:before="0"/>
              <w:rPr>
                <w:rFonts w:asciiTheme="minorHAnsi" w:hAnsiTheme="minorHAnsi" w:cstheme="minorHAnsi"/>
                <w:sz w:val="22"/>
                <w:szCs w:val="22"/>
              </w:rPr>
            </w:pPr>
            <w:r>
              <w:rPr>
                <w:rFonts w:asciiTheme="minorHAnsi" w:hAnsiTheme="minorHAnsi" w:cstheme="minorHAnsi"/>
                <w:sz w:val="22"/>
                <w:szCs w:val="22"/>
              </w:rPr>
              <w:t xml:space="preserve">Perform the steps of </w:t>
            </w:r>
            <w:r>
              <w:rPr>
                <w:rFonts w:asciiTheme="minorHAnsi" w:hAnsiTheme="minorHAnsi" w:cstheme="minorHAnsi"/>
                <w:sz w:val="22"/>
                <w:szCs w:val="22"/>
                <w:lang w:val="en-US"/>
              </w:rPr>
              <w:t>WEBC-VTP-0030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spacing w:after="0"/>
              <w:rPr>
                <w:rFonts w:cstheme="minorHAnsi"/>
                <w:lang w:val="en-US"/>
              </w:rPr>
            </w:pPr>
            <w:r>
              <w:rPr>
                <w:rFonts w:cstheme="minorHAnsi"/>
                <w:lang w:val="en-US"/>
              </w:rPr>
              <w:t>The search widget is opened, the Area Tab is opened</w:t>
            </w:r>
          </w:p>
        </w:tc>
        <w:tc>
          <w:tcPr>
            <w:tcW w:w="1559" w:type="dxa"/>
            <w:tcBorders>
              <w:top w:val="single" w:sz="6" w:space="0" w:color="auto"/>
              <w:left w:val="single" w:sz="6" w:space="0" w:color="auto"/>
              <w:bottom w:val="single" w:sz="6" w:space="0" w:color="auto"/>
              <w:right w:val="single" w:sz="2" w:space="0" w:color="auto"/>
            </w:tcBorders>
            <w:shd w:val="clear" w:color="auto" w:fill="47F62A"/>
            <w:vAlign w:val="center"/>
          </w:tcPr>
          <w:p w:rsidR="00E16E38" w:rsidRPr="0056181B" w:rsidRDefault="00E16E38" w:rsidP="00E61BC8">
            <w:pPr>
              <w:spacing w:after="0"/>
              <w:jc w:val="center"/>
              <w:rPr>
                <w:i/>
                <w:sz w:val="14"/>
                <w:szCs w:val="14"/>
              </w:rPr>
            </w:pPr>
          </w:p>
        </w:tc>
      </w:tr>
      <w:tr w:rsidR="00E16E38" w:rsidRPr="00732447"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E61BC8">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E24DDB" w:rsidRDefault="00E16E38" w:rsidP="00E61BC8">
            <w:pPr>
              <w:pStyle w:val="NormalStep"/>
              <w:spacing w:before="0"/>
              <w:rPr>
                <w:rFonts w:asciiTheme="minorHAnsi" w:hAnsiTheme="minorHAnsi" w:cstheme="minorHAnsi"/>
                <w:b/>
                <w:sz w:val="22"/>
                <w:szCs w:val="22"/>
              </w:rPr>
            </w:pPr>
            <w:r>
              <w:rPr>
                <w:rFonts w:asciiTheme="minorHAnsi" w:hAnsiTheme="minorHAnsi" w:cstheme="minorHAnsi"/>
                <w:sz w:val="22"/>
                <w:szCs w:val="22"/>
              </w:rPr>
              <w:t>Click on the “Import”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3C0A28" w:rsidRDefault="00E16E38" w:rsidP="00E61BC8">
            <w:pPr>
              <w:spacing w:after="0"/>
              <w:rPr>
                <w:rFonts w:cstheme="minorHAnsi"/>
                <w:lang w:val="en-US"/>
              </w:rPr>
            </w:pPr>
            <w:r>
              <w:rPr>
                <w:rFonts w:cstheme="minorHAnsi"/>
                <w:lang w:val="en-US"/>
              </w:rPr>
              <w:t>The Import GUI is displayed</w:t>
            </w:r>
          </w:p>
        </w:tc>
        <w:tc>
          <w:tcPr>
            <w:tcW w:w="1559" w:type="dxa"/>
            <w:tcBorders>
              <w:top w:val="single" w:sz="6" w:space="0" w:color="auto"/>
              <w:left w:val="single" w:sz="6" w:space="0" w:color="auto"/>
              <w:bottom w:val="single" w:sz="6" w:space="0" w:color="auto"/>
              <w:right w:val="single" w:sz="2" w:space="0" w:color="auto"/>
            </w:tcBorders>
            <w:shd w:val="clear" w:color="auto" w:fill="47F62A"/>
            <w:vAlign w:val="center"/>
          </w:tcPr>
          <w:p w:rsidR="00E16E38" w:rsidRPr="00732447" w:rsidRDefault="00E16E38" w:rsidP="00E61BC8">
            <w:pPr>
              <w:spacing w:after="0"/>
              <w:jc w:val="center"/>
              <w:rPr>
                <w:i/>
                <w:sz w:val="14"/>
                <w:szCs w:val="14"/>
                <w:lang w:val="en-US"/>
              </w:rPr>
            </w:pPr>
          </w:p>
        </w:tc>
      </w:tr>
      <w:tr w:rsidR="00E16E38" w:rsidRPr="004E5884"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E61BC8">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pStyle w:val="NormalStep"/>
              <w:spacing w:before="0"/>
              <w:rPr>
                <w:rFonts w:asciiTheme="minorHAnsi" w:hAnsiTheme="minorHAnsi" w:cstheme="minorHAnsi"/>
                <w:sz w:val="22"/>
                <w:szCs w:val="22"/>
              </w:rPr>
            </w:pPr>
            <w:r>
              <w:rPr>
                <w:rFonts w:asciiTheme="minorHAnsi" w:hAnsiTheme="minorHAnsi" w:cstheme="minorHAnsi"/>
                <w:sz w:val="22"/>
                <w:szCs w:val="22"/>
              </w:rPr>
              <w:t>Drop the file france.kml from test data.</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rFonts w:cstheme="minorHAnsi"/>
                <w:lang w:val="en-GB"/>
              </w:rPr>
            </w:pPr>
            <w:r>
              <w:rPr>
                <w:rFonts w:cstheme="minorHAnsi"/>
                <w:lang w:val="en-GB"/>
              </w:rPr>
              <w:t>The area is displayed in the map.</w:t>
            </w:r>
          </w:p>
          <w:p w:rsidR="00E16E38" w:rsidRPr="00732447" w:rsidRDefault="00E16E38" w:rsidP="00E61BC8">
            <w:pPr>
              <w:spacing w:after="0"/>
              <w:rPr>
                <w:rFonts w:cstheme="minorHAnsi"/>
                <w:lang w:val="en-GB"/>
              </w:rPr>
            </w:pPr>
            <w:r>
              <w:rPr>
                <w:rFonts w:cstheme="minorHAnsi"/>
                <w:lang w:val="en-GB"/>
              </w:rPr>
              <w:t>The message “</w:t>
            </w:r>
            <w:r w:rsidRPr="0045363A">
              <w:rPr>
                <w:rFonts w:cstheme="minorHAnsi"/>
                <w:lang w:val="en-GB"/>
              </w:rPr>
              <w:t>File sucessfully imported : france.kml</w:t>
            </w:r>
            <w:r>
              <w:rPr>
                <w:rFonts w:cstheme="minorHAnsi"/>
                <w:lang w:val="en-GB"/>
              </w:rPr>
              <w:t>” shall appears</w:t>
            </w:r>
          </w:p>
        </w:tc>
        <w:tc>
          <w:tcPr>
            <w:tcW w:w="1559" w:type="dxa"/>
            <w:tcBorders>
              <w:top w:val="single" w:sz="6" w:space="0" w:color="auto"/>
              <w:left w:val="single" w:sz="6" w:space="0" w:color="auto"/>
              <w:bottom w:val="single" w:sz="6" w:space="0" w:color="auto"/>
              <w:right w:val="single" w:sz="2" w:space="0" w:color="auto"/>
            </w:tcBorders>
            <w:shd w:val="clear" w:color="auto" w:fill="47F62A"/>
            <w:vAlign w:val="center"/>
          </w:tcPr>
          <w:p w:rsidR="00E16E38" w:rsidRPr="009B26D3" w:rsidRDefault="00E16E38" w:rsidP="00E61BC8">
            <w:pPr>
              <w:spacing w:after="0"/>
              <w:jc w:val="center"/>
              <w:rPr>
                <w:sz w:val="14"/>
                <w:szCs w:val="14"/>
                <w:highlight w:val="yellow"/>
                <w:lang w:val="en-GB"/>
              </w:rPr>
            </w:pPr>
            <w:r>
              <w:rPr>
                <w:rFonts w:cstheme="minorHAnsi"/>
                <w:i/>
                <w:sz w:val="14"/>
                <w:szCs w:val="14"/>
              </w:rPr>
              <w:t>NGEO-WEBC-PFC-0190</w:t>
            </w: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pStyle w:val="NormalStep"/>
              <w:spacing w:before="0"/>
              <w:rPr>
                <w:rFonts w:asciiTheme="minorHAnsi" w:hAnsiTheme="minorHAnsi" w:cstheme="minorHAnsi"/>
                <w:sz w:val="22"/>
                <w:szCs w:val="22"/>
              </w:rPr>
            </w:pPr>
            <w:r>
              <w:rPr>
                <w:rFonts w:asciiTheme="minorHAnsi" w:hAnsiTheme="minorHAnsi" w:cstheme="minorHAnsi"/>
                <w:sz w:val="22"/>
                <w:szCs w:val="22"/>
              </w:rPr>
              <w:t>Drop the file france.geojson from test data.</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rFonts w:cstheme="minorHAnsi"/>
                <w:lang w:val="en-GB"/>
              </w:rPr>
            </w:pPr>
            <w:r>
              <w:rPr>
                <w:rFonts w:cstheme="minorHAnsi"/>
                <w:lang w:val="en-GB"/>
              </w:rPr>
              <w:t>The area is displayed in the map.</w:t>
            </w:r>
          </w:p>
          <w:p w:rsidR="00E16E38" w:rsidRDefault="00E16E38" w:rsidP="00E61BC8">
            <w:pPr>
              <w:spacing w:after="0"/>
              <w:rPr>
                <w:rFonts w:cstheme="minorHAnsi"/>
                <w:lang w:val="en-GB"/>
              </w:rPr>
            </w:pPr>
            <w:r>
              <w:rPr>
                <w:rFonts w:cstheme="minorHAnsi"/>
                <w:lang w:val="en-GB"/>
              </w:rPr>
              <w:t>The message “</w:t>
            </w:r>
            <w:r w:rsidRPr="0045363A">
              <w:rPr>
                <w:rFonts w:cstheme="minorHAnsi"/>
                <w:lang w:val="en-GB"/>
              </w:rPr>
              <w:t>File sucessfully imported : france.</w:t>
            </w:r>
            <w:r>
              <w:rPr>
                <w:rFonts w:cstheme="minorHAnsi"/>
                <w:lang w:val="en-GB"/>
              </w:rPr>
              <w:t>geojson” shall appears</w:t>
            </w:r>
          </w:p>
        </w:tc>
        <w:tc>
          <w:tcPr>
            <w:tcW w:w="1559" w:type="dxa"/>
            <w:tcBorders>
              <w:top w:val="single" w:sz="6" w:space="0" w:color="auto"/>
              <w:left w:val="single" w:sz="6" w:space="0" w:color="auto"/>
              <w:bottom w:val="single" w:sz="6" w:space="0" w:color="auto"/>
              <w:right w:val="single" w:sz="2" w:space="0" w:color="auto"/>
            </w:tcBorders>
            <w:shd w:val="clear" w:color="auto" w:fill="47F62A"/>
            <w:vAlign w:val="center"/>
          </w:tcPr>
          <w:p w:rsidR="00E16E38" w:rsidRPr="0056181B" w:rsidRDefault="00E16E38" w:rsidP="00E61BC8">
            <w:pPr>
              <w:spacing w:after="0"/>
              <w:jc w:val="center"/>
              <w:rPr>
                <w:i/>
                <w:sz w:val="14"/>
                <w:szCs w:val="14"/>
              </w:rPr>
            </w:pPr>
            <w:r>
              <w:rPr>
                <w:rFonts w:cstheme="minorHAnsi"/>
                <w:i/>
                <w:sz w:val="14"/>
                <w:szCs w:val="14"/>
              </w:rPr>
              <w:t>NGEO-WEBC-PFC-0191</w:t>
            </w: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Step-5</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pStyle w:val="NormalStep"/>
              <w:spacing w:before="0"/>
              <w:rPr>
                <w:rFonts w:asciiTheme="minorHAnsi" w:hAnsiTheme="minorHAnsi" w:cstheme="minorHAnsi"/>
                <w:sz w:val="22"/>
                <w:szCs w:val="22"/>
              </w:rPr>
            </w:pPr>
            <w:r>
              <w:rPr>
                <w:rFonts w:asciiTheme="minorHAnsi" w:hAnsiTheme="minorHAnsi" w:cstheme="minorHAnsi"/>
                <w:sz w:val="22"/>
                <w:szCs w:val="22"/>
              </w:rPr>
              <w:t>Drop the file france.gml from test data.</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rFonts w:cstheme="minorHAnsi"/>
                <w:lang w:val="en-GB"/>
              </w:rPr>
            </w:pPr>
            <w:r>
              <w:rPr>
                <w:rFonts w:cstheme="minorHAnsi"/>
                <w:lang w:val="en-GB"/>
              </w:rPr>
              <w:t>The area is displayed in the map.</w:t>
            </w:r>
          </w:p>
          <w:p w:rsidR="00E16E38" w:rsidRDefault="00E16E38" w:rsidP="00E61BC8">
            <w:pPr>
              <w:spacing w:after="0"/>
              <w:rPr>
                <w:rFonts w:cstheme="minorHAnsi"/>
                <w:lang w:val="en-GB"/>
              </w:rPr>
            </w:pPr>
            <w:r>
              <w:rPr>
                <w:rFonts w:cstheme="minorHAnsi"/>
                <w:lang w:val="en-GB"/>
              </w:rPr>
              <w:t>The message “</w:t>
            </w:r>
            <w:r w:rsidRPr="0045363A">
              <w:rPr>
                <w:rFonts w:cstheme="minorHAnsi"/>
                <w:lang w:val="en-GB"/>
              </w:rPr>
              <w:t>File sucessfully imported : france.</w:t>
            </w:r>
            <w:r>
              <w:rPr>
                <w:rFonts w:cstheme="minorHAnsi"/>
                <w:lang w:val="en-GB"/>
              </w:rPr>
              <w:t>gml” shall appears</w:t>
            </w:r>
          </w:p>
        </w:tc>
        <w:tc>
          <w:tcPr>
            <w:tcW w:w="1559" w:type="dxa"/>
            <w:tcBorders>
              <w:top w:val="single" w:sz="6" w:space="0" w:color="auto"/>
              <w:left w:val="single" w:sz="6" w:space="0" w:color="auto"/>
              <w:bottom w:val="single" w:sz="6" w:space="0" w:color="auto"/>
              <w:right w:val="single" w:sz="2" w:space="0" w:color="auto"/>
            </w:tcBorders>
            <w:shd w:val="clear" w:color="auto" w:fill="47F62A"/>
            <w:vAlign w:val="center"/>
          </w:tcPr>
          <w:p w:rsidR="00E16E38" w:rsidRPr="009B26D3" w:rsidRDefault="00E16E38" w:rsidP="00E61BC8">
            <w:pPr>
              <w:spacing w:after="0"/>
              <w:jc w:val="center"/>
              <w:rPr>
                <w:i/>
                <w:sz w:val="14"/>
                <w:szCs w:val="14"/>
                <w:lang w:val="en-GB"/>
              </w:rPr>
            </w:pPr>
            <w:r>
              <w:rPr>
                <w:rFonts w:cstheme="minorHAnsi"/>
                <w:i/>
                <w:sz w:val="14"/>
                <w:szCs w:val="14"/>
              </w:rPr>
              <w:t>NGEO-WEBC-PFC-0192</w:t>
            </w: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Step-60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pStyle w:val="NormalStep"/>
              <w:spacing w:before="0"/>
              <w:rPr>
                <w:rFonts w:asciiTheme="minorHAnsi" w:hAnsiTheme="minorHAnsi" w:cstheme="minorHAnsi"/>
                <w:sz w:val="22"/>
                <w:szCs w:val="22"/>
              </w:rPr>
            </w:pPr>
            <w:r>
              <w:rPr>
                <w:rFonts w:asciiTheme="minorHAnsi" w:hAnsiTheme="minorHAnsi" w:cstheme="minorHAnsi"/>
                <w:sz w:val="22"/>
                <w:szCs w:val="22"/>
              </w:rPr>
              <w:t>Drop the file europe.json from test data.</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rFonts w:cstheme="minorHAnsi"/>
                <w:lang w:val="en-GB"/>
              </w:rPr>
            </w:pPr>
            <w:r>
              <w:rPr>
                <w:rFonts w:cstheme="minorHAnsi"/>
                <w:lang w:val="en-GB"/>
              </w:rPr>
              <w:t>The message “</w:t>
            </w:r>
            <w:r w:rsidRPr="00AE024D">
              <w:rPr>
                <w:rFonts w:cstheme="minorHAnsi"/>
                <w:lang w:val="en-GB"/>
              </w:rPr>
              <w:t xml:space="preserve">Failed to import europe.json : file must </w:t>
            </w:r>
            <w:r>
              <w:rPr>
                <w:rFonts w:cstheme="minorHAnsi"/>
                <w:lang w:val="en-GB"/>
              </w:rPr>
              <w:t>have only</w:t>
            </w:r>
            <w:r w:rsidRPr="00AE024D">
              <w:rPr>
                <w:rFonts w:cstheme="minorHAnsi"/>
                <w:lang w:val="en-GB"/>
              </w:rPr>
              <w:t xml:space="preserve"> one feature, 102 found</w:t>
            </w:r>
            <w:r>
              <w:rPr>
                <w:rFonts w:cstheme="minorHAnsi"/>
                <w:lang w:val="en-GB"/>
              </w:rPr>
              <w:t>” shall appears</w:t>
            </w:r>
          </w:p>
        </w:tc>
        <w:tc>
          <w:tcPr>
            <w:tcW w:w="1559" w:type="dxa"/>
            <w:tcBorders>
              <w:top w:val="single" w:sz="6" w:space="0" w:color="auto"/>
              <w:left w:val="single" w:sz="6" w:space="0" w:color="auto"/>
              <w:bottom w:val="single" w:sz="6" w:space="0" w:color="auto"/>
              <w:right w:val="single" w:sz="2" w:space="0" w:color="auto"/>
            </w:tcBorders>
            <w:shd w:val="clear" w:color="auto" w:fill="47F62A"/>
            <w:vAlign w:val="center"/>
          </w:tcPr>
          <w:p w:rsidR="00E16E38" w:rsidRDefault="00E16E38" w:rsidP="00E61BC8">
            <w:pPr>
              <w:spacing w:after="0"/>
              <w:jc w:val="center"/>
              <w:rPr>
                <w:rFonts w:cstheme="minorHAnsi"/>
                <w:i/>
                <w:sz w:val="14"/>
                <w:szCs w:val="14"/>
              </w:rPr>
            </w:pPr>
            <w:r>
              <w:rPr>
                <w:rFonts w:cstheme="minorHAnsi"/>
                <w:i/>
                <w:sz w:val="14"/>
                <w:szCs w:val="14"/>
              </w:rPr>
              <w:t>NGEO-WEBC-PFC-0195</w:t>
            </w: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lastRenderedPageBreak/>
              <w:t>Step-70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pStyle w:val="NormalStep"/>
              <w:spacing w:before="0"/>
              <w:rPr>
                <w:rFonts w:asciiTheme="minorHAnsi" w:hAnsiTheme="minorHAnsi" w:cstheme="minorHAnsi"/>
                <w:sz w:val="22"/>
                <w:szCs w:val="22"/>
              </w:rPr>
            </w:pPr>
            <w:r>
              <w:rPr>
                <w:rFonts w:asciiTheme="minorHAnsi" w:hAnsiTheme="minorHAnsi" w:cstheme="minorHAnsi"/>
                <w:sz w:val="22"/>
                <w:szCs w:val="22"/>
              </w:rPr>
              <w:t>Drop the file invalid.txt from test data.</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rFonts w:cstheme="minorHAnsi"/>
                <w:lang w:val="en-GB"/>
              </w:rPr>
            </w:pPr>
            <w:r>
              <w:rPr>
                <w:rFonts w:cstheme="minorHAnsi"/>
                <w:lang w:val="en-GB"/>
              </w:rPr>
              <w:t>The message “</w:t>
            </w:r>
            <w:r w:rsidRPr="00B22FC9">
              <w:rPr>
                <w:rFonts w:cstheme="minorHAnsi"/>
                <w:lang w:val="en-GB"/>
              </w:rPr>
              <w:t>Failed to import invalid.txt : format not supported.</w:t>
            </w:r>
            <w:r>
              <w:rPr>
                <w:rFonts w:cstheme="minorHAnsi"/>
                <w:lang w:val="en-GB"/>
              </w:rPr>
              <w:t>” shall appears</w:t>
            </w:r>
          </w:p>
        </w:tc>
        <w:tc>
          <w:tcPr>
            <w:tcW w:w="1559" w:type="dxa"/>
            <w:tcBorders>
              <w:top w:val="single" w:sz="6" w:space="0" w:color="auto"/>
              <w:left w:val="single" w:sz="6" w:space="0" w:color="auto"/>
              <w:bottom w:val="single" w:sz="6" w:space="0" w:color="auto"/>
              <w:right w:val="single" w:sz="2" w:space="0" w:color="auto"/>
            </w:tcBorders>
            <w:shd w:val="clear" w:color="auto" w:fill="47F62A"/>
            <w:vAlign w:val="center"/>
          </w:tcPr>
          <w:p w:rsidR="00E16E38" w:rsidRDefault="00E16E38" w:rsidP="00E61BC8">
            <w:pPr>
              <w:spacing w:after="0"/>
              <w:jc w:val="center"/>
              <w:rPr>
                <w:rFonts w:cstheme="minorHAnsi"/>
                <w:i/>
                <w:sz w:val="14"/>
                <w:szCs w:val="14"/>
              </w:rPr>
            </w:pPr>
            <w:r>
              <w:rPr>
                <w:rFonts w:cstheme="minorHAnsi"/>
                <w:i/>
                <w:sz w:val="14"/>
                <w:szCs w:val="14"/>
              </w:rPr>
              <w:t>NGEO-WEBC-PFC-0196</w:t>
            </w:r>
          </w:p>
        </w:tc>
      </w:tr>
    </w:tbl>
    <w:p w:rsidR="00E16E38" w:rsidRDefault="00E16E38" w:rsidP="00E16E38"/>
    <w:p w:rsidR="00E16E38" w:rsidRDefault="00E16E38" w:rsidP="00E16E38">
      <w:pPr>
        <w:pStyle w:val="Titre3"/>
      </w:pPr>
      <w:bookmarkStart w:id="1342" w:name="_Toc355023306"/>
      <w:r>
        <w:t>NGEO-WEBC-VTP-0200</w:t>
      </w:r>
      <w:bookmarkEnd w:id="1342"/>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NGEO-CTRL-VTP-0200</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Pr>
                <w:i/>
                <w:color w:val="548DD4"/>
                <w:sz w:val="16"/>
                <w:szCs w:val="16"/>
                <w:u w:val="single"/>
              </w:rPr>
              <w:t xml:space="preserve"> </w:t>
            </w:r>
            <w:r w:rsidRPr="00F43E20">
              <w:rPr>
                <w:i/>
                <w:color w:val="548DD4"/>
                <w:sz w:val="16"/>
                <w:szCs w:val="16"/>
                <w:u w:val="single"/>
              </w:rPr>
              <w:t>Search Shared URL</w:t>
            </w:r>
          </w:p>
        </w:tc>
      </w:tr>
      <w:tr w:rsidR="00E16E38" w:rsidRPr="007C2567" w:rsidTr="009C6C96">
        <w:tc>
          <w:tcPr>
            <w:tcW w:w="8613" w:type="dxa"/>
            <w:gridSpan w:val="8"/>
            <w:tcBorders>
              <w:bottom w:val="single" w:sz="6" w:space="0" w:color="auto"/>
            </w:tcBorders>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9C6C96">
        <w:tc>
          <w:tcPr>
            <w:tcW w:w="8613" w:type="dxa"/>
            <w:gridSpan w:val="8"/>
            <w:tcBorders>
              <w:top w:val="single" w:sz="6" w:space="0" w:color="auto"/>
              <w:bottom w:val="single" w:sz="6" w:space="0" w:color="auto"/>
            </w:tcBorders>
            <w:shd w:val="clear" w:color="auto" w:fill="47F62A"/>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9C6C96">
        <w:tc>
          <w:tcPr>
            <w:tcW w:w="4306" w:type="dxa"/>
            <w:gridSpan w:val="4"/>
            <w:tcBorders>
              <w:top w:val="single" w:sz="6" w:space="0" w:color="auto"/>
            </w:tcBorders>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tcBorders>
              <w:top w:val="single" w:sz="6" w:space="0" w:color="auto"/>
            </w:tcBorders>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A50526" w:rsidRDefault="00E16E38" w:rsidP="00E61BC8">
            <w:pPr>
              <w:spacing w:after="0"/>
              <w:rPr>
                <w:color w:val="548DD4"/>
                <w:sz w:val="16"/>
                <w:szCs w:val="16"/>
                <w:lang w:val="en-US"/>
                <w:rPrChange w:id="1343" w:author="Mokaddem Emna" w:date="2013-04-29T00:42:00Z">
                  <w:rPr>
                    <w:color w:val="548DD4"/>
                    <w:sz w:val="16"/>
                    <w:szCs w:val="16"/>
                    <w:lang w:val="fr-FR"/>
                  </w:rPr>
                </w:rPrChange>
              </w:rPr>
            </w:pPr>
            <w:r w:rsidRPr="00A50526">
              <w:rPr>
                <w:color w:val="548DD4"/>
                <w:sz w:val="16"/>
                <w:szCs w:val="16"/>
                <w:lang w:val="en-US"/>
                <w:rPrChange w:id="1344" w:author="Mokaddem Emna" w:date="2013-04-29T00:42:00Z">
                  <w:rPr>
                    <w:color w:val="548DD4"/>
                    <w:sz w:val="16"/>
                    <w:szCs w:val="16"/>
                    <w:lang w:val="fr-FR"/>
                  </w:rPr>
                </w:rPrChange>
              </w:rPr>
              <w:t xml:space="preserve">Component version: </w:t>
            </w:r>
            <w:del w:id="1345" w:author="Mokaddem Emna" w:date="2013-04-29T00:42:00Z">
              <w:r w:rsidR="00EE041E" w:rsidRPr="00A50526" w:rsidDel="00A50526">
                <w:rPr>
                  <w:color w:val="548DD4"/>
                  <w:sz w:val="16"/>
                  <w:szCs w:val="16"/>
                  <w:lang w:val="en-US"/>
                  <w:rPrChange w:id="1346" w:author="Mokaddem Emna" w:date="2013-04-29T00:42:00Z">
                    <w:rPr>
                      <w:color w:val="548DD4"/>
                      <w:sz w:val="16"/>
                      <w:szCs w:val="16"/>
                      <w:lang w:val="fr-FR"/>
                    </w:rPr>
                  </w:rPrChange>
                </w:rPr>
                <w:delText>0.7-20130327</w:delText>
              </w:r>
            </w:del>
            <w:ins w:id="1347" w:author="Mokaddem Emna" w:date="2013-04-29T00:42:00Z">
              <w:r w:rsidR="00A50526">
                <w:rPr>
                  <w:color w:val="548DD4"/>
                  <w:sz w:val="16"/>
                  <w:szCs w:val="16"/>
                  <w:lang w:val="en-US"/>
                </w:rPr>
                <w:t>1.1 20130429</w:t>
              </w:r>
            </w:ins>
            <w:del w:id="1348" w:author="Mokaddem Emna" w:date="2013-04-29T00:42:00Z">
              <w:r w:rsidRPr="00A50526" w:rsidDel="00A50526">
                <w:rPr>
                  <w:color w:val="548DD4"/>
                  <w:sz w:val="16"/>
                  <w:szCs w:val="16"/>
                  <w:lang w:val="en-US"/>
                  <w:rPrChange w:id="1349" w:author="Mokaddem Emna" w:date="2013-04-29T00:42:00Z">
                    <w:rPr>
                      <w:color w:val="548DD4"/>
                      <w:sz w:val="16"/>
                      <w:szCs w:val="16"/>
                      <w:lang w:val="fr-FR"/>
                    </w:rPr>
                  </w:rPrChange>
                </w:rPr>
                <w:delText xml:space="preserve"> </w:delText>
              </w:r>
            </w:del>
          </w:p>
          <w:p w:rsidR="00E16E38" w:rsidRPr="00A50526" w:rsidRDefault="00E16E38" w:rsidP="00E61BC8">
            <w:pPr>
              <w:spacing w:after="0"/>
              <w:rPr>
                <w:color w:val="548DD4"/>
                <w:sz w:val="16"/>
                <w:szCs w:val="16"/>
                <w:lang w:val="en-US"/>
                <w:rPrChange w:id="1350" w:author="Mokaddem Emna" w:date="2013-04-29T00:42:00Z">
                  <w:rPr>
                    <w:color w:val="548DD4"/>
                    <w:sz w:val="16"/>
                    <w:szCs w:val="16"/>
                    <w:lang w:val="fr-FR"/>
                  </w:rPr>
                </w:rPrChange>
              </w:rPr>
            </w:pPr>
            <w:r w:rsidRPr="00A50526">
              <w:rPr>
                <w:color w:val="548DD4"/>
                <w:sz w:val="16"/>
                <w:szCs w:val="16"/>
                <w:lang w:val="en-US"/>
                <w:rPrChange w:id="1351" w:author="Mokaddem Emna" w:date="2013-04-29T00:42:00Z">
                  <w:rPr>
                    <w:color w:val="548DD4"/>
                    <w:sz w:val="16"/>
                    <w:szCs w:val="16"/>
                    <w:lang w:val="fr-FR"/>
                  </w:rPr>
                </w:rPrChange>
              </w:rPr>
              <w:t xml:space="preserve">SVN version: </w:t>
            </w:r>
            <w:r w:rsidR="00395349" w:rsidRPr="00A50526">
              <w:rPr>
                <w:color w:val="548DD4"/>
                <w:sz w:val="16"/>
                <w:szCs w:val="16"/>
                <w:lang w:val="en-US"/>
                <w:rPrChange w:id="1352" w:author="Mokaddem Emna" w:date="2013-04-29T00:42:00Z">
                  <w:rPr>
                    <w:color w:val="548DD4"/>
                    <w:sz w:val="16"/>
                    <w:szCs w:val="16"/>
                    <w:lang w:val="fr-FR"/>
                  </w:rPr>
                </w:rPrChange>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w:t>
            </w:r>
            <w:ins w:id="1353" w:author="Mokaddem Emna" w:date="2013-04-29T00:42:00Z">
              <w:r w:rsidR="00A50526">
                <w:rPr>
                  <w:i/>
                  <w:color w:val="548DD4"/>
                  <w:sz w:val="16"/>
                  <w:szCs w:val="16"/>
                  <w:lang w:val="en-US"/>
                </w:rPr>
                <w:t>9</w:t>
              </w:r>
            </w:ins>
            <w:del w:id="1354" w:author="Mokaddem Emna" w:date="2013-04-29T00:42:00Z">
              <w:r w:rsidR="00EE041E" w:rsidDel="00A50526">
                <w:rPr>
                  <w:i/>
                  <w:color w:val="548DD4"/>
                  <w:sz w:val="16"/>
                  <w:szCs w:val="16"/>
                  <w:lang w:val="en-US"/>
                </w:rPr>
                <w:delText>8</w:delText>
              </w:r>
            </w:del>
            <w:r w:rsidR="00EE041E">
              <w:rPr>
                <w:i/>
                <w:color w:val="548DD4"/>
                <w:sz w:val="16"/>
                <w:szCs w:val="16"/>
                <w:lang w:val="en-US"/>
              </w:rPr>
              <w:t>/0</w:t>
            </w:r>
            <w:ins w:id="1355" w:author="Mokaddem Emna" w:date="2013-04-29T00:42:00Z">
              <w:r w:rsidR="00A50526">
                <w:rPr>
                  <w:i/>
                  <w:color w:val="548DD4"/>
                  <w:sz w:val="16"/>
                  <w:szCs w:val="16"/>
                  <w:lang w:val="en-US"/>
                </w:rPr>
                <w:t>4</w:t>
              </w:r>
            </w:ins>
            <w:del w:id="1356" w:author="Mokaddem Emna" w:date="2013-04-29T00:42:00Z">
              <w:r w:rsidR="00EE041E" w:rsidDel="00A50526">
                <w:rPr>
                  <w:i/>
                  <w:color w:val="548DD4"/>
                  <w:sz w:val="16"/>
                  <w:szCs w:val="16"/>
                  <w:lang w:val="en-US"/>
                </w:rPr>
                <w:delText>3</w:delText>
              </w:r>
            </w:del>
            <w:r w:rsidR="00EE041E">
              <w:rPr>
                <w:i/>
                <w:color w:val="548DD4"/>
                <w:sz w:val="16"/>
                <w:szCs w:val="16"/>
                <w:lang w:val="en-US"/>
              </w:rPr>
              <w:t>/2013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Evidences</w:t>
            </w:r>
          </w:p>
        </w:tc>
      </w:tr>
      <w:tr w:rsidR="00E16E38" w:rsidRPr="007C2567" w:rsidTr="00E61BC8">
        <w:tc>
          <w:tcPr>
            <w:tcW w:w="8613" w:type="dxa"/>
            <w:gridSpan w:val="8"/>
            <w:shd w:val="clear" w:color="auto" w:fill="auto"/>
          </w:tcPr>
          <w:p w:rsidR="005A4085" w:rsidRDefault="005A4085" w:rsidP="001A01AE">
            <w:pPr>
              <w:spacing w:after="0"/>
              <w:jc w:val="center"/>
            </w:pPr>
            <w:r>
              <w:rPr>
                <w:noProof/>
                <w:lang w:val="fr-FR" w:eastAsia="fr-FR"/>
              </w:rPr>
              <w:drawing>
                <wp:inline distT="0" distB="0" distL="0" distR="0" wp14:anchorId="5DC16F26" wp14:editId="60D2005C">
                  <wp:extent cx="4667416" cy="3363963"/>
                  <wp:effectExtent l="0" t="0" r="0" b="825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200.PNG"/>
                          <pic:cNvPicPr/>
                        </pic:nvPicPr>
                        <pic:blipFill>
                          <a:blip r:embed="rId97" cstate="email">
                            <a:extLst>
                              <a:ext uri="{28A0092B-C50C-407E-A947-70E740481C1C}">
                                <a14:useLocalDpi xmlns:a14="http://schemas.microsoft.com/office/drawing/2010/main" val="0"/>
                              </a:ext>
                            </a:extLst>
                          </a:blip>
                          <a:stretch>
                            <a:fillRect/>
                          </a:stretch>
                        </pic:blipFill>
                        <pic:spPr>
                          <a:xfrm>
                            <a:off x="0" y="0"/>
                            <a:ext cx="4670503" cy="3366188"/>
                          </a:xfrm>
                          <a:prstGeom prst="rect">
                            <a:avLst/>
                          </a:prstGeom>
                        </pic:spPr>
                      </pic:pic>
                    </a:graphicData>
                  </a:graphic>
                </wp:inline>
              </w:drawing>
            </w:r>
          </w:p>
          <w:p w:rsidR="005A4085" w:rsidRDefault="005A4085" w:rsidP="001A01AE">
            <w:pPr>
              <w:spacing w:after="0"/>
              <w:jc w:val="center"/>
              <w:rPr>
                <w:ins w:id="1357" w:author="Mokaddem Emna" w:date="2013-04-29T00:47:00Z"/>
              </w:rPr>
            </w:pPr>
            <w:r>
              <w:rPr>
                <w:noProof/>
                <w:lang w:val="fr-FR" w:eastAsia="fr-FR"/>
              </w:rPr>
              <w:lastRenderedPageBreak/>
              <w:drawing>
                <wp:inline distT="0" distB="0" distL="0" distR="0" wp14:anchorId="7364B76A" wp14:editId="79DD5038">
                  <wp:extent cx="3888187" cy="2138137"/>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201.PNG"/>
                          <pic:cNvPicPr/>
                        </pic:nvPicPr>
                        <pic:blipFill>
                          <a:blip r:embed="rId98" cstate="email">
                            <a:extLst>
                              <a:ext uri="{28A0092B-C50C-407E-A947-70E740481C1C}">
                                <a14:useLocalDpi xmlns:a14="http://schemas.microsoft.com/office/drawing/2010/main" val="0"/>
                              </a:ext>
                            </a:extLst>
                          </a:blip>
                          <a:stretch>
                            <a:fillRect/>
                          </a:stretch>
                        </pic:blipFill>
                        <pic:spPr>
                          <a:xfrm>
                            <a:off x="0" y="0"/>
                            <a:ext cx="3894777" cy="2141761"/>
                          </a:xfrm>
                          <a:prstGeom prst="rect">
                            <a:avLst/>
                          </a:prstGeom>
                        </pic:spPr>
                      </pic:pic>
                    </a:graphicData>
                  </a:graphic>
                </wp:inline>
              </w:drawing>
            </w:r>
          </w:p>
          <w:p w:rsidR="0027385F" w:rsidRDefault="0027385F" w:rsidP="001A01AE">
            <w:pPr>
              <w:spacing w:after="0"/>
              <w:jc w:val="center"/>
            </w:pPr>
            <w:ins w:id="1358" w:author="Mokaddem Emna" w:date="2013-04-29T00:47:00Z">
              <w:r>
                <w:rPr>
                  <w:noProof/>
                  <w:lang w:val="fr-FR" w:eastAsia="fr-FR"/>
                </w:rPr>
                <w:drawing>
                  <wp:inline distT="0" distB="0" distL="0" distR="0">
                    <wp:extent cx="4400550" cy="3848100"/>
                    <wp:effectExtent l="0" t="0" r="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202.png"/>
                            <pic:cNvPicPr/>
                          </pic:nvPicPr>
                          <pic:blipFill>
                            <a:blip r:embed="rId99" cstate="email">
                              <a:extLst>
                                <a:ext uri="{28A0092B-C50C-407E-A947-70E740481C1C}">
                                  <a14:useLocalDpi xmlns:a14="http://schemas.microsoft.com/office/drawing/2010/main" val="0"/>
                                </a:ext>
                              </a:extLst>
                            </a:blip>
                            <a:stretch>
                              <a:fillRect/>
                            </a:stretch>
                          </pic:blipFill>
                          <pic:spPr>
                            <a:xfrm>
                              <a:off x="0" y="0"/>
                              <a:ext cx="4401165" cy="3848638"/>
                            </a:xfrm>
                            <a:prstGeom prst="rect">
                              <a:avLst/>
                            </a:prstGeom>
                          </pic:spPr>
                        </pic:pic>
                      </a:graphicData>
                    </a:graphic>
                  </wp:inline>
                </w:drawing>
              </w:r>
            </w:ins>
          </w:p>
          <w:p w:rsidR="005A4085" w:rsidRDefault="006B0341" w:rsidP="001A01AE">
            <w:pPr>
              <w:spacing w:after="0"/>
              <w:jc w:val="center"/>
              <w:rPr>
                <w:ins w:id="1359" w:author="Mokaddem Emna" w:date="2013-04-29T00:44:00Z"/>
                <w:noProof/>
                <w:lang w:val="fr-FR" w:eastAsia="fr-FR"/>
              </w:rPr>
            </w:pPr>
            <w:r>
              <w:rPr>
                <w:noProof/>
                <w:lang w:val="fr-FR" w:eastAsia="fr-FR"/>
              </w:rPr>
              <w:lastRenderedPageBreak/>
              <w:t xml:space="preserve"> </w:t>
            </w:r>
            <w:r>
              <w:rPr>
                <w:noProof/>
                <w:lang w:val="fr-FR" w:eastAsia="fr-FR"/>
              </w:rPr>
              <w:drawing>
                <wp:inline distT="0" distB="0" distL="0" distR="0" wp14:anchorId="3A5B7825" wp14:editId="621CEA66">
                  <wp:extent cx="3478078" cy="3625795"/>
                  <wp:effectExtent l="0" t="0" r="825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77406" cy="3625094"/>
                          </a:xfrm>
                          <a:prstGeom prst="rect">
                            <a:avLst/>
                          </a:prstGeom>
                        </pic:spPr>
                      </pic:pic>
                    </a:graphicData>
                  </a:graphic>
                </wp:inline>
              </w:drawing>
            </w:r>
          </w:p>
          <w:p w:rsidR="00A25469" w:rsidRDefault="00A25469" w:rsidP="001A01AE">
            <w:pPr>
              <w:spacing w:after="0"/>
              <w:jc w:val="center"/>
            </w:pPr>
          </w:p>
          <w:p w:rsidR="00E16E38" w:rsidRDefault="005A4085" w:rsidP="001A01AE">
            <w:pPr>
              <w:spacing w:after="0"/>
              <w:jc w:val="center"/>
              <w:rPr>
                <w:ins w:id="1360" w:author="Mokaddem Emna" w:date="2013-04-29T00:44:00Z"/>
                <w:color w:val="548DD4"/>
                <w:sz w:val="16"/>
                <w:szCs w:val="16"/>
                <w:lang w:val="en-US"/>
              </w:rPr>
            </w:pPr>
            <w:del w:id="1361" w:author="Mokaddem Emna" w:date="2013-04-29T00:42:00Z">
              <w:r w:rsidDel="00A50526">
                <w:rPr>
                  <w:noProof/>
                  <w:lang w:val="fr-FR" w:eastAsia="fr-FR"/>
                </w:rPr>
                <w:drawing>
                  <wp:inline distT="0" distB="0" distL="0" distR="0" wp14:anchorId="6D963D59" wp14:editId="37BC7B0A">
                    <wp:extent cx="3490622" cy="2050574"/>
                    <wp:effectExtent l="0" t="0" r="0" b="698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0204.PNG"/>
                            <pic:cNvPicPr/>
                          </pic:nvPicPr>
                          <pic:blipFill>
                            <a:blip r:embed="rId101" cstate="email">
                              <a:extLst>
                                <a:ext uri="{28A0092B-C50C-407E-A947-70E740481C1C}">
                                  <a14:useLocalDpi xmlns:a14="http://schemas.microsoft.com/office/drawing/2010/main" val="0"/>
                                </a:ext>
                              </a:extLst>
                            </a:blip>
                            <a:stretch>
                              <a:fillRect/>
                            </a:stretch>
                          </pic:blipFill>
                          <pic:spPr>
                            <a:xfrm>
                              <a:off x="0" y="0"/>
                              <a:ext cx="3492586" cy="2051728"/>
                            </a:xfrm>
                            <a:prstGeom prst="rect">
                              <a:avLst/>
                            </a:prstGeom>
                          </pic:spPr>
                        </pic:pic>
                      </a:graphicData>
                    </a:graphic>
                  </wp:inline>
                </w:drawing>
              </w:r>
            </w:del>
          </w:p>
          <w:p w:rsidR="00A25469" w:rsidRPr="007C2567" w:rsidRDefault="00A25469" w:rsidP="001A01AE">
            <w:pPr>
              <w:spacing w:after="0"/>
              <w:jc w:val="center"/>
              <w:rPr>
                <w:color w:val="548DD4"/>
                <w:sz w:val="16"/>
                <w:szCs w:val="16"/>
                <w:lang w:val="en-US"/>
              </w:rPr>
            </w:pPr>
            <w:ins w:id="1362" w:author="Mokaddem Emna" w:date="2013-04-29T00:45:00Z">
              <w:r>
                <w:rPr>
                  <w:noProof/>
                  <w:color w:val="548DD4"/>
                  <w:sz w:val="16"/>
                  <w:szCs w:val="16"/>
                  <w:lang w:val="fr-FR" w:eastAsia="fr-FR"/>
                  <w:rPrChange w:id="1363">
                    <w:rPr>
                      <w:noProof/>
                      <w:lang w:val="fr-FR" w:eastAsia="fr-FR"/>
                    </w:rPr>
                  </w:rPrChange>
                </w:rPr>
                <w:drawing>
                  <wp:inline distT="0" distB="0" distL="0" distR="0">
                    <wp:extent cx="4533900" cy="2200275"/>
                    <wp:effectExtent l="0" t="0" r="0" b="9525"/>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204.png"/>
                            <pic:cNvPicPr/>
                          </pic:nvPicPr>
                          <pic:blipFill>
                            <a:blip r:embed="rId102" cstate="email">
                              <a:extLst>
                                <a:ext uri="{28A0092B-C50C-407E-A947-70E740481C1C}">
                                  <a14:useLocalDpi xmlns:a14="http://schemas.microsoft.com/office/drawing/2010/main" val="0"/>
                                </a:ext>
                              </a:extLst>
                            </a:blip>
                            <a:stretch>
                              <a:fillRect/>
                            </a:stretch>
                          </pic:blipFill>
                          <pic:spPr>
                            <a:xfrm>
                              <a:off x="0" y="0"/>
                              <a:ext cx="4534533" cy="2200582"/>
                            </a:xfrm>
                            <a:prstGeom prst="rect">
                              <a:avLst/>
                            </a:prstGeom>
                          </pic:spPr>
                        </pic:pic>
                      </a:graphicData>
                    </a:graphic>
                  </wp:inline>
                </w:drawing>
              </w:r>
            </w:ins>
          </w:p>
        </w:tc>
      </w:tr>
      <w:tr w:rsidR="001A01AE" w:rsidRPr="0056181B" w:rsidTr="00AE5E00">
        <w:tc>
          <w:tcPr>
            <w:tcW w:w="865" w:type="dxa"/>
            <w:shd w:val="clear" w:color="auto" w:fill="auto"/>
            <w:vAlign w:val="center"/>
          </w:tcPr>
          <w:p w:rsidR="001A01AE" w:rsidRPr="00544FC8" w:rsidRDefault="001A01AE" w:rsidP="00E12E47">
            <w:pPr>
              <w:spacing w:after="0"/>
              <w:jc w:val="center"/>
              <w:rPr>
                <w:i/>
                <w:sz w:val="14"/>
                <w:szCs w:val="14"/>
              </w:rPr>
            </w:pPr>
            <w:r w:rsidRPr="003C0A28">
              <w:rPr>
                <w:rFonts w:cstheme="minorHAnsi"/>
                <w:i/>
                <w:sz w:val="14"/>
                <w:szCs w:val="14"/>
              </w:rPr>
              <w:lastRenderedPageBreak/>
              <w:t>Step-10</w:t>
            </w:r>
          </w:p>
        </w:tc>
        <w:tc>
          <w:tcPr>
            <w:tcW w:w="3499" w:type="dxa"/>
            <w:gridSpan w:val="4"/>
            <w:shd w:val="clear" w:color="auto" w:fill="auto"/>
          </w:tcPr>
          <w:p w:rsidR="001A01AE" w:rsidRPr="00057FF1" w:rsidRDefault="001A01AE" w:rsidP="00E12E47">
            <w:r>
              <w:t xml:space="preserve">Perform the steps of </w:t>
            </w:r>
            <w:r>
              <w:rPr>
                <w:lang w:val="en-US"/>
              </w:rPr>
              <w:t>WEBC-VTP-</w:t>
            </w:r>
            <w:r>
              <w:rPr>
                <w:lang w:val="en-US"/>
              </w:rPr>
              <w:lastRenderedPageBreak/>
              <w:t>0020</w:t>
            </w:r>
          </w:p>
        </w:tc>
        <w:tc>
          <w:tcPr>
            <w:tcW w:w="2690" w:type="dxa"/>
            <w:gridSpan w:val="2"/>
            <w:shd w:val="clear" w:color="auto" w:fill="auto"/>
          </w:tcPr>
          <w:p w:rsidR="001A01AE" w:rsidRPr="00057FF1" w:rsidRDefault="001A01AE" w:rsidP="00E12E47">
            <w:pPr>
              <w:rPr>
                <w:lang w:val="en-US"/>
              </w:rPr>
            </w:pPr>
          </w:p>
        </w:tc>
        <w:tc>
          <w:tcPr>
            <w:tcW w:w="1559" w:type="dxa"/>
            <w:shd w:val="clear" w:color="auto" w:fill="00FF00"/>
            <w:vAlign w:val="center"/>
          </w:tcPr>
          <w:p w:rsidR="001A01AE" w:rsidRPr="0056181B" w:rsidRDefault="001A01AE" w:rsidP="00E12E47">
            <w:pPr>
              <w:spacing w:after="0"/>
              <w:jc w:val="center"/>
              <w:rPr>
                <w:i/>
                <w:sz w:val="14"/>
                <w:szCs w:val="14"/>
              </w:rPr>
            </w:pPr>
          </w:p>
        </w:tc>
      </w:tr>
      <w:tr w:rsidR="001A01AE" w:rsidRPr="0056181B" w:rsidTr="00AE5E00">
        <w:tc>
          <w:tcPr>
            <w:tcW w:w="865" w:type="dxa"/>
            <w:shd w:val="clear" w:color="auto" w:fill="auto"/>
            <w:vAlign w:val="center"/>
          </w:tcPr>
          <w:p w:rsidR="001A01AE" w:rsidRPr="003C0A28" w:rsidRDefault="001A01AE" w:rsidP="00E12E47">
            <w:pPr>
              <w:spacing w:after="0"/>
              <w:jc w:val="center"/>
              <w:rPr>
                <w:rFonts w:cstheme="minorHAnsi"/>
                <w:i/>
                <w:sz w:val="14"/>
                <w:szCs w:val="14"/>
              </w:rPr>
            </w:pPr>
            <w:r>
              <w:rPr>
                <w:rFonts w:cstheme="minorHAnsi"/>
                <w:i/>
                <w:sz w:val="14"/>
                <w:szCs w:val="14"/>
              </w:rPr>
              <w:lastRenderedPageBreak/>
              <w:t>Step-20</w:t>
            </w:r>
          </w:p>
        </w:tc>
        <w:tc>
          <w:tcPr>
            <w:tcW w:w="3499" w:type="dxa"/>
            <w:gridSpan w:val="4"/>
            <w:shd w:val="clear" w:color="auto" w:fill="auto"/>
          </w:tcPr>
          <w:p w:rsidR="001A01AE" w:rsidRDefault="001A01AE" w:rsidP="00E12E47">
            <w:r w:rsidRPr="00057FF1">
              <w:rPr>
                <w:rFonts w:cstheme="minorHAnsi"/>
              </w:rPr>
              <w:t>On the toolbar, click on</w:t>
            </w:r>
            <w:r>
              <w:rPr>
                <w:rFonts w:cstheme="minorHAnsi"/>
              </w:rPr>
              <w:t xml:space="preserve"> </w:t>
            </w:r>
            <w:r w:rsidRPr="00057FF1">
              <w:rPr>
                <w:rFonts w:cstheme="minorHAnsi"/>
              </w:rPr>
              <w:t xml:space="preserve">the </w:t>
            </w:r>
            <w:r>
              <w:rPr>
                <w:rFonts w:cstheme="minorHAnsi"/>
              </w:rPr>
              <w:t>“</w:t>
            </w:r>
            <w:r w:rsidRPr="00057FF1">
              <w:rPr>
                <w:rFonts w:cstheme="minorHAnsi"/>
              </w:rPr>
              <w:t>Search</w:t>
            </w:r>
            <w:r>
              <w:rPr>
                <w:rFonts w:cstheme="minorHAnsi"/>
              </w:rPr>
              <w:t>”</w:t>
            </w:r>
            <w:r w:rsidRPr="00057FF1">
              <w:rPr>
                <w:rFonts w:cstheme="minorHAnsi"/>
              </w:rPr>
              <w:t xml:space="preserve"> button icon</w:t>
            </w:r>
          </w:p>
        </w:tc>
        <w:tc>
          <w:tcPr>
            <w:tcW w:w="2690" w:type="dxa"/>
            <w:gridSpan w:val="2"/>
            <w:shd w:val="clear" w:color="auto" w:fill="auto"/>
          </w:tcPr>
          <w:p w:rsidR="001A01AE" w:rsidDel="00D0253C" w:rsidRDefault="001A01AE" w:rsidP="00E12E47">
            <w:pPr>
              <w:rPr>
                <w:lang w:val="en-US"/>
              </w:rPr>
            </w:pPr>
            <w:r w:rsidRPr="003C0A28">
              <w:rPr>
                <w:rFonts w:cstheme="minorHAnsi"/>
                <w:lang w:val="en-US"/>
              </w:rPr>
              <w:t>The search widget is opened</w:t>
            </w:r>
            <w:r>
              <w:rPr>
                <w:rFonts w:cstheme="minorHAnsi"/>
                <w:lang w:val="en-US"/>
              </w:rPr>
              <w:t>.</w:t>
            </w:r>
          </w:p>
        </w:tc>
        <w:tc>
          <w:tcPr>
            <w:tcW w:w="1559" w:type="dxa"/>
            <w:shd w:val="clear" w:color="auto" w:fill="00FF00"/>
            <w:vAlign w:val="center"/>
          </w:tcPr>
          <w:p w:rsidR="001A01AE" w:rsidRPr="0056181B" w:rsidRDefault="001A01AE" w:rsidP="00E12E47">
            <w:pPr>
              <w:spacing w:after="0"/>
              <w:jc w:val="center"/>
              <w:rPr>
                <w:i/>
                <w:sz w:val="14"/>
                <w:szCs w:val="14"/>
              </w:rPr>
            </w:pPr>
          </w:p>
        </w:tc>
      </w:tr>
      <w:tr w:rsidR="001A01AE" w:rsidRPr="00732447" w:rsidTr="00AE5E00">
        <w:tc>
          <w:tcPr>
            <w:tcW w:w="865" w:type="dxa"/>
            <w:shd w:val="clear" w:color="auto" w:fill="auto"/>
            <w:vAlign w:val="center"/>
          </w:tcPr>
          <w:p w:rsidR="001A01AE" w:rsidRDefault="001A01AE" w:rsidP="00E12E47">
            <w:pPr>
              <w:spacing w:after="0"/>
              <w:jc w:val="center"/>
              <w:rPr>
                <w:i/>
                <w:sz w:val="14"/>
                <w:szCs w:val="14"/>
              </w:rPr>
            </w:pPr>
            <w:r>
              <w:rPr>
                <w:i/>
                <w:sz w:val="14"/>
                <w:szCs w:val="14"/>
              </w:rPr>
              <w:t>Step-30</w:t>
            </w:r>
          </w:p>
        </w:tc>
        <w:tc>
          <w:tcPr>
            <w:tcW w:w="3499" w:type="dxa"/>
            <w:gridSpan w:val="4"/>
            <w:shd w:val="clear" w:color="auto" w:fill="auto"/>
          </w:tcPr>
          <w:p w:rsidR="001A01AE" w:rsidRDefault="001A01AE" w:rsidP="00E12E47">
            <w:r>
              <w:rPr>
                <w:rFonts w:cstheme="minorHAnsi"/>
              </w:rPr>
              <w:t>Set the</w:t>
            </w:r>
            <w:r w:rsidRPr="00D61852">
              <w:rPr>
                <w:rFonts w:cstheme="minorHAnsi"/>
              </w:rPr>
              <w:t xml:space="preserve"> start </w:t>
            </w:r>
            <w:r>
              <w:rPr>
                <w:rFonts w:cstheme="minorHAnsi"/>
              </w:rPr>
              <w:t>date to 2009-05-01 and end date to 2009-07-01 using the calenda</w:t>
            </w:r>
            <w:r w:rsidRPr="00D61852">
              <w:rPr>
                <w:rFonts w:cstheme="minorHAnsi"/>
              </w:rPr>
              <w:t>r</w:t>
            </w:r>
            <w:r>
              <w:rPr>
                <w:rFonts w:cstheme="minorHAnsi"/>
              </w:rPr>
              <w:t xml:space="preserve"> widget</w:t>
            </w:r>
          </w:p>
        </w:tc>
        <w:tc>
          <w:tcPr>
            <w:tcW w:w="2690" w:type="dxa"/>
            <w:gridSpan w:val="2"/>
            <w:shd w:val="clear" w:color="auto" w:fill="auto"/>
          </w:tcPr>
          <w:p w:rsidR="001A01AE" w:rsidRDefault="001A01AE" w:rsidP="00E12E47">
            <w:pPr>
              <w:rPr>
                <w:lang w:val="en-US"/>
              </w:rPr>
            </w:pPr>
          </w:p>
        </w:tc>
        <w:tc>
          <w:tcPr>
            <w:tcW w:w="1559" w:type="dxa"/>
            <w:shd w:val="clear" w:color="auto" w:fill="00FF00"/>
            <w:vAlign w:val="center"/>
          </w:tcPr>
          <w:p w:rsidR="001A01AE" w:rsidRPr="00732447" w:rsidRDefault="001A01AE" w:rsidP="00E12E47">
            <w:pPr>
              <w:spacing w:after="0"/>
              <w:jc w:val="center"/>
              <w:rPr>
                <w:i/>
                <w:sz w:val="14"/>
                <w:szCs w:val="14"/>
                <w:lang w:val="en-US"/>
              </w:rPr>
            </w:pPr>
          </w:p>
        </w:tc>
      </w:tr>
      <w:tr w:rsidR="001A01AE" w:rsidRPr="00732447" w:rsidTr="00AE5E00">
        <w:tc>
          <w:tcPr>
            <w:tcW w:w="865" w:type="dxa"/>
            <w:shd w:val="clear" w:color="auto" w:fill="auto"/>
            <w:vAlign w:val="center"/>
          </w:tcPr>
          <w:p w:rsidR="001A01AE" w:rsidRPr="005D1206" w:rsidRDefault="001A01AE" w:rsidP="00E12E47">
            <w:pPr>
              <w:spacing w:after="0"/>
              <w:jc w:val="center"/>
              <w:rPr>
                <w:i/>
                <w:sz w:val="14"/>
                <w:szCs w:val="14"/>
              </w:rPr>
            </w:pPr>
            <w:r>
              <w:rPr>
                <w:i/>
                <w:sz w:val="14"/>
                <w:szCs w:val="14"/>
              </w:rPr>
              <w:t>Step-40</w:t>
            </w:r>
          </w:p>
        </w:tc>
        <w:tc>
          <w:tcPr>
            <w:tcW w:w="3499" w:type="dxa"/>
            <w:gridSpan w:val="4"/>
            <w:shd w:val="clear" w:color="auto" w:fill="auto"/>
          </w:tcPr>
          <w:p w:rsidR="001A01AE" w:rsidRPr="00E24DDB" w:rsidRDefault="001A01AE" w:rsidP="00E12E47">
            <w:pPr>
              <w:rPr>
                <w:b/>
              </w:rPr>
            </w:pPr>
            <w:r>
              <w:t>Click on the “Area”  tab</w:t>
            </w:r>
          </w:p>
        </w:tc>
        <w:tc>
          <w:tcPr>
            <w:tcW w:w="2690" w:type="dxa"/>
            <w:gridSpan w:val="2"/>
            <w:shd w:val="clear" w:color="auto" w:fill="auto"/>
          </w:tcPr>
          <w:p w:rsidR="001A01AE" w:rsidRPr="003C0A28" w:rsidRDefault="001A01AE" w:rsidP="00E12E47">
            <w:pPr>
              <w:rPr>
                <w:lang w:val="en-US"/>
              </w:rPr>
            </w:pPr>
            <w:r>
              <w:rPr>
                <w:lang w:val="en-US"/>
              </w:rPr>
              <w:t>The area coordinates fields are displayed</w:t>
            </w:r>
          </w:p>
        </w:tc>
        <w:tc>
          <w:tcPr>
            <w:tcW w:w="1559" w:type="dxa"/>
            <w:shd w:val="clear" w:color="auto" w:fill="00FF00"/>
            <w:vAlign w:val="center"/>
          </w:tcPr>
          <w:p w:rsidR="001A01AE" w:rsidRPr="00732447" w:rsidRDefault="001A01AE" w:rsidP="00E12E47">
            <w:pPr>
              <w:spacing w:after="0"/>
              <w:jc w:val="center"/>
              <w:rPr>
                <w:i/>
                <w:sz w:val="14"/>
                <w:szCs w:val="14"/>
                <w:lang w:val="en-US"/>
              </w:rPr>
            </w:pPr>
          </w:p>
        </w:tc>
      </w:tr>
      <w:tr w:rsidR="001A01AE" w:rsidRPr="00732447" w:rsidTr="00AE5E00">
        <w:tc>
          <w:tcPr>
            <w:tcW w:w="865" w:type="dxa"/>
            <w:shd w:val="clear" w:color="auto" w:fill="auto"/>
            <w:vAlign w:val="center"/>
          </w:tcPr>
          <w:p w:rsidR="001A01AE" w:rsidRDefault="001A01AE" w:rsidP="00E12E47">
            <w:pPr>
              <w:spacing w:after="0"/>
              <w:jc w:val="center"/>
              <w:rPr>
                <w:i/>
                <w:sz w:val="14"/>
                <w:szCs w:val="14"/>
              </w:rPr>
            </w:pPr>
            <w:r>
              <w:rPr>
                <w:i/>
                <w:sz w:val="14"/>
                <w:szCs w:val="14"/>
              </w:rPr>
              <w:t>Step-50</w:t>
            </w:r>
          </w:p>
        </w:tc>
        <w:tc>
          <w:tcPr>
            <w:tcW w:w="3499" w:type="dxa"/>
            <w:gridSpan w:val="4"/>
            <w:shd w:val="clear" w:color="auto" w:fill="auto"/>
          </w:tcPr>
          <w:p w:rsidR="001A01AE" w:rsidRDefault="001A01AE" w:rsidP="00E12E47">
            <w:pPr>
              <w:rPr>
                <w:lang w:val="en-US"/>
              </w:rPr>
            </w:pPr>
            <w:r>
              <w:rPr>
                <w:lang w:val="en-US"/>
              </w:rPr>
              <w:t>Uncheck “Use map extent”.</w:t>
            </w:r>
          </w:p>
          <w:p w:rsidR="001A01AE" w:rsidRDefault="001A01AE" w:rsidP="00E12E47">
            <w:pPr>
              <w:rPr>
                <w:lang w:val="en-US"/>
              </w:rPr>
            </w:pPr>
            <w:r w:rsidRPr="00516C55">
              <w:rPr>
                <w:lang w:val="en-US"/>
              </w:rPr>
              <w:t>Set the area coordinates manually</w:t>
            </w:r>
            <w:r>
              <w:rPr>
                <w:lang w:val="en-US"/>
              </w:rPr>
              <w:t xml:space="preserve"> with</w:t>
            </w:r>
          </w:p>
          <w:p w:rsidR="001A01AE" w:rsidRDefault="001A01AE" w:rsidP="00E12E47">
            <w:pPr>
              <w:rPr>
                <w:lang w:val="en-US"/>
              </w:rPr>
            </w:pPr>
          </w:p>
          <w:p w:rsidR="001A01AE" w:rsidRDefault="001A01AE" w:rsidP="00E12E47">
            <w:pPr>
              <w:rPr>
                <w:lang w:val="en-US"/>
              </w:rPr>
            </w:pPr>
            <w:r>
              <w:rPr>
                <w:lang w:val="en-US"/>
              </w:rPr>
              <w:t>West : -20</w:t>
            </w:r>
          </w:p>
          <w:p w:rsidR="001A01AE" w:rsidRDefault="001A01AE" w:rsidP="00E12E47">
            <w:pPr>
              <w:rPr>
                <w:lang w:val="en-US"/>
              </w:rPr>
            </w:pPr>
            <w:r>
              <w:rPr>
                <w:lang w:val="en-US"/>
              </w:rPr>
              <w:t>South: -20</w:t>
            </w:r>
          </w:p>
          <w:p w:rsidR="001A01AE" w:rsidRDefault="001A01AE" w:rsidP="00E12E47">
            <w:pPr>
              <w:rPr>
                <w:lang w:val="en-US"/>
              </w:rPr>
            </w:pPr>
            <w:r>
              <w:rPr>
                <w:lang w:val="en-US"/>
              </w:rPr>
              <w:t>East : 20</w:t>
            </w:r>
          </w:p>
          <w:p w:rsidR="001A01AE" w:rsidRDefault="001A01AE" w:rsidP="00E12E47">
            <w:r>
              <w:rPr>
                <w:lang w:val="en-US"/>
              </w:rPr>
              <w:t>North : 20</w:t>
            </w:r>
          </w:p>
        </w:tc>
        <w:tc>
          <w:tcPr>
            <w:tcW w:w="2690" w:type="dxa"/>
            <w:gridSpan w:val="2"/>
            <w:shd w:val="clear" w:color="auto" w:fill="auto"/>
          </w:tcPr>
          <w:p w:rsidR="001A01AE" w:rsidRDefault="001A01AE" w:rsidP="00E12E47">
            <w:pPr>
              <w:rPr>
                <w:lang w:val="en-US"/>
              </w:rPr>
            </w:pPr>
            <w:r>
              <w:rPr>
                <w:lang w:val="en-US"/>
              </w:rPr>
              <w:t>The area coordinates are displayed</w:t>
            </w:r>
          </w:p>
        </w:tc>
        <w:tc>
          <w:tcPr>
            <w:tcW w:w="1559" w:type="dxa"/>
            <w:shd w:val="clear" w:color="auto" w:fill="00FF00"/>
            <w:vAlign w:val="center"/>
          </w:tcPr>
          <w:p w:rsidR="001A01AE" w:rsidRPr="00732447" w:rsidRDefault="001A01AE" w:rsidP="00E12E47">
            <w:pPr>
              <w:spacing w:after="0"/>
              <w:jc w:val="center"/>
              <w:rPr>
                <w:i/>
                <w:sz w:val="14"/>
                <w:szCs w:val="14"/>
                <w:lang w:val="en-US"/>
              </w:rPr>
            </w:pPr>
          </w:p>
        </w:tc>
      </w:tr>
      <w:tr w:rsidR="001A01AE" w:rsidRPr="009B26D3" w:rsidTr="00AE5E00">
        <w:tc>
          <w:tcPr>
            <w:tcW w:w="865" w:type="dxa"/>
            <w:shd w:val="clear" w:color="auto" w:fill="auto"/>
            <w:vAlign w:val="center"/>
          </w:tcPr>
          <w:p w:rsidR="001A01AE" w:rsidRPr="00544FC8" w:rsidRDefault="001A01AE" w:rsidP="00E12E47">
            <w:pPr>
              <w:spacing w:after="0"/>
              <w:jc w:val="center"/>
              <w:rPr>
                <w:i/>
                <w:sz w:val="14"/>
                <w:szCs w:val="14"/>
              </w:rPr>
            </w:pPr>
            <w:r>
              <w:rPr>
                <w:i/>
                <w:sz w:val="14"/>
                <w:szCs w:val="14"/>
              </w:rPr>
              <w:t>Step-6</w:t>
            </w:r>
            <w:r w:rsidRPr="005D1206">
              <w:rPr>
                <w:i/>
                <w:sz w:val="14"/>
                <w:szCs w:val="14"/>
              </w:rPr>
              <w:t>0</w:t>
            </w:r>
          </w:p>
        </w:tc>
        <w:tc>
          <w:tcPr>
            <w:tcW w:w="3499" w:type="dxa"/>
            <w:gridSpan w:val="4"/>
            <w:shd w:val="clear" w:color="auto" w:fill="auto"/>
          </w:tcPr>
          <w:p w:rsidR="001A01AE" w:rsidRPr="00057FF1" w:rsidRDefault="001A01AE" w:rsidP="00E12E47">
            <w:r>
              <w:rPr>
                <w:rFonts w:cstheme="minorHAnsi"/>
              </w:rPr>
              <w:t>Click on ‘Advanced’ tab</w:t>
            </w:r>
          </w:p>
        </w:tc>
        <w:tc>
          <w:tcPr>
            <w:tcW w:w="2690" w:type="dxa"/>
            <w:gridSpan w:val="2"/>
            <w:shd w:val="clear" w:color="auto" w:fill="auto"/>
          </w:tcPr>
          <w:p w:rsidR="001A01AE" w:rsidRDefault="001A01AE" w:rsidP="00E12E47">
            <w:pPr>
              <w:spacing w:after="0"/>
              <w:rPr>
                <w:rFonts w:cstheme="minorHAnsi"/>
                <w:lang w:val="en-US"/>
              </w:rPr>
            </w:pPr>
            <w:r>
              <w:rPr>
                <w:rFonts w:cstheme="minorHAnsi"/>
                <w:lang w:val="en-US"/>
              </w:rPr>
              <w:t>The advanced search criteria related to the selected dataset are displayed by suitable widgets (sliders for ranges, check boxes group for multiple valued criteria)</w:t>
            </w:r>
          </w:p>
          <w:p w:rsidR="001A01AE" w:rsidRPr="00732447" w:rsidRDefault="001A01AE" w:rsidP="00E12E47">
            <w:pPr>
              <w:rPr>
                <w:lang w:val="en-GB"/>
              </w:rPr>
            </w:pPr>
          </w:p>
        </w:tc>
        <w:tc>
          <w:tcPr>
            <w:tcW w:w="1559" w:type="dxa"/>
            <w:tcBorders>
              <w:bottom w:val="single" w:sz="6" w:space="0" w:color="auto"/>
            </w:tcBorders>
            <w:shd w:val="clear" w:color="auto" w:fill="00FF00"/>
            <w:vAlign w:val="center"/>
          </w:tcPr>
          <w:p w:rsidR="001A01AE" w:rsidRPr="009B26D3" w:rsidRDefault="001A01AE" w:rsidP="00E12E47">
            <w:pPr>
              <w:spacing w:after="0"/>
              <w:jc w:val="center"/>
              <w:rPr>
                <w:sz w:val="14"/>
                <w:szCs w:val="14"/>
                <w:highlight w:val="yellow"/>
                <w:lang w:val="en-GB"/>
              </w:rPr>
            </w:pPr>
          </w:p>
        </w:tc>
      </w:tr>
      <w:tr w:rsidR="001A01AE" w:rsidRPr="009B26D3" w:rsidTr="00AE5E00">
        <w:tc>
          <w:tcPr>
            <w:tcW w:w="865" w:type="dxa"/>
            <w:shd w:val="clear" w:color="auto" w:fill="auto"/>
            <w:vAlign w:val="center"/>
          </w:tcPr>
          <w:p w:rsidR="001A01AE" w:rsidRDefault="001A01AE" w:rsidP="00E12E47">
            <w:pPr>
              <w:spacing w:after="0"/>
              <w:jc w:val="center"/>
              <w:rPr>
                <w:i/>
                <w:sz w:val="14"/>
                <w:szCs w:val="14"/>
              </w:rPr>
            </w:pPr>
            <w:r>
              <w:rPr>
                <w:i/>
                <w:sz w:val="14"/>
                <w:szCs w:val="14"/>
              </w:rPr>
              <w:t>Step-7</w:t>
            </w:r>
            <w:r w:rsidRPr="005D1206">
              <w:rPr>
                <w:i/>
                <w:sz w:val="14"/>
                <w:szCs w:val="14"/>
              </w:rPr>
              <w:t>0</w:t>
            </w:r>
          </w:p>
        </w:tc>
        <w:tc>
          <w:tcPr>
            <w:tcW w:w="3499" w:type="dxa"/>
            <w:gridSpan w:val="4"/>
            <w:shd w:val="clear" w:color="auto" w:fill="auto"/>
          </w:tcPr>
          <w:p w:rsidR="001A01AE" w:rsidRDefault="00B977CA" w:rsidP="00E12E47">
            <w:r>
              <w:rPr>
                <w:rFonts w:cstheme="minorHAnsi"/>
              </w:rPr>
              <w:t>Check “ “Ascending” for Pass, and put value from 500 to 1000 for Orbit</w:t>
            </w:r>
          </w:p>
        </w:tc>
        <w:tc>
          <w:tcPr>
            <w:tcW w:w="2690" w:type="dxa"/>
            <w:gridSpan w:val="2"/>
            <w:shd w:val="clear" w:color="auto" w:fill="auto"/>
          </w:tcPr>
          <w:p w:rsidR="001A01AE" w:rsidRDefault="001A01AE" w:rsidP="00E12E47">
            <w:pPr>
              <w:rPr>
                <w:lang w:val="en-GB"/>
              </w:rPr>
            </w:pPr>
          </w:p>
        </w:tc>
        <w:tc>
          <w:tcPr>
            <w:tcW w:w="1559" w:type="dxa"/>
            <w:tcBorders>
              <w:top w:val="single" w:sz="6" w:space="0" w:color="auto"/>
              <w:bottom w:val="single" w:sz="6" w:space="0" w:color="auto"/>
            </w:tcBorders>
            <w:shd w:val="clear" w:color="auto" w:fill="00FF00"/>
            <w:vAlign w:val="center"/>
          </w:tcPr>
          <w:p w:rsidR="001A01AE" w:rsidRPr="009B26D3" w:rsidRDefault="001A01AE" w:rsidP="00E12E47">
            <w:pPr>
              <w:spacing w:after="0"/>
              <w:jc w:val="center"/>
              <w:rPr>
                <w:sz w:val="14"/>
                <w:szCs w:val="14"/>
                <w:highlight w:val="yellow"/>
                <w:lang w:val="en-GB"/>
              </w:rPr>
            </w:pPr>
          </w:p>
        </w:tc>
      </w:tr>
      <w:tr w:rsidR="001A01AE" w:rsidRPr="0056181B" w:rsidTr="00AE5E00">
        <w:tc>
          <w:tcPr>
            <w:tcW w:w="865" w:type="dxa"/>
            <w:shd w:val="clear" w:color="auto" w:fill="auto"/>
            <w:vAlign w:val="center"/>
          </w:tcPr>
          <w:p w:rsidR="001A01AE" w:rsidRDefault="001A01AE" w:rsidP="00E12E47">
            <w:pPr>
              <w:spacing w:after="0"/>
              <w:jc w:val="center"/>
              <w:rPr>
                <w:i/>
                <w:sz w:val="14"/>
                <w:szCs w:val="14"/>
              </w:rPr>
            </w:pPr>
            <w:r>
              <w:rPr>
                <w:i/>
                <w:sz w:val="14"/>
                <w:szCs w:val="14"/>
              </w:rPr>
              <w:t>Step-8</w:t>
            </w:r>
            <w:r w:rsidRPr="005D1206">
              <w:rPr>
                <w:i/>
                <w:sz w:val="14"/>
                <w:szCs w:val="14"/>
              </w:rPr>
              <w:t>0</w:t>
            </w:r>
          </w:p>
        </w:tc>
        <w:tc>
          <w:tcPr>
            <w:tcW w:w="3499" w:type="dxa"/>
            <w:gridSpan w:val="4"/>
            <w:shd w:val="clear" w:color="auto" w:fill="auto"/>
          </w:tcPr>
          <w:p w:rsidR="001A01AE" w:rsidRDefault="001A01AE" w:rsidP="00E12E47">
            <w:r>
              <w:rPr>
                <w:rFonts w:cstheme="minorHAnsi"/>
              </w:rPr>
              <w:t>Click on ‘Download Options’ tab</w:t>
            </w:r>
          </w:p>
        </w:tc>
        <w:tc>
          <w:tcPr>
            <w:tcW w:w="2690" w:type="dxa"/>
            <w:gridSpan w:val="2"/>
            <w:shd w:val="clear" w:color="auto" w:fill="auto"/>
          </w:tcPr>
          <w:p w:rsidR="001A01AE" w:rsidRDefault="001A01AE" w:rsidP="00E12E47">
            <w:pPr>
              <w:spacing w:after="0"/>
              <w:rPr>
                <w:rFonts w:cstheme="minorHAnsi"/>
                <w:lang w:val="en-US"/>
              </w:rPr>
            </w:pPr>
            <w:r>
              <w:rPr>
                <w:rFonts w:cstheme="minorHAnsi"/>
                <w:lang w:val="en-US"/>
              </w:rPr>
              <w:t>The Download options related to the selected dataset are displayed by select boxes.</w:t>
            </w:r>
            <w:ins w:id="1364" w:author="Mokaddem Emna" w:date="2013-04-29T00:48:00Z">
              <w:r w:rsidR="00B15F7C">
                <w:rPr>
                  <w:rFonts w:cstheme="minorHAnsi"/>
                  <w:lang w:val="en-US"/>
                </w:rPr>
                <w:t xml:space="preserve"> The default selected values are “None”</w:t>
              </w:r>
            </w:ins>
          </w:p>
          <w:p w:rsidR="001A01AE" w:rsidRPr="00D5189E" w:rsidRDefault="001A01AE" w:rsidP="00E12E47">
            <w:pPr>
              <w:rPr>
                <w:lang w:val="en-US"/>
              </w:rPr>
            </w:pPr>
            <w:del w:id="1365" w:author="Mokaddem Emna" w:date="2013-04-29T00:39:00Z">
              <w:r w:rsidDel="00A50526">
                <w:rPr>
                  <w:rFonts w:cstheme="minorHAnsi"/>
                  <w:lang w:val="en-US"/>
                </w:rPr>
                <w:delText xml:space="preserve">The first check box is not a search criteria but a flag to choose whether to include or not the download </w:delText>
              </w:r>
              <w:r w:rsidDel="00A50526">
                <w:rPr>
                  <w:rFonts w:cstheme="minorHAnsi"/>
                  <w:lang w:val="en-US"/>
                </w:rPr>
                <w:lastRenderedPageBreak/>
                <w:delText>options in the search url.</w:delText>
              </w:r>
            </w:del>
          </w:p>
        </w:tc>
        <w:tc>
          <w:tcPr>
            <w:tcW w:w="1559" w:type="dxa"/>
            <w:tcBorders>
              <w:top w:val="single" w:sz="6" w:space="0" w:color="auto"/>
              <w:bottom w:val="single" w:sz="6" w:space="0" w:color="auto"/>
            </w:tcBorders>
            <w:shd w:val="clear" w:color="auto" w:fill="00FF00"/>
            <w:vAlign w:val="center"/>
          </w:tcPr>
          <w:p w:rsidR="001A01AE" w:rsidRPr="0056181B" w:rsidRDefault="001A01AE" w:rsidP="00E12E47">
            <w:pPr>
              <w:spacing w:after="0"/>
              <w:jc w:val="center"/>
              <w:rPr>
                <w:i/>
                <w:sz w:val="14"/>
                <w:szCs w:val="14"/>
              </w:rPr>
            </w:pPr>
          </w:p>
        </w:tc>
      </w:tr>
      <w:tr w:rsidR="001A01AE" w:rsidRPr="0056181B" w:rsidTr="00AE5E00">
        <w:tc>
          <w:tcPr>
            <w:tcW w:w="865" w:type="dxa"/>
            <w:shd w:val="clear" w:color="auto" w:fill="auto"/>
            <w:vAlign w:val="center"/>
          </w:tcPr>
          <w:p w:rsidR="001A01AE" w:rsidRDefault="001A01AE" w:rsidP="00E12E47">
            <w:pPr>
              <w:spacing w:after="0"/>
              <w:jc w:val="center"/>
              <w:rPr>
                <w:i/>
                <w:sz w:val="14"/>
                <w:szCs w:val="14"/>
              </w:rPr>
            </w:pPr>
            <w:r>
              <w:rPr>
                <w:i/>
                <w:sz w:val="14"/>
                <w:szCs w:val="14"/>
              </w:rPr>
              <w:lastRenderedPageBreak/>
              <w:t>Step-9</w:t>
            </w:r>
            <w:r w:rsidRPr="005D1206">
              <w:rPr>
                <w:i/>
                <w:sz w:val="14"/>
                <w:szCs w:val="14"/>
              </w:rPr>
              <w:t>0</w:t>
            </w:r>
          </w:p>
        </w:tc>
        <w:tc>
          <w:tcPr>
            <w:tcW w:w="3499" w:type="dxa"/>
            <w:gridSpan w:val="4"/>
            <w:shd w:val="clear" w:color="auto" w:fill="auto"/>
          </w:tcPr>
          <w:p w:rsidR="001A01AE" w:rsidRDefault="001A01AE" w:rsidP="00E12E47">
            <w:del w:id="1366" w:author="Mokaddem Emna" w:date="2013-04-29T00:40:00Z">
              <w:r w:rsidDel="00A50526">
                <w:rPr>
                  <w:rFonts w:cstheme="minorHAnsi"/>
                </w:rPr>
                <w:delText xml:space="preserve">Check the “use download options” check box. </w:delText>
              </w:r>
            </w:del>
            <w:r>
              <w:rPr>
                <w:rFonts w:cstheme="minorHAnsi"/>
              </w:rPr>
              <w:t>Select “download continously” options for download mode.</w:t>
            </w:r>
          </w:p>
        </w:tc>
        <w:tc>
          <w:tcPr>
            <w:tcW w:w="2690" w:type="dxa"/>
            <w:gridSpan w:val="2"/>
            <w:shd w:val="clear" w:color="auto" w:fill="auto"/>
          </w:tcPr>
          <w:p w:rsidR="001A01AE" w:rsidRDefault="008A28F0" w:rsidP="00E12E47">
            <w:pPr>
              <w:rPr>
                <w:lang w:val="en-US"/>
              </w:rPr>
            </w:pPr>
            <w:ins w:id="1367" w:author="Mokaddem Emna" w:date="2013-04-29T00:49:00Z">
              <w:r>
                <w:rPr>
                  <w:lang w:val="en-US"/>
                </w:rPr>
                <w:t>The productFormat is still set to “None”</w:t>
              </w:r>
            </w:ins>
          </w:p>
        </w:tc>
        <w:tc>
          <w:tcPr>
            <w:tcW w:w="1559" w:type="dxa"/>
            <w:tcBorders>
              <w:top w:val="single" w:sz="6" w:space="0" w:color="auto"/>
              <w:bottom w:val="single" w:sz="6" w:space="0" w:color="auto"/>
            </w:tcBorders>
            <w:shd w:val="clear" w:color="auto" w:fill="00FF00"/>
            <w:vAlign w:val="center"/>
          </w:tcPr>
          <w:p w:rsidR="001A01AE" w:rsidRPr="0056181B" w:rsidRDefault="001A01AE" w:rsidP="00E12E47">
            <w:pPr>
              <w:spacing w:after="0"/>
              <w:jc w:val="center"/>
              <w:rPr>
                <w:i/>
                <w:sz w:val="14"/>
                <w:szCs w:val="14"/>
              </w:rPr>
            </w:pPr>
          </w:p>
        </w:tc>
      </w:tr>
      <w:tr w:rsidR="001A01AE" w:rsidRPr="009B26D3" w:rsidTr="00AE5E00">
        <w:tc>
          <w:tcPr>
            <w:tcW w:w="865" w:type="dxa"/>
            <w:shd w:val="clear" w:color="auto" w:fill="auto"/>
            <w:vAlign w:val="center"/>
          </w:tcPr>
          <w:p w:rsidR="001A01AE" w:rsidRDefault="001A01AE" w:rsidP="00E12E47">
            <w:pPr>
              <w:spacing w:after="0"/>
              <w:jc w:val="center"/>
              <w:rPr>
                <w:i/>
                <w:sz w:val="14"/>
                <w:szCs w:val="14"/>
              </w:rPr>
            </w:pPr>
            <w:r>
              <w:rPr>
                <w:i/>
                <w:sz w:val="14"/>
                <w:szCs w:val="14"/>
              </w:rPr>
              <w:t>Step-10</w:t>
            </w:r>
            <w:r w:rsidRPr="005D1206">
              <w:rPr>
                <w:i/>
                <w:sz w:val="14"/>
                <w:szCs w:val="14"/>
              </w:rPr>
              <w:t>0</w:t>
            </w:r>
          </w:p>
        </w:tc>
        <w:tc>
          <w:tcPr>
            <w:tcW w:w="3499" w:type="dxa"/>
            <w:gridSpan w:val="4"/>
            <w:shd w:val="clear" w:color="auto" w:fill="auto"/>
          </w:tcPr>
          <w:p w:rsidR="001A01AE" w:rsidRDefault="001A01AE" w:rsidP="00E12E47">
            <w:r>
              <w:t xml:space="preserve">Click on the “Share” button </w:t>
            </w:r>
          </w:p>
        </w:tc>
        <w:tc>
          <w:tcPr>
            <w:tcW w:w="2690" w:type="dxa"/>
            <w:gridSpan w:val="2"/>
            <w:shd w:val="clear" w:color="auto" w:fill="auto"/>
          </w:tcPr>
          <w:p w:rsidR="001A01AE" w:rsidRDefault="001A01AE" w:rsidP="00E12E47">
            <w:pPr>
              <w:rPr>
                <w:lang w:val="en-GB"/>
              </w:rPr>
            </w:pPr>
            <w:r>
              <w:rPr>
                <w:lang w:val="en-GB"/>
              </w:rPr>
              <w:t>A popup is opened with the url to be shared</w:t>
            </w:r>
          </w:p>
        </w:tc>
        <w:tc>
          <w:tcPr>
            <w:tcW w:w="1559" w:type="dxa"/>
            <w:tcBorders>
              <w:top w:val="single" w:sz="6" w:space="0" w:color="auto"/>
              <w:bottom w:val="single" w:sz="6" w:space="0" w:color="auto"/>
            </w:tcBorders>
            <w:shd w:val="clear" w:color="auto" w:fill="00FF00"/>
            <w:vAlign w:val="center"/>
          </w:tcPr>
          <w:p w:rsidR="001A01AE" w:rsidRPr="009B26D3" w:rsidRDefault="001A01AE" w:rsidP="00E12E47">
            <w:pPr>
              <w:spacing w:after="0"/>
              <w:jc w:val="center"/>
              <w:rPr>
                <w:i/>
                <w:sz w:val="14"/>
                <w:szCs w:val="14"/>
                <w:lang w:val="en-GB"/>
              </w:rPr>
            </w:pPr>
          </w:p>
        </w:tc>
      </w:tr>
      <w:tr w:rsidR="001A01AE" w:rsidTr="00AE5E00">
        <w:tc>
          <w:tcPr>
            <w:tcW w:w="865" w:type="dxa"/>
            <w:shd w:val="clear" w:color="auto" w:fill="auto"/>
            <w:vAlign w:val="center"/>
          </w:tcPr>
          <w:p w:rsidR="001A01AE" w:rsidRDefault="001A01AE" w:rsidP="00E12E47">
            <w:pPr>
              <w:spacing w:after="0"/>
              <w:jc w:val="center"/>
              <w:rPr>
                <w:i/>
                <w:sz w:val="14"/>
                <w:szCs w:val="14"/>
              </w:rPr>
            </w:pPr>
            <w:r>
              <w:rPr>
                <w:i/>
                <w:sz w:val="14"/>
                <w:szCs w:val="14"/>
              </w:rPr>
              <w:t>Step-110</w:t>
            </w:r>
          </w:p>
        </w:tc>
        <w:tc>
          <w:tcPr>
            <w:tcW w:w="3499" w:type="dxa"/>
            <w:gridSpan w:val="4"/>
            <w:shd w:val="clear" w:color="auto" w:fill="auto"/>
          </w:tcPr>
          <w:p w:rsidR="001A01AE" w:rsidRDefault="001A01AE" w:rsidP="00E12E47">
            <w:r>
              <w:t>Select the url and copy it</w:t>
            </w:r>
          </w:p>
        </w:tc>
        <w:tc>
          <w:tcPr>
            <w:tcW w:w="2690" w:type="dxa"/>
            <w:gridSpan w:val="2"/>
            <w:shd w:val="clear" w:color="auto" w:fill="auto"/>
          </w:tcPr>
          <w:p w:rsidR="001A01AE" w:rsidRDefault="001A01AE" w:rsidP="00E12E47">
            <w:pPr>
              <w:rPr>
                <w:lang w:val="en-GB"/>
              </w:rPr>
            </w:pPr>
            <w:r>
              <w:rPr>
                <w:lang w:val="en-GB"/>
              </w:rPr>
              <w:t>The url is copied</w:t>
            </w:r>
          </w:p>
        </w:tc>
        <w:tc>
          <w:tcPr>
            <w:tcW w:w="1559" w:type="dxa"/>
            <w:tcBorders>
              <w:top w:val="single" w:sz="6" w:space="0" w:color="auto"/>
              <w:bottom w:val="single" w:sz="6" w:space="0" w:color="auto"/>
            </w:tcBorders>
            <w:shd w:val="clear" w:color="auto" w:fill="00FF00"/>
            <w:vAlign w:val="center"/>
          </w:tcPr>
          <w:p w:rsidR="001A01AE" w:rsidRDefault="001A01AE" w:rsidP="00E12E47">
            <w:pPr>
              <w:spacing w:after="0"/>
              <w:jc w:val="center"/>
              <w:rPr>
                <w:rFonts w:cstheme="minorHAnsi"/>
                <w:i/>
                <w:sz w:val="14"/>
                <w:szCs w:val="14"/>
              </w:rPr>
            </w:pPr>
          </w:p>
        </w:tc>
      </w:tr>
      <w:tr w:rsidR="001A01AE" w:rsidTr="00AE5E00">
        <w:tc>
          <w:tcPr>
            <w:tcW w:w="865" w:type="dxa"/>
            <w:shd w:val="clear" w:color="auto" w:fill="auto"/>
            <w:vAlign w:val="center"/>
          </w:tcPr>
          <w:p w:rsidR="001A01AE" w:rsidRDefault="001A01AE" w:rsidP="00E12E47">
            <w:pPr>
              <w:spacing w:after="0"/>
              <w:jc w:val="center"/>
              <w:rPr>
                <w:i/>
                <w:sz w:val="14"/>
                <w:szCs w:val="14"/>
              </w:rPr>
            </w:pPr>
            <w:r>
              <w:rPr>
                <w:i/>
                <w:sz w:val="14"/>
                <w:szCs w:val="14"/>
              </w:rPr>
              <w:t>Step-120</w:t>
            </w:r>
          </w:p>
        </w:tc>
        <w:tc>
          <w:tcPr>
            <w:tcW w:w="3499" w:type="dxa"/>
            <w:gridSpan w:val="4"/>
            <w:shd w:val="clear" w:color="auto" w:fill="auto"/>
          </w:tcPr>
          <w:p w:rsidR="001A01AE" w:rsidRDefault="001A01AE" w:rsidP="00E12E47">
            <w:pPr>
              <w:pStyle w:val="NormalStep"/>
              <w:rPr>
                <w:rFonts w:asciiTheme="minorHAnsi" w:hAnsiTheme="minorHAnsi" w:cstheme="minorHAnsi"/>
                <w:sz w:val="22"/>
                <w:szCs w:val="22"/>
              </w:rPr>
            </w:pPr>
            <w:r>
              <w:rPr>
                <w:rFonts w:asciiTheme="minorHAnsi" w:hAnsiTheme="minorHAnsi" w:cstheme="minorHAnsi"/>
                <w:sz w:val="22"/>
                <w:szCs w:val="22"/>
              </w:rPr>
              <w:t>Open a new browser window and paste the url</w:t>
            </w:r>
          </w:p>
        </w:tc>
        <w:tc>
          <w:tcPr>
            <w:tcW w:w="2690" w:type="dxa"/>
            <w:gridSpan w:val="2"/>
            <w:shd w:val="clear" w:color="auto" w:fill="auto"/>
          </w:tcPr>
          <w:p w:rsidR="001A01AE" w:rsidRDefault="001A01AE" w:rsidP="00E12E47">
            <w:pPr>
              <w:spacing w:after="0"/>
              <w:rPr>
                <w:rFonts w:cstheme="minorHAnsi"/>
                <w:lang w:val="en-GB"/>
              </w:rPr>
            </w:pPr>
            <w:r>
              <w:rPr>
                <w:rFonts w:cstheme="minorHAnsi"/>
                <w:lang w:val="en-GB"/>
              </w:rPr>
              <w:t>The user client application is loaded with the search widget opened</w:t>
            </w:r>
          </w:p>
        </w:tc>
        <w:tc>
          <w:tcPr>
            <w:tcW w:w="1559" w:type="dxa"/>
            <w:tcBorders>
              <w:top w:val="single" w:sz="6" w:space="0" w:color="auto"/>
              <w:bottom w:val="single" w:sz="6" w:space="0" w:color="auto"/>
            </w:tcBorders>
            <w:shd w:val="clear" w:color="auto" w:fill="00FF00"/>
            <w:vAlign w:val="center"/>
          </w:tcPr>
          <w:p w:rsidR="001A01AE" w:rsidRDefault="001A01AE" w:rsidP="00E12E47">
            <w:pPr>
              <w:spacing w:after="0"/>
              <w:jc w:val="center"/>
              <w:rPr>
                <w:rFonts w:cstheme="minorHAnsi"/>
                <w:i/>
                <w:sz w:val="14"/>
                <w:szCs w:val="14"/>
              </w:rPr>
            </w:pPr>
            <w:r>
              <w:rPr>
                <w:rFonts w:cstheme="minorHAnsi"/>
                <w:i/>
                <w:sz w:val="14"/>
                <w:szCs w:val="14"/>
              </w:rPr>
              <w:t>NGEO-WEBC-PFC-0200</w:t>
            </w:r>
          </w:p>
        </w:tc>
      </w:tr>
      <w:tr w:rsidR="001A01AE" w:rsidTr="00AE5E00">
        <w:tc>
          <w:tcPr>
            <w:tcW w:w="865" w:type="dxa"/>
            <w:shd w:val="clear" w:color="auto" w:fill="auto"/>
            <w:vAlign w:val="center"/>
          </w:tcPr>
          <w:p w:rsidR="001A01AE" w:rsidRDefault="001A01AE" w:rsidP="00E12E47">
            <w:pPr>
              <w:spacing w:after="0"/>
              <w:jc w:val="center"/>
              <w:rPr>
                <w:i/>
                <w:sz w:val="14"/>
                <w:szCs w:val="14"/>
              </w:rPr>
            </w:pPr>
            <w:r>
              <w:rPr>
                <w:i/>
                <w:sz w:val="14"/>
                <w:szCs w:val="14"/>
              </w:rPr>
              <w:t>Step-130</w:t>
            </w:r>
          </w:p>
        </w:tc>
        <w:tc>
          <w:tcPr>
            <w:tcW w:w="3499" w:type="dxa"/>
            <w:gridSpan w:val="4"/>
            <w:shd w:val="clear" w:color="auto" w:fill="auto"/>
          </w:tcPr>
          <w:p w:rsidR="001A01AE" w:rsidRDefault="001A01AE" w:rsidP="00E12E47">
            <w:pPr>
              <w:pStyle w:val="NormalStep"/>
              <w:rPr>
                <w:rFonts w:asciiTheme="minorHAnsi" w:hAnsiTheme="minorHAnsi" w:cstheme="minorHAnsi"/>
                <w:sz w:val="22"/>
                <w:szCs w:val="22"/>
              </w:rPr>
            </w:pPr>
            <w:r>
              <w:rPr>
                <w:rFonts w:asciiTheme="minorHAnsi" w:hAnsiTheme="minorHAnsi" w:cstheme="minorHAnsi"/>
                <w:sz w:val="22"/>
                <w:szCs w:val="22"/>
              </w:rPr>
              <w:t>Check the dates in the “Date” tab</w:t>
            </w:r>
          </w:p>
        </w:tc>
        <w:tc>
          <w:tcPr>
            <w:tcW w:w="2690" w:type="dxa"/>
            <w:gridSpan w:val="2"/>
            <w:shd w:val="clear" w:color="auto" w:fill="auto"/>
          </w:tcPr>
          <w:p w:rsidR="001A01AE" w:rsidRDefault="001A01AE" w:rsidP="00E12E47">
            <w:pPr>
              <w:spacing w:after="0"/>
              <w:rPr>
                <w:rFonts w:cstheme="minorHAnsi"/>
                <w:lang w:val="en-GB"/>
              </w:rPr>
            </w:pPr>
            <w:r>
              <w:rPr>
                <w:rFonts w:cstheme="minorHAnsi"/>
              </w:rPr>
              <w:t>The</w:t>
            </w:r>
            <w:r w:rsidRPr="00D61852">
              <w:rPr>
                <w:rFonts w:cstheme="minorHAnsi"/>
              </w:rPr>
              <w:t xml:space="preserve"> start </w:t>
            </w:r>
            <w:r>
              <w:rPr>
                <w:rFonts w:cstheme="minorHAnsi"/>
              </w:rPr>
              <w:t>date is 2009-05-01 and end date is 2009-07-01.</w:t>
            </w:r>
          </w:p>
        </w:tc>
        <w:tc>
          <w:tcPr>
            <w:tcW w:w="1559" w:type="dxa"/>
            <w:tcBorders>
              <w:top w:val="single" w:sz="6" w:space="0" w:color="auto"/>
              <w:bottom w:val="single" w:sz="6" w:space="0" w:color="auto"/>
            </w:tcBorders>
            <w:shd w:val="clear" w:color="auto" w:fill="00FF00"/>
            <w:vAlign w:val="center"/>
          </w:tcPr>
          <w:p w:rsidR="001A01AE" w:rsidRDefault="001A01AE" w:rsidP="00E12E47">
            <w:pPr>
              <w:spacing w:after="0"/>
              <w:jc w:val="center"/>
              <w:rPr>
                <w:rFonts w:cstheme="minorHAnsi"/>
                <w:i/>
                <w:sz w:val="14"/>
                <w:szCs w:val="14"/>
              </w:rPr>
            </w:pPr>
            <w:r>
              <w:rPr>
                <w:rFonts w:cstheme="minorHAnsi"/>
                <w:i/>
                <w:sz w:val="14"/>
                <w:szCs w:val="14"/>
              </w:rPr>
              <w:t>NGEO-WEBC-PFC-0201</w:t>
            </w:r>
          </w:p>
        </w:tc>
      </w:tr>
      <w:tr w:rsidR="001A01AE" w:rsidTr="00AE5E00">
        <w:tc>
          <w:tcPr>
            <w:tcW w:w="865" w:type="dxa"/>
            <w:shd w:val="clear" w:color="auto" w:fill="auto"/>
            <w:vAlign w:val="center"/>
          </w:tcPr>
          <w:p w:rsidR="001A01AE" w:rsidRDefault="001A01AE" w:rsidP="00E12E47">
            <w:pPr>
              <w:spacing w:after="0"/>
              <w:jc w:val="center"/>
              <w:rPr>
                <w:i/>
                <w:sz w:val="14"/>
                <w:szCs w:val="14"/>
              </w:rPr>
            </w:pPr>
            <w:r>
              <w:rPr>
                <w:i/>
                <w:sz w:val="14"/>
                <w:szCs w:val="14"/>
              </w:rPr>
              <w:t>Step-140</w:t>
            </w:r>
          </w:p>
        </w:tc>
        <w:tc>
          <w:tcPr>
            <w:tcW w:w="3499" w:type="dxa"/>
            <w:gridSpan w:val="4"/>
            <w:shd w:val="clear" w:color="auto" w:fill="auto"/>
          </w:tcPr>
          <w:p w:rsidR="001A01AE" w:rsidRDefault="001A01AE" w:rsidP="00E12E47">
            <w:pPr>
              <w:pStyle w:val="NormalStep"/>
              <w:rPr>
                <w:rFonts w:asciiTheme="minorHAnsi" w:hAnsiTheme="minorHAnsi" w:cstheme="minorHAnsi"/>
                <w:sz w:val="22"/>
                <w:szCs w:val="22"/>
              </w:rPr>
            </w:pPr>
            <w:r>
              <w:rPr>
                <w:rFonts w:asciiTheme="minorHAnsi" w:hAnsiTheme="minorHAnsi" w:cstheme="minorHAnsi"/>
                <w:sz w:val="22"/>
                <w:szCs w:val="22"/>
              </w:rPr>
              <w:t>Check the coordinates in the “Area” tab</w:t>
            </w:r>
          </w:p>
        </w:tc>
        <w:tc>
          <w:tcPr>
            <w:tcW w:w="2690" w:type="dxa"/>
            <w:gridSpan w:val="2"/>
            <w:shd w:val="clear" w:color="auto" w:fill="auto"/>
          </w:tcPr>
          <w:p w:rsidR="001A01AE" w:rsidRDefault="001A01AE" w:rsidP="00E12E47">
            <w:pPr>
              <w:rPr>
                <w:lang w:val="en-US"/>
              </w:rPr>
            </w:pPr>
            <w:r>
              <w:rPr>
                <w:lang w:val="en-US"/>
              </w:rPr>
              <w:t>The following coordinates are set  :</w:t>
            </w:r>
          </w:p>
          <w:p w:rsidR="001A01AE" w:rsidRDefault="001A01AE" w:rsidP="00E12E47">
            <w:pPr>
              <w:rPr>
                <w:lang w:val="en-US"/>
              </w:rPr>
            </w:pPr>
            <w:r>
              <w:rPr>
                <w:lang w:val="en-US"/>
              </w:rPr>
              <w:t>West : -20</w:t>
            </w:r>
          </w:p>
          <w:p w:rsidR="001A01AE" w:rsidRDefault="001A01AE" w:rsidP="00E12E47">
            <w:pPr>
              <w:rPr>
                <w:lang w:val="en-US"/>
              </w:rPr>
            </w:pPr>
            <w:r>
              <w:rPr>
                <w:lang w:val="en-US"/>
              </w:rPr>
              <w:t>South: -20</w:t>
            </w:r>
          </w:p>
          <w:p w:rsidR="001A01AE" w:rsidRDefault="001A01AE" w:rsidP="00E12E47">
            <w:pPr>
              <w:rPr>
                <w:lang w:val="en-US"/>
              </w:rPr>
            </w:pPr>
            <w:r>
              <w:rPr>
                <w:lang w:val="en-US"/>
              </w:rPr>
              <w:t>East : 20</w:t>
            </w:r>
          </w:p>
          <w:p w:rsidR="001A01AE" w:rsidRDefault="001A01AE" w:rsidP="00E12E47">
            <w:pPr>
              <w:spacing w:after="0"/>
              <w:rPr>
                <w:rFonts w:cstheme="minorHAnsi"/>
                <w:lang w:val="en-GB"/>
              </w:rPr>
            </w:pPr>
            <w:r>
              <w:rPr>
                <w:lang w:val="en-US"/>
              </w:rPr>
              <w:t>North : 20</w:t>
            </w:r>
          </w:p>
        </w:tc>
        <w:tc>
          <w:tcPr>
            <w:tcW w:w="1559" w:type="dxa"/>
            <w:tcBorders>
              <w:top w:val="single" w:sz="6" w:space="0" w:color="auto"/>
              <w:bottom w:val="single" w:sz="6" w:space="0" w:color="auto"/>
            </w:tcBorders>
            <w:shd w:val="clear" w:color="auto" w:fill="00FF00"/>
            <w:vAlign w:val="center"/>
          </w:tcPr>
          <w:p w:rsidR="001A01AE" w:rsidRDefault="001A01AE" w:rsidP="00E12E47">
            <w:pPr>
              <w:spacing w:after="0"/>
              <w:jc w:val="center"/>
              <w:rPr>
                <w:rFonts w:cstheme="minorHAnsi"/>
                <w:i/>
                <w:sz w:val="14"/>
                <w:szCs w:val="14"/>
              </w:rPr>
            </w:pPr>
            <w:r>
              <w:rPr>
                <w:rFonts w:cstheme="minorHAnsi"/>
                <w:i/>
                <w:sz w:val="14"/>
                <w:szCs w:val="14"/>
              </w:rPr>
              <w:t>NGEO-WEBC-PFC-0202</w:t>
            </w:r>
          </w:p>
        </w:tc>
      </w:tr>
      <w:tr w:rsidR="001A01AE" w:rsidTr="00AE5E00">
        <w:tc>
          <w:tcPr>
            <w:tcW w:w="865" w:type="dxa"/>
            <w:shd w:val="clear" w:color="auto" w:fill="auto"/>
            <w:vAlign w:val="center"/>
          </w:tcPr>
          <w:p w:rsidR="001A01AE" w:rsidRDefault="001A01AE" w:rsidP="00E12E47">
            <w:pPr>
              <w:spacing w:after="0"/>
              <w:jc w:val="center"/>
              <w:rPr>
                <w:i/>
                <w:sz w:val="14"/>
                <w:szCs w:val="14"/>
              </w:rPr>
            </w:pPr>
            <w:r>
              <w:rPr>
                <w:i/>
                <w:sz w:val="14"/>
                <w:szCs w:val="14"/>
              </w:rPr>
              <w:t>Step-150</w:t>
            </w:r>
          </w:p>
        </w:tc>
        <w:tc>
          <w:tcPr>
            <w:tcW w:w="3499" w:type="dxa"/>
            <w:gridSpan w:val="4"/>
            <w:shd w:val="clear" w:color="auto" w:fill="auto"/>
          </w:tcPr>
          <w:p w:rsidR="001A01AE" w:rsidRDefault="001A01AE" w:rsidP="00E12E47">
            <w:pPr>
              <w:pStyle w:val="NormalStep"/>
              <w:rPr>
                <w:rFonts w:asciiTheme="minorHAnsi" w:hAnsiTheme="minorHAnsi" w:cstheme="minorHAnsi"/>
                <w:sz w:val="22"/>
                <w:szCs w:val="22"/>
              </w:rPr>
            </w:pPr>
            <w:r>
              <w:rPr>
                <w:rFonts w:asciiTheme="minorHAnsi" w:hAnsiTheme="minorHAnsi" w:cstheme="minorHAnsi"/>
                <w:sz w:val="22"/>
                <w:szCs w:val="22"/>
              </w:rPr>
              <w:t>Check the criteria in the “Advanced” tab</w:t>
            </w:r>
          </w:p>
        </w:tc>
        <w:tc>
          <w:tcPr>
            <w:tcW w:w="2690" w:type="dxa"/>
            <w:gridSpan w:val="2"/>
            <w:shd w:val="clear" w:color="auto" w:fill="auto"/>
          </w:tcPr>
          <w:p w:rsidR="001A01AE" w:rsidRDefault="00B977CA" w:rsidP="00E12E47">
            <w:pPr>
              <w:spacing w:after="0"/>
              <w:rPr>
                <w:rFonts w:cstheme="minorHAnsi"/>
                <w:lang w:val="en-GB"/>
              </w:rPr>
            </w:pPr>
            <w:r>
              <w:rPr>
                <w:rFonts w:cstheme="minorHAnsi"/>
                <w:lang w:val="en-GB"/>
              </w:rPr>
              <w:t>For Pass, “Ascending” is checked. For Orbit, From is 500, To is 1000.</w:t>
            </w:r>
          </w:p>
        </w:tc>
        <w:tc>
          <w:tcPr>
            <w:tcW w:w="1559" w:type="dxa"/>
            <w:tcBorders>
              <w:top w:val="single" w:sz="6" w:space="0" w:color="auto"/>
              <w:bottom w:val="single" w:sz="6" w:space="0" w:color="auto"/>
            </w:tcBorders>
            <w:shd w:val="clear" w:color="auto" w:fill="00FF00"/>
            <w:vAlign w:val="center"/>
          </w:tcPr>
          <w:p w:rsidR="001A01AE" w:rsidRDefault="001A01AE" w:rsidP="00E12E47">
            <w:pPr>
              <w:spacing w:after="0"/>
              <w:jc w:val="center"/>
              <w:rPr>
                <w:rFonts w:cstheme="minorHAnsi"/>
                <w:i/>
                <w:sz w:val="14"/>
                <w:szCs w:val="14"/>
              </w:rPr>
            </w:pPr>
            <w:r>
              <w:rPr>
                <w:rFonts w:cstheme="minorHAnsi"/>
                <w:i/>
                <w:sz w:val="14"/>
                <w:szCs w:val="14"/>
              </w:rPr>
              <w:t>NGEO-WEBC-PFC-0203</w:t>
            </w:r>
          </w:p>
        </w:tc>
      </w:tr>
      <w:tr w:rsidR="001A01AE" w:rsidTr="00AE5E00">
        <w:tc>
          <w:tcPr>
            <w:tcW w:w="865" w:type="dxa"/>
            <w:shd w:val="clear" w:color="auto" w:fill="auto"/>
            <w:vAlign w:val="center"/>
          </w:tcPr>
          <w:p w:rsidR="001A01AE" w:rsidRDefault="001A01AE" w:rsidP="00E12E47">
            <w:pPr>
              <w:spacing w:after="0"/>
              <w:jc w:val="center"/>
              <w:rPr>
                <w:i/>
                <w:sz w:val="14"/>
                <w:szCs w:val="14"/>
              </w:rPr>
            </w:pPr>
            <w:r>
              <w:rPr>
                <w:i/>
                <w:sz w:val="14"/>
                <w:szCs w:val="14"/>
              </w:rPr>
              <w:t>Step-160</w:t>
            </w:r>
          </w:p>
        </w:tc>
        <w:tc>
          <w:tcPr>
            <w:tcW w:w="3499" w:type="dxa"/>
            <w:gridSpan w:val="4"/>
            <w:shd w:val="clear" w:color="auto" w:fill="auto"/>
          </w:tcPr>
          <w:p w:rsidR="001A01AE" w:rsidRDefault="001A01AE" w:rsidP="00E12E47">
            <w:pPr>
              <w:pStyle w:val="NormalStep"/>
              <w:rPr>
                <w:rFonts w:asciiTheme="minorHAnsi" w:hAnsiTheme="minorHAnsi" w:cstheme="minorHAnsi"/>
                <w:sz w:val="22"/>
                <w:szCs w:val="22"/>
              </w:rPr>
            </w:pPr>
            <w:r>
              <w:rPr>
                <w:rFonts w:asciiTheme="minorHAnsi" w:hAnsiTheme="minorHAnsi" w:cstheme="minorHAnsi"/>
                <w:sz w:val="22"/>
                <w:szCs w:val="22"/>
              </w:rPr>
              <w:t>Check the options in the “Download Options” tab</w:t>
            </w:r>
          </w:p>
        </w:tc>
        <w:tc>
          <w:tcPr>
            <w:tcW w:w="2690" w:type="dxa"/>
            <w:gridSpan w:val="2"/>
            <w:shd w:val="clear" w:color="auto" w:fill="auto"/>
          </w:tcPr>
          <w:p w:rsidR="001A01AE" w:rsidRDefault="001A01AE" w:rsidP="00E12E47">
            <w:pPr>
              <w:spacing w:after="0"/>
              <w:rPr>
                <w:rFonts w:cstheme="minorHAnsi"/>
                <w:lang w:val="en-GB"/>
              </w:rPr>
            </w:pPr>
            <w:r>
              <w:rPr>
                <w:rFonts w:cstheme="minorHAnsi"/>
                <w:lang w:val="en-GB"/>
              </w:rPr>
              <w:t>For downloadMode,  “Download continuously” is selected.</w:t>
            </w:r>
          </w:p>
        </w:tc>
        <w:tc>
          <w:tcPr>
            <w:tcW w:w="1559" w:type="dxa"/>
            <w:tcBorders>
              <w:top w:val="single" w:sz="6" w:space="0" w:color="auto"/>
              <w:bottom w:val="single" w:sz="2" w:space="0" w:color="auto"/>
            </w:tcBorders>
            <w:shd w:val="clear" w:color="auto" w:fill="00FF00"/>
            <w:vAlign w:val="center"/>
          </w:tcPr>
          <w:p w:rsidR="001A01AE" w:rsidRDefault="001A01AE" w:rsidP="00E12E47">
            <w:pPr>
              <w:spacing w:after="0"/>
              <w:jc w:val="center"/>
              <w:rPr>
                <w:rFonts w:cstheme="minorHAnsi"/>
                <w:i/>
                <w:sz w:val="14"/>
                <w:szCs w:val="14"/>
              </w:rPr>
            </w:pPr>
            <w:r>
              <w:rPr>
                <w:rFonts w:cstheme="minorHAnsi"/>
                <w:i/>
                <w:sz w:val="14"/>
                <w:szCs w:val="14"/>
              </w:rPr>
              <w:t>NGEO-WEBC-PFC-0204</w:t>
            </w:r>
          </w:p>
        </w:tc>
      </w:tr>
    </w:tbl>
    <w:p w:rsidR="00E16E38" w:rsidRDefault="00E16E38" w:rsidP="00E16E38">
      <w:pPr>
        <w:pStyle w:val="Titre3"/>
      </w:pPr>
      <w:bookmarkStart w:id="1368" w:name="_Toc355023307"/>
      <w:r>
        <w:t>NGEO-WEBC-VTP-0210</w:t>
      </w:r>
      <w:bookmarkEnd w:id="1368"/>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NGEO-CTRL-VTP-0210</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sidRPr="00CE32C7">
              <w:rPr>
                <w:i/>
                <w:color w:val="548DD4"/>
                <w:sz w:val="16"/>
                <w:szCs w:val="16"/>
                <w:u w:val="single"/>
              </w:rPr>
              <w:t>Data-driven standing order shared URL</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E61BC8">
        <w:tc>
          <w:tcPr>
            <w:tcW w:w="8613" w:type="dxa"/>
            <w:gridSpan w:val="8"/>
            <w:shd w:val="clear" w:color="auto" w:fill="47F62A"/>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E61BC8">
        <w:tc>
          <w:tcPr>
            <w:tcW w:w="4306" w:type="dxa"/>
            <w:gridSpan w:val="4"/>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7C2567" w:rsidRDefault="00E16E38" w:rsidP="00E61BC8">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Evidences</w:t>
            </w:r>
          </w:p>
        </w:tc>
      </w:tr>
      <w:tr w:rsidR="00E16E38" w:rsidRPr="007C2567" w:rsidTr="00E61BC8">
        <w:tc>
          <w:tcPr>
            <w:tcW w:w="8613" w:type="dxa"/>
            <w:gridSpan w:val="8"/>
            <w:shd w:val="clear" w:color="auto" w:fill="auto"/>
          </w:tcPr>
          <w:p w:rsidR="00E16E38" w:rsidRPr="000A4C6B" w:rsidRDefault="00AA043D" w:rsidP="00E61BC8">
            <w:pPr>
              <w:spacing w:after="0"/>
              <w:jc w:val="center"/>
              <w:rPr>
                <w:color w:val="548DD4"/>
                <w:sz w:val="4"/>
                <w:szCs w:val="16"/>
                <w:lang w:val="en-US"/>
              </w:rPr>
            </w:pPr>
            <w:r>
              <w:rPr>
                <w:noProof/>
                <w:lang w:val="fr-FR" w:eastAsia="fr-FR"/>
              </w:rPr>
              <w:lastRenderedPageBreak/>
              <w:drawing>
                <wp:inline distT="0" distB="0" distL="0" distR="0" wp14:anchorId="49D77AE9" wp14:editId="6A930D7D">
                  <wp:extent cx="5332095" cy="3469640"/>
                  <wp:effectExtent l="0" t="0" r="1905"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10b.PNG"/>
                          <pic:cNvPicPr/>
                        </pic:nvPicPr>
                        <pic:blipFill>
                          <a:blip r:embed="rId103" cstate="email">
                            <a:extLst>
                              <a:ext uri="{28A0092B-C50C-407E-A947-70E740481C1C}">
                                <a14:useLocalDpi xmlns:a14="http://schemas.microsoft.com/office/drawing/2010/main" val="0"/>
                              </a:ext>
                            </a:extLst>
                          </a:blip>
                          <a:stretch>
                            <a:fillRect/>
                          </a:stretch>
                        </pic:blipFill>
                        <pic:spPr>
                          <a:xfrm>
                            <a:off x="0" y="0"/>
                            <a:ext cx="5332095" cy="3469640"/>
                          </a:xfrm>
                          <a:prstGeom prst="rect">
                            <a:avLst/>
                          </a:prstGeom>
                        </pic:spPr>
                      </pic:pic>
                    </a:graphicData>
                  </a:graphic>
                </wp:inline>
              </w:drawing>
            </w:r>
          </w:p>
        </w:tc>
      </w:tr>
      <w:tr w:rsidR="001A01AE" w:rsidRPr="0056181B" w:rsidTr="00AE5E00">
        <w:tc>
          <w:tcPr>
            <w:tcW w:w="865" w:type="dxa"/>
            <w:shd w:val="clear" w:color="auto" w:fill="auto"/>
            <w:vAlign w:val="center"/>
          </w:tcPr>
          <w:p w:rsidR="001A01AE" w:rsidRPr="00544FC8" w:rsidRDefault="001A01AE" w:rsidP="00E12E47">
            <w:pPr>
              <w:spacing w:after="0"/>
              <w:jc w:val="center"/>
              <w:rPr>
                <w:i/>
                <w:sz w:val="14"/>
                <w:szCs w:val="14"/>
              </w:rPr>
            </w:pPr>
            <w:r w:rsidRPr="003C0A28">
              <w:rPr>
                <w:rFonts w:cstheme="minorHAnsi"/>
                <w:i/>
                <w:sz w:val="14"/>
                <w:szCs w:val="14"/>
              </w:rPr>
              <w:t>Step-10</w:t>
            </w:r>
          </w:p>
        </w:tc>
        <w:tc>
          <w:tcPr>
            <w:tcW w:w="3499" w:type="dxa"/>
            <w:gridSpan w:val="4"/>
            <w:shd w:val="clear" w:color="auto" w:fill="auto"/>
          </w:tcPr>
          <w:p w:rsidR="001A01AE" w:rsidRPr="00057FF1" w:rsidRDefault="001A01AE" w:rsidP="00E12E47">
            <w:r>
              <w:t xml:space="preserve">Perform the steps </w:t>
            </w:r>
            <w:r w:rsidRPr="00D5189E">
              <w:t xml:space="preserve">Step-10 and Step-20 </w:t>
            </w:r>
            <w:r>
              <w:t xml:space="preserve">of </w:t>
            </w:r>
            <w:r>
              <w:rPr>
                <w:lang w:val="en-US"/>
              </w:rPr>
              <w:t>WEBC-VTP-0120</w:t>
            </w:r>
          </w:p>
        </w:tc>
        <w:tc>
          <w:tcPr>
            <w:tcW w:w="2690" w:type="dxa"/>
            <w:gridSpan w:val="2"/>
            <w:shd w:val="clear" w:color="auto" w:fill="auto"/>
          </w:tcPr>
          <w:p w:rsidR="001A01AE" w:rsidRPr="00057FF1" w:rsidRDefault="001A01AE" w:rsidP="00E12E47">
            <w:pPr>
              <w:rPr>
                <w:lang w:val="en-US"/>
              </w:rPr>
            </w:pPr>
            <w:r>
              <w:rPr>
                <w:lang w:val="en-US"/>
              </w:rPr>
              <w:t>The standing order widget is filled with data-driven standing order parameters.</w:t>
            </w:r>
          </w:p>
        </w:tc>
        <w:tc>
          <w:tcPr>
            <w:tcW w:w="1559" w:type="dxa"/>
            <w:shd w:val="clear" w:color="auto" w:fill="00FF00"/>
            <w:vAlign w:val="center"/>
          </w:tcPr>
          <w:p w:rsidR="001A01AE" w:rsidRPr="0056181B" w:rsidRDefault="001A01AE" w:rsidP="00E12E47">
            <w:pPr>
              <w:spacing w:after="0"/>
              <w:jc w:val="center"/>
              <w:rPr>
                <w:i/>
                <w:sz w:val="14"/>
                <w:szCs w:val="14"/>
              </w:rPr>
            </w:pPr>
          </w:p>
        </w:tc>
      </w:tr>
      <w:tr w:rsidR="001A01AE" w:rsidRPr="0056181B" w:rsidTr="00AE5E00">
        <w:tc>
          <w:tcPr>
            <w:tcW w:w="865" w:type="dxa"/>
            <w:shd w:val="clear" w:color="auto" w:fill="auto"/>
            <w:vAlign w:val="center"/>
          </w:tcPr>
          <w:p w:rsidR="001A01AE" w:rsidRPr="003C0A28" w:rsidRDefault="001A01AE" w:rsidP="00E12E47">
            <w:pPr>
              <w:spacing w:after="0"/>
              <w:jc w:val="center"/>
              <w:rPr>
                <w:rFonts w:cstheme="minorHAnsi"/>
                <w:i/>
                <w:sz w:val="14"/>
                <w:szCs w:val="14"/>
              </w:rPr>
            </w:pPr>
            <w:r>
              <w:rPr>
                <w:rFonts w:cstheme="minorHAnsi"/>
                <w:i/>
                <w:sz w:val="14"/>
                <w:szCs w:val="14"/>
              </w:rPr>
              <w:t>Step-20</w:t>
            </w:r>
          </w:p>
        </w:tc>
        <w:tc>
          <w:tcPr>
            <w:tcW w:w="3499" w:type="dxa"/>
            <w:gridSpan w:val="4"/>
            <w:shd w:val="clear" w:color="auto" w:fill="auto"/>
          </w:tcPr>
          <w:p w:rsidR="001A01AE" w:rsidRDefault="001A01AE" w:rsidP="00E12E47">
            <w:r>
              <w:t>Change the start date to 2013-02-08 and end date to 2013-06-08 using calendar widget</w:t>
            </w:r>
          </w:p>
        </w:tc>
        <w:tc>
          <w:tcPr>
            <w:tcW w:w="2690" w:type="dxa"/>
            <w:gridSpan w:val="2"/>
            <w:shd w:val="clear" w:color="auto" w:fill="auto"/>
          </w:tcPr>
          <w:p w:rsidR="001A01AE" w:rsidRDefault="001A01AE" w:rsidP="00E12E47">
            <w:pPr>
              <w:rPr>
                <w:lang w:val="en-US"/>
              </w:rPr>
            </w:pPr>
          </w:p>
        </w:tc>
        <w:tc>
          <w:tcPr>
            <w:tcW w:w="1559" w:type="dxa"/>
            <w:shd w:val="clear" w:color="auto" w:fill="00FF00"/>
            <w:vAlign w:val="center"/>
          </w:tcPr>
          <w:p w:rsidR="001A01AE" w:rsidRPr="0056181B" w:rsidRDefault="001A01AE" w:rsidP="00E12E47">
            <w:pPr>
              <w:spacing w:after="0"/>
              <w:jc w:val="center"/>
              <w:rPr>
                <w:i/>
                <w:sz w:val="14"/>
                <w:szCs w:val="14"/>
              </w:rPr>
            </w:pPr>
          </w:p>
        </w:tc>
      </w:tr>
      <w:tr w:rsidR="001A01AE" w:rsidRPr="009B26D3" w:rsidTr="00AE5E00">
        <w:tc>
          <w:tcPr>
            <w:tcW w:w="865" w:type="dxa"/>
            <w:shd w:val="clear" w:color="auto" w:fill="auto"/>
            <w:vAlign w:val="center"/>
          </w:tcPr>
          <w:p w:rsidR="001A01AE" w:rsidRDefault="001A01AE" w:rsidP="00E12E47">
            <w:pPr>
              <w:spacing w:after="0"/>
              <w:jc w:val="center"/>
              <w:rPr>
                <w:i/>
                <w:sz w:val="14"/>
                <w:szCs w:val="14"/>
              </w:rPr>
            </w:pPr>
            <w:r>
              <w:rPr>
                <w:i/>
                <w:sz w:val="14"/>
                <w:szCs w:val="14"/>
              </w:rPr>
              <w:t>Step-3</w:t>
            </w:r>
            <w:r w:rsidRPr="005D1206">
              <w:rPr>
                <w:i/>
                <w:sz w:val="14"/>
                <w:szCs w:val="14"/>
              </w:rPr>
              <w:t>0</w:t>
            </w:r>
          </w:p>
        </w:tc>
        <w:tc>
          <w:tcPr>
            <w:tcW w:w="3499" w:type="dxa"/>
            <w:gridSpan w:val="4"/>
            <w:shd w:val="clear" w:color="auto" w:fill="auto"/>
          </w:tcPr>
          <w:p w:rsidR="001A01AE" w:rsidRDefault="001A01AE" w:rsidP="00E12E47">
            <w:r>
              <w:t xml:space="preserve">Click on the “Share” button </w:t>
            </w:r>
          </w:p>
        </w:tc>
        <w:tc>
          <w:tcPr>
            <w:tcW w:w="2690" w:type="dxa"/>
            <w:gridSpan w:val="2"/>
            <w:shd w:val="clear" w:color="auto" w:fill="auto"/>
          </w:tcPr>
          <w:p w:rsidR="001A01AE" w:rsidRDefault="001A01AE" w:rsidP="00E12E47">
            <w:pPr>
              <w:rPr>
                <w:lang w:val="en-GB"/>
              </w:rPr>
            </w:pPr>
            <w:r>
              <w:rPr>
                <w:lang w:val="en-GB"/>
              </w:rPr>
              <w:t>A popup is opened with the url to be shared</w:t>
            </w:r>
          </w:p>
        </w:tc>
        <w:tc>
          <w:tcPr>
            <w:tcW w:w="1559" w:type="dxa"/>
            <w:shd w:val="clear" w:color="auto" w:fill="00FF00"/>
            <w:vAlign w:val="center"/>
          </w:tcPr>
          <w:p w:rsidR="001A01AE" w:rsidRPr="009B26D3" w:rsidRDefault="001A01AE" w:rsidP="00E12E47">
            <w:pPr>
              <w:spacing w:after="0"/>
              <w:jc w:val="center"/>
              <w:rPr>
                <w:i/>
                <w:sz w:val="14"/>
                <w:szCs w:val="14"/>
                <w:lang w:val="en-GB"/>
              </w:rPr>
            </w:pPr>
          </w:p>
        </w:tc>
      </w:tr>
      <w:tr w:rsidR="001A01AE" w:rsidTr="00AE5E00">
        <w:tc>
          <w:tcPr>
            <w:tcW w:w="865" w:type="dxa"/>
            <w:shd w:val="clear" w:color="auto" w:fill="auto"/>
            <w:vAlign w:val="center"/>
          </w:tcPr>
          <w:p w:rsidR="001A01AE" w:rsidRDefault="001A01AE" w:rsidP="00E12E47">
            <w:pPr>
              <w:spacing w:after="0"/>
              <w:jc w:val="center"/>
              <w:rPr>
                <w:i/>
                <w:sz w:val="14"/>
                <w:szCs w:val="14"/>
              </w:rPr>
            </w:pPr>
            <w:r>
              <w:rPr>
                <w:i/>
                <w:sz w:val="14"/>
                <w:szCs w:val="14"/>
              </w:rPr>
              <w:t>Step-40</w:t>
            </w:r>
          </w:p>
        </w:tc>
        <w:tc>
          <w:tcPr>
            <w:tcW w:w="3499" w:type="dxa"/>
            <w:gridSpan w:val="4"/>
            <w:shd w:val="clear" w:color="auto" w:fill="auto"/>
          </w:tcPr>
          <w:p w:rsidR="001A01AE" w:rsidRDefault="001A01AE" w:rsidP="00E12E47">
            <w:r>
              <w:t>Select the url and copy it</w:t>
            </w:r>
          </w:p>
        </w:tc>
        <w:tc>
          <w:tcPr>
            <w:tcW w:w="2690" w:type="dxa"/>
            <w:gridSpan w:val="2"/>
            <w:shd w:val="clear" w:color="auto" w:fill="auto"/>
          </w:tcPr>
          <w:p w:rsidR="001A01AE" w:rsidRDefault="001A01AE" w:rsidP="00E12E47">
            <w:pPr>
              <w:rPr>
                <w:lang w:val="en-GB"/>
              </w:rPr>
            </w:pPr>
            <w:r>
              <w:rPr>
                <w:lang w:val="en-GB"/>
              </w:rPr>
              <w:t>The url is copied</w:t>
            </w:r>
          </w:p>
        </w:tc>
        <w:tc>
          <w:tcPr>
            <w:tcW w:w="1559" w:type="dxa"/>
            <w:shd w:val="clear" w:color="auto" w:fill="00FF00"/>
            <w:vAlign w:val="center"/>
          </w:tcPr>
          <w:p w:rsidR="001A01AE" w:rsidRDefault="001A01AE" w:rsidP="00E12E47">
            <w:pPr>
              <w:spacing w:after="0"/>
              <w:jc w:val="center"/>
              <w:rPr>
                <w:rFonts w:cstheme="minorHAnsi"/>
                <w:i/>
                <w:sz w:val="14"/>
                <w:szCs w:val="14"/>
              </w:rPr>
            </w:pPr>
          </w:p>
        </w:tc>
      </w:tr>
      <w:tr w:rsidR="001A01AE" w:rsidTr="00AE5E00">
        <w:tc>
          <w:tcPr>
            <w:tcW w:w="865" w:type="dxa"/>
            <w:shd w:val="clear" w:color="auto" w:fill="auto"/>
            <w:vAlign w:val="center"/>
          </w:tcPr>
          <w:p w:rsidR="001A01AE" w:rsidRDefault="001A01AE" w:rsidP="00E12E47">
            <w:pPr>
              <w:spacing w:after="0"/>
              <w:jc w:val="center"/>
              <w:rPr>
                <w:i/>
                <w:sz w:val="14"/>
                <w:szCs w:val="14"/>
              </w:rPr>
            </w:pPr>
            <w:r>
              <w:rPr>
                <w:i/>
                <w:sz w:val="14"/>
                <w:szCs w:val="14"/>
              </w:rPr>
              <w:t>Step-50</w:t>
            </w:r>
          </w:p>
        </w:tc>
        <w:tc>
          <w:tcPr>
            <w:tcW w:w="3499" w:type="dxa"/>
            <w:gridSpan w:val="4"/>
            <w:shd w:val="clear" w:color="auto" w:fill="auto"/>
          </w:tcPr>
          <w:p w:rsidR="001A01AE" w:rsidRDefault="001A01AE" w:rsidP="00E12E47">
            <w:pPr>
              <w:pStyle w:val="NormalStep"/>
              <w:rPr>
                <w:rFonts w:asciiTheme="minorHAnsi" w:hAnsiTheme="minorHAnsi" w:cstheme="minorHAnsi"/>
                <w:sz w:val="22"/>
                <w:szCs w:val="22"/>
              </w:rPr>
            </w:pPr>
            <w:r>
              <w:rPr>
                <w:rFonts w:asciiTheme="minorHAnsi" w:hAnsiTheme="minorHAnsi" w:cstheme="minorHAnsi"/>
                <w:sz w:val="22"/>
                <w:szCs w:val="22"/>
              </w:rPr>
              <w:t>Open a new browser window and paste the url</w:t>
            </w:r>
          </w:p>
        </w:tc>
        <w:tc>
          <w:tcPr>
            <w:tcW w:w="2690" w:type="dxa"/>
            <w:gridSpan w:val="2"/>
            <w:shd w:val="clear" w:color="auto" w:fill="auto"/>
          </w:tcPr>
          <w:p w:rsidR="001A01AE" w:rsidRDefault="001A01AE" w:rsidP="00E12E47">
            <w:pPr>
              <w:spacing w:after="0"/>
              <w:rPr>
                <w:rFonts w:cstheme="minorHAnsi"/>
                <w:lang w:val="en-GB"/>
              </w:rPr>
            </w:pPr>
            <w:r>
              <w:rPr>
                <w:rFonts w:cstheme="minorHAnsi"/>
                <w:lang w:val="en-GB"/>
              </w:rPr>
              <w:t>The user client application is loaded with the standing order widget opened</w:t>
            </w:r>
          </w:p>
        </w:tc>
        <w:tc>
          <w:tcPr>
            <w:tcW w:w="1559" w:type="dxa"/>
            <w:shd w:val="clear" w:color="auto" w:fill="00FF00"/>
            <w:vAlign w:val="center"/>
          </w:tcPr>
          <w:p w:rsidR="001A01AE" w:rsidRDefault="001A01AE" w:rsidP="00E12E47">
            <w:pPr>
              <w:spacing w:after="0"/>
              <w:jc w:val="center"/>
              <w:rPr>
                <w:rFonts w:cstheme="minorHAnsi"/>
                <w:i/>
                <w:sz w:val="14"/>
                <w:szCs w:val="14"/>
              </w:rPr>
            </w:pPr>
            <w:r>
              <w:rPr>
                <w:rFonts w:cstheme="minorHAnsi"/>
                <w:i/>
                <w:sz w:val="14"/>
                <w:szCs w:val="14"/>
              </w:rPr>
              <w:t>NGEO-WEBC-PFC-0210</w:t>
            </w:r>
          </w:p>
        </w:tc>
      </w:tr>
      <w:tr w:rsidR="001A01AE" w:rsidTr="00AE5E00">
        <w:tc>
          <w:tcPr>
            <w:tcW w:w="865" w:type="dxa"/>
            <w:shd w:val="clear" w:color="auto" w:fill="auto"/>
            <w:vAlign w:val="center"/>
          </w:tcPr>
          <w:p w:rsidR="001A01AE" w:rsidRDefault="001A01AE" w:rsidP="00E12E47">
            <w:pPr>
              <w:spacing w:after="0"/>
              <w:jc w:val="center"/>
              <w:rPr>
                <w:i/>
                <w:sz w:val="14"/>
                <w:szCs w:val="14"/>
              </w:rPr>
            </w:pPr>
            <w:r>
              <w:rPr>
                <w:i/>
                <w:sz w:val="14"/>
                <w:szCs w:val="14"/>
              </w:rPr>
              <w:t>Step-60</w:t>
            </w:r>
          </w:p>
        </w:tc>
        <w:tc>
          <w:tcPr>
            <w:tcW w:w="3499" w:type="dxa"/>
            <w:gridSpan w:val="4"/>
            <w:shd w:val="clear" w:color="auto" w:fill="auto"/>
          </w:tcPr>
          <w:p w:rsidR="001A01AE" w:rsidRDefault="001A01AE" w:rsidP="00E12E47">
            <w:pPr>
              <w:pStyle w:val="NormalStep"/>
              <w:rPr>
                <w:rFonts w:asciiTheme="minorHAnsi" w:hAnsiTheme="minorHAnsi" w:cstheme="minorHAnsi"/>
                <w:sz w:val="22"/>
                <w:szCs w:val="22"/>
              </w:rPr>
            </w:pPr>
            <w:r>
              <w:rPr>
                <w:rFonts w:asciiTheme="minorHAnsi" w:hAnsiTheme="minorHAnsi" w:cstheme="minorHAnsi"/>
                <w:sz w:val="22"/>
                <w:szCs w:val="22"/>
              </w:rPr>
              <w:t>Check the start and end date in the opened widget, and the Data-driven check box.</w:t>
            </w:r>
          </w:p>
        </w:tc>
        <w:tc>
          <w:tcPr>
            <w:tcW w:w="2690" w:type="dxa"/>
            <w:gridSpan w:val="2"/>
            <w:shd w:val="clear" w:color="auto" w:fill="auto"/>
          </w:tcPr>
          <w:p w:rsidR="001A01AE" w:rsidRDefault="001A01AE" w:rsidP="00E12E47">
            <w:pPr>
              <w:spacing w:after="0"/>
              <w:rPr>
                <w:rFonts w:cstheme="minorHAnsi"/>
                <w:lang w:val="en-GB"/>
              </w:rPr>
            </w:pPr>
            <w:r>
              <w:rPr>
                <w:rFonts w:cstheme="minorHAnsi"/>
                <w:lang w:val="en-GB"/>
              </w:rPr>
              <w:t xml:space="preserve">The start date is </w:t>
            </w:r>
            <w:r>
              <w:t>2013-02-08 and the end date is 2013-06-08. The Data-driven checkbox is selected.</w:t>
            </w:r>
          </w:p>
        </w:tc>
        <w:tc>
          <w:tcPr>
            <w:tcW w:w="1559" w:type="dxa"/>
            <w:shd w:val="clear" w:color="auto" w:fill="00FF00"/>
            <w:vAlign w:val="center"/>
          </w:tcPr>
          <w:p w:rsidR="001A01AE" w:rsidRDefault="001A01AE" w:rsidP="00E12E47">
            <w:pPr>
              <w:spacing w:after="0"/>
              <w:jc w:val="center"/>
              <w:rPr>
                <w:rFonts w:cstheme="minorHAnsi"/>
                <w:i/>
                <w:sz w:val="14"/>
                <w:szCs w:val="14"/>
              </w:rPr>
            </w:pPr>
            <w:r>
              <w:rPr>
                <w:rFonts w:cstheme="minorHAnsi"/>
                <w:i/>
                <w:sz w:val="14"/>
                <w:szCs w:val="14"/>
              </w:rPr>
              <w:t>NGEO-WEBC-PFC-0211</w:t>
            </w:r>
          </w:p>
        </w:tc>
      </w:tr>
    </w:tbl>
    <w:p w:rsidR="00E16E38" w:rsidRDefault="00E16E38" w:rsidP="00E16E38">
      <w:pPr>
        <w:pStyle w:val="Titre3"/>
      </w:pPr>
      <w:bookmarkStart w:id="1369" w:name="_Toc355023308"/>
      <w:r>
        <w:t>NGEO-WEBC-VTP-0215</w:t>
      </w:r>
      <w:bookmarkEnd w:id="1369"/>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NGEO-CTRL-VTP-0215</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sidRPr="00135FA2">
              <w:rPr>
                <w:i/>
                <w:color w:val="548DD4"/>
                <w:sz w:val="16"/>
                <w:szCs w:val="16"/>
                <w:u w:val="single"/>
              </w:rPr>
              <w:t>Time-driven standing order shared URL</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E61BC8">
        <w:tc>
          <w:tcPr>
            <w:tcW w:w="8613" w:type="dxa"/>
            <w:gridSpan w:val="8"/>
            <w:shd w:val="clear" w:color="auto" w:fill="47F62A"/>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E61BC8">
        <w:tc>
          <w:tcPr>
            <w:tcW w:w="4306" w:type="dxa"/>
            <w:gridSpan w:val="4"/>
            <w:shd w:val="clear" w:color="auto" w:fill="A6A6A6"/>
          </w:tcPr>
          <w:p w:rsidR="00E16E38" w:rsidRPr="007C2567" w:rsidRDefault="00E16E38" w:rsidP="00E61BC8">
            <w:pPr>
              <w:spacing w:after="0"/>
              <w:rPr>
                <w:sz w:val="14"/>
                <w:szCs w:val="14"/>
              </w:rPr>
            </w:pPr>
            <w:r w:rsidRPr="007C2567">
              <w:rPr>
                <w:b/>
                <w:sz w:val="14"/>
                <w:szCs w:val="14"/>
                <w:lang w:val="en-US"/>
              </w:rPr>
              <w:lastRenderedPageBreak/>
              <w:t xml:space="preserve">Versions </w:t>
            </w:r>
          </w:p>
        </w:tc>
        <w:tc>
          <w:tcPr>
            <w:tcW w:w="4307" w:type="dxa"/>
            <w:gridSpan w:val="4"/>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7C2567" w:rsidRDefault="00E16E38" w:rsidP="00E61BC8">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Evidences</w:t>
            </w:r>
          </w:p>
        </w:tc>
      </w:tr>
      <w:tr w:rsidR="00E16E38" w:rsidRPr="007C2567" w:rsidTr="00E61BC8">
        <w:tc>
          <w:tcPr>
            <w:tcW w:w="8613" w:type="dxa"/>
            <w:gridSpan w:val="8"/>
            <w:shd w:val="clear" w:color="auto" w:fill="auto"/>
          </w:tcPr>
          <w:p w:rsidR="000B2654" w:rsidRDefault="000B2654" w:rsidP="00E61BC8">
            <w:pPr>
              <w:spacing w:after="0"/>
            </w:pPr>
            <w:r>
              <w:rPr>
                <w:noProof/>
                <w:lang w:val="fr-FR" w:eastAsia="fr-FR"/>
              </w:rPr>
              <w:drawing>
                <wp:inline distT="0" distB="0" distL="0" distR="0" wp14:anchorId="2679743D" wp14:editId="1C6D1D5B">
                  <wp:extent cx="5332095" cy="3296920"/>
                  <wp:effectExtent l="0" t="0" r="1905"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10.PNG"/>
                          <pic:cNvPicPr/>
                        </pic:nvPicPr>
                        <pic:blipFill>
                          <a:blip r:embed="rId104" cstate="email">
                            <a:extLst>
                              <a:ext uri="{28A0092B-C50C-407E-A947-70E740481C1C}">
                                <a14:useLocalDpi xmlns:a14="http://schemas.microsoft.com/office/drawing/2010/main" val="0"/>
                              </a:ext>
                            </a:extLst>
                          </a:blip>
                          <a:stretch>
                            <a:fillRect/>
                          </a:stretch>
                        </pic:blipFill>
                        <pic:spPr>
                          <a:xfrm>
                            <a:off x="0" y="0"/>
                            <a:ext cx="5332095" cy="3296920"/>
                          </a:xfrm>
                          <a:prstGeom prst="rect">
                            <a:avLst/>
                          </a:prstGeom>
                        </pic:spPr>
                      </pic:pic>
                    </a:graphicData>
                  </a:graphic>
                </wp:inline>
              </w:drawing>
            </w:r>
          </w:p>
          <w:p w:rsidR="00E16E38" w:rsidRPr="00D02552" w:rsidRDefault="000B2654" w:rsidP="00AE5E00">
            <w:pPr>
              <w:spacing w:after="0"/>
              <w:jc w:val="center"/>
              <w:rPr>
                <w:color w:val="548DD4"/>
                <w:sz w:val="6"/>
                <w:szCs w:val="16"/>
                <w:lang w:val="en-US"/>
              </w:rPr>
            </w:pPr>
            <w:r>
              <w:rPr>
                <w:noProof/>
                <w:lang w:val="fr-FR" w:eastAsia="fr-FR"/>
              </w:rPr>
              <w:drawing>
                <wp:inline distT="0" distB="0" distL="0" distR="0" wp14:anchorId="210BF3B1" wp14:editId="629099A7">
                  <wp:extent cx="2631463" cy="3124862"/>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12.PNG"/>
                          <pic:cNvPicPr/>
                        </pic:nvPicPr>
                        <pic:blipFill>
                          <a:blip r:embed="rId105" cstate="email">
                            <a:extLst>
                              <a:ext uri="{28A0092B-C50C-407E-A947-70E740481C1C}">
                                <a14:useLocalDpi xmlns:a14="http://schemas.microsoft.com/office/drawing/2010/main" val="0"/>
                              </a:ext>
                            </a:extLst>
                          </a:blip>
                          <a:stretch>
                            <a:fillRect/>
                          </a:stretch>
                        </pic:blipFill>
                        <pic:spPr>
                          <a:xfrm>
                            <a:off x="0" y="0"/>
                            <a:ext cx="2630197" cy="3123359"/>
                          </a:xfrm>
                          <a:prstGeom prst="rect">
                            <a:avLst/>
                          </a:prstGeom>
                        </pic:spPr>
                      </pic:pic>
                    </a:graphicData>
                  </a:graphic>
                </wp:inline>
              </w:drawing>
            </w:r>
            <w:r w:rsidR="00E16E38">
              <w:t xml:space="preserve">       </w:t>
            </w:r>
          </w:p>
        </w:tc>
      </w:tr>
      <w:tr w:rsidR="001A01AE" w:rsidRPr="0056181B" w:rsidTr="00AE5E00">
        <w:tc>
          <w:tcPr>
            <w:tcW w:w="865" w:type="dxa"/>
            <w:shd w:val="clear" w:color="auto" w:fill="auto"/>
            <w:vAlign w:val="center"/>
          </w:tcPr>
          <w:p w:rsidR="001A01AE" w:rsidRPr="00544FC8" w:rsidRDefault="001A01AE" w:rsidP="00E12E47">
            <w:pPr>
              <w:spacing w:after="0"/>
              <w:jc w:val="center"/>
              <w:rPr>
                <w:i/>
                <w:sz w:val="14"/>
                <w:szCs w:val="14"/>
              </w:rPr>
            </w:pPr>
            <w:r w:rsidRPr="003C0A28">
              <w:rPr>
                <w:rFonts w:cstheme="minorHAnsi"/>
                <w:i/>
                <w:sz w:val="14"/>
                <w:szCs w:val="14"/>
              </w:rPr>
              <w:t>Step-10</w:t>
            </w:r>
          </w:p>
        </w:tc>
        <w:tc>
          <w:tcPr>
            <w:tcW w:w="3499" w:type="dxa"/>
            <w:gridSpan w:val="4"/>
            <w:shd w:val="clear" w:color="auto" w:fill="auto"/>
          </w:tcPr>
          <w:p w:rsidR="001A01AE" w:rsidRPr="00057FF1" w:rsidRDefault="001A01AE" w:rsidP="00E12E47">
            <w:r>
              <w:t xml:space="preserve">Perform the steps </w:t>
            </w:r>
            <w:r w:rsidRPr="007A7D59">
              <w:t xml:space="preserve">Step-10 </w:t>
            </w:r>
            <w:r w:rsidR="000B2654">
              <w:t>to</w:t>
            </w:r>
            <w:r w:rsidRPr="007A7D59">
              <w:t xml:space="preserve"> Step-</w:t>
            </w:r>
            <w:r>
              <w:t>5</w:t>
            </w:r>
            <w:r w:rsidRPr="007A7D59">
              <w:t xml:space="preserve">0 </w:t>
            </w:r>
            <w:r>
              <w:t xml:space="preserve">of </w:t>
            </w:r>
            <w:r>
              <w:rPr>
                <w:lang w:val="en-US"/>
              </w:rPr>
              <w:t>WEBC-VTP-0125</w:t>
            </w:r>
          </w:p>
        </w:tc>
        <w:tc>
          <w:tcPr>
            <w:tcW w:w="2690" w:type="dxa"/>
            <w:gridSpan w:val="2"/>
            <w:shd w:val="clear" w:color="auto" w:fill="auto"/>
          </w:tcPr>
          <w:p w:rsidR="001A01AE" w:rsidRPr="00057FF1" w:rsidRDefault="001A01AE" w:rsidP="00E12E47">
            <w:pPr>
              <w:rPr>
                <w:lang w:val="en-US"/>
              </w:rPr>
            </w:pPr>
            <w:r>
              <w:rPr>
                <w:lang w:val="en-US"/>
              </w:rPr>
              <w:t>The standing order widget is filled with time-driven standing order parameters.</w:t>
            </w:r>
          </w:p>
        </w:tc>
        <w:tc>
          <w:tcPr>
            <w:tcW w:w="1559" w:type="dxa"/>
            <w:shd w:val="clear" w:color="auto" w:fill="00FF00"/>
            <w:vAlign w:val="center"/>
          </w:tcPr>
          <w:p w:rsidR="001A01AE" w:rsidRPr="0056181B" w:rsidRDefault="001A01AE" w:rsidP="00E12E47">
            <w:pPr>
              <w:spacing w:after="0"/>
              <w:jc w:val="center"/>
              <w:rPr>
                <w:i/>
                <w:sz w:val="14"/>
                <w:szCs w:val="14"/>
              </w:rPr>
            </w:pPr>
          </w:p>
        </w:tc>
      </w:tr>
      <w:tr w:rsidR="001A01AE" w:rsidRPr="009B26D3" w:rsidTr="00AE5E00">
        <w:tc>
          <w:tcPr>
            <w:tcW w:w="865" w:type="dxa"/>
            <w:shd w:val="clear" w:color="auto" w:fill="auto"/>
            <w:vAlign w:val="center"/>
          </w:tcPr>
          <w:p w:rsidR="001A01AE" w:rsidRDefault="001A01AE" w:rsidP="00E12E47">
            <w:pPr>
              <w:spacing w:after="0"/>
              <w:jc w:val="center"/>
              <w:rPr>
                <w:i/>
                <w:sz w:val="14"/>
                <w:szCs w:val="14"/>
              </w:rPr>
            </w:pPr>
            <w:r>
              <w:rPr>
                <w:i/>
                <w:sz w:val="14"/>
                <w:szCs w:val="14"/>
              </w:rPr>
              <w:lastRenderedPageBreak/>
              <w:t>Step-2</w:t>
            </w:r>
            <w:r w:rsidRPr="005D1206">
              <w:rPr>
                <w:i/>
                <w:sz w:val="14"/>
                <w:szCs w:val="14"/>
              </w:rPr>
              <w:t>0</w:t>
            </w:r>
          </w:p>
        </w:tc>
        <w:tc>
          <w:tcPr>
            <w:tcW w:w="3499" w:type="dxa"/>
            <w:gridSpan w:val="4"/>
            <w:shd w:val="clear" w:color="auto" w:fill="auto"/>
          </w:tcPr>
          <w:p w:rsidR="001A01AE" w:rsidRDefault="001A01AE" w:rsidP="00E12E47">
            <w:r>
              <w:t xml:space="preserve">Click on the “Share” button </w:t>
            </w:r>
          </w:p>
        </w:tc>
        <w:tc>
          <w:tcPr>
            <w:tcW w:w="2690" w:type="dxa"/>
            <w:gridSpan w:val="2"/>
            <w:shd w:val="clear" w:color="auto" w:fill="auto"/>
          </w:tcPr>
          <w:p w:rsidR="001A01AE" w:rsidRDefault="001A01AE" w:rsidP="00E12E47">
            <w:pPr>
              <w:rPr>
                <w:lang w:val="en-GB"/>
              </w:rPr>
            </w:pPr>
            <w:r>
              <w:rPr>
                <w:lang w:val="en-GB"/>
              </w:rPr>
              <w:t>A popup is opened with the url to be shared</w:t>
            </w:r>
          </w:p>
        </w:tc>
        <w:tc>
          <w:tcPr>
            <w:tcW w:w="1559" w:type="dxa"/>
            <w:shd w:val="clear" w:color="auto" w:fill="00FF00"/>
            <w:vAlign w:val="center"/>
          </w:tcPr>
          <w:p w:rsidR="001A01AE" w:rsidRPr="009B26D3" w:rsidRDefault="001A01AE" w:rsidP="00E12E47">
            <w:pPr>
              <w:spacing w:after="0"/>
              <w:jc w:val="center"/>
              <w:rPr>
                <w:i/>
                <w:sz w:val="14"/>
                <w:szCs w:val="14"/>
                <w:lang w:val="en-GB"/>
              </w:rPr>
            </w:pPr>
          </w:p>
        </w:tc>
      </w:tr>
      <w:tr w:rsidR="001A01AE" w:rsidTr="00AE5E00">
        <w:tc>
          <w:tcPr>
            <w:tcW w:w="865" w:type="dxa"/>
            <w:shd w:val="clear" w:color="auto" w:fill="auto"/>
            <w:vAlign w:val="center"/>
          </w:tcPr>
          <w:p w:rsidR="001A01AE" w:rsidRDefault="001A01AE" w:rsidP="00E12E47">
            <w:pPr>
              <w:spacing w:after="0"/>
              <w:jc w:val="center"/>
              <w:rPr>
                <w:i/>
                <w:sz w:val="14"/>
                <w:szCs w:val="14"/>
              </w:rPr>
            </w:pPr>
            <w:r>
              <w:rPr>
                <w:i/>
                <w:sz w:val="14"/>
                <w:szCs w:val="14"/>
              </w:rPr>
              <w:t>Step-30</w:t>
            </w:r>
          </w:p>
        </w:tc>
        <w:tc>
          <w:tcPr>
            <w:tcW w:w="3499" w:type="dxa"/>
            <w:gridSpan w:val="4"/>
            <w:shd w:val="clear" w:color="auto" w:fill="auto"/>
          </w:tcPr>
          <w:p w:rsidR="001A01AE" w:rsidRDefault="001A01AE" w:rsidP="00E12E47">
            <w:r>
              <w:t>Select the url and copy it</w:t>
            </w:r>
          </w:p>
        </w:tc>
        <w:tc>
          <w:tcPr>
            <w:tcW w:w="2690" w:type="dxa"/>
            <w:gridSpan w:val="2"/>
            <w:shd w:val="clear" w:color="auto" w:fill="auto"/>
          </w:tcPr>
          <w:p w:rsidR="001A01AE" w:rsidRDefault="001A01AE" w:rsidP="00E12E47">
            <w:pPr>
              <w:rPr>
                <w:lang w:val="en-GB"/>
              </w:rPr>
            </w:pPr>
            <w:r>
              <w:rPr>
                <w:lang w:val="en-GB"/>
              </w:rPr>
              <w:t>The url is copied</w:t>
            </w:r>
          </w:p>
        </w:tc>
        <w:tc>
          <w:tcPr>
            <w:tcW w:w="1559" w:type="dxa"/>
            <w:shd w:val="clear" w:color="auto" w:fill="00FF00"/>
            <w:vAlign w:val="center"/>
          </w:tcPr>
          <w:p w:rsidR="001A01AE" w:rsidRDefault="001A01AE" w:rsidP="00E12E47">
            <w:pPr>
              <w:spacing w:after="0"/>
              <w:jc w:val="center"/>
              <w:rPr>
                <w:rFonts w:cstheme="minorHAnsi"/>
                <w:i/>
                <w:sz w:val="14"/>
                <w:szCs w:val="14"/>
              </w:rPr>
            </w:pPr>
          </w:p>
        </w:tc>
      </w:tr>
      <w:tr w:rsidR="001A01AE" w:rsidTr="00AE5E00">
        <w:tc>
          <w:tcPr>
            <w:tcW w:w="865" w:type="dxa"/>
            <w:shd w:val="clear" w:color="auto" w:fill="auto"/>
            <w:vAlign w:val="center"/>
          </w:tcPr>
          <w:p w:rsidR="001A01AE" w:rsidRDefault="001A01AE" w:rsidP="00E12E47">
            <w:pPr>
              <w:spacing w:after="0"/>
              <w:jc w:val="center"/>
              <w:rPr>
                <w:i/>
                <w:sz w:val="14"/>
                <w:szCs w:val="14"/>
              </w:rPr>
            </w:pPr>
            <w:r>
              <w:rPr>
                <w:i/>
                <w:sz w:val="14"/>
                <w:szCs w:val="14"/>
              </w:rPr>
              <w:t>Step-40</w:t>
            </w:r>
          </w:p>
        </w:tc>
        <w:tc>
          <w:tcPr>
            <w:tcW w:w="3499" w:type="dxa"/>
            <w:gridSpan w:val="4"/>
            <w:shd w:val="clear" w:color="auto" w:fill="auto"/>
          </w:tcPr>
          <w:p w:rsidR="001A01AE" w:rsidRDefault="001A01AE" w:rsidP="00E12E47">
            <w:pPr>
              <w:pStyle w:val="NormalStep"/>
              <w:rPr>
                <w:rFonts w:asciiTheme="minorHAnsi" w:hAnsiTheme="minorHAnsi" w:cstheme="minorHAnsi"/>
                <w:sz w:val="22"/>
                <w:szCs w:val="22"/>
              </w:rPr>
            </w:pPr>
            <w:r>
              <w:rPr>
                <w:rFonts w:asciiTheme="minorHAnsi" w:hAnsiTheme="minorHAnsi" w:cstheme="minorHAnsi"/>
                <w:sz w:val="22"/>
                <w:szCs w:val="22"/>
              </w:rPr>
              <w:t>Open a new browser window and paste the url</w:t>
            </w:r>
          </w:p>
        </w:tc>
        <w:tc>
          <w:tcPr>
            <w:tcW w:w="2690" w:type="dxa"/>
            <w:gridSpan w:val="2"/>
            <w:shd w:val="clear" w:color="auto" w:fill="auto"/>
          </w:tcPr>
          <w:p w:rsidR="001A01AE" w:rsidRDefault="001A01AE" w:rsidP="00E12E47">
            <w:pPr>
              <w:spacing w:after="0"/>
              <w:rPr>
                <w:rFonts w:cstheme="minorHAnsi"/>
                <w:lang w:val="en-GB"/>
              </w:rPr>
            </w:pPr>
            <w:r>
              <w:rPr>
                <w:rFonts w:cstheme="minorHAnsi"/>
                <w:lang w:val="en-GB"/>
              </w:rPr>
              <w:t>The user client application is loaded with the standing order widget opened</w:t>
            </w:r>
          </w:p>
        </w:tc>
        <w:tc>
          <w:tcPr>
            <w:tcW w:w="1559" w:type="dxa"/>
            <w:shd w:val="clear" w:color="auto" w:fill="00FF00"/>
            <w:vAlign w:val="center"/>
          </w:tcPr>
          <w:p w:rsidR="001A01AE" w:rsidRDefault="001A01AE" w:rsidP="00E12E47">
            <w:pPr>
              <w:spacing w:after="0"/>
              <w:jc w:val="center"/>
              <w:rPr>
                <w:rFonts w:cstheme="minorHAnsi"/>
                <w:i/>
                <w:sz w:val="14"/>
                <w:szCs w:val="14"/>
              </w:rPr>
            </w:pPr>
            <w:r>
              <w:rPr>
                <w:rFonts w:cstheme="minorHAnsi"/>
                <w:i/>
                <w:sz w:val="14"/>
                <w:szCs w:val="14"/>
              </w:rPr>
              <w:t>NGEO-WEBC-PFC-0210</w:t>
            </w:r>
          </w:p>
        </w:tc>
      </w:tr>
      <w:tr w:rsidR="001A01AE" w:rsidTr="00AE5E00">
        <w:tc>
          <w:tcPr>
            <w:tcW w:w="865" w:type="dxa"/>
            <w:shd w:val="clear" w:color="auto" w:fill="auto"/>
            <w:vAlign w:val="center"/>
          </w:tcPr>
          <w:p w:rsidR="001A01AE" w:rsidRDefault="001A01AE" w:rsidP="00E12E47">
            <w:pPr>
              <w:spacing w:after="0"/>
              <w:jc w:val="center"/>
              <w:rPr>
                <w:i/>
                <w:sz w:val="14"/>
                <w:szCs w:val="14"/>
              </w:rPr>
            </w:pPr>
            <w:r>
              <w:rPr>
                <w:i/>
                <w:sz w:val="14"/>
                <w:szCs w:val="14"/>
              </w:rPr>
              <w:t>Step-50</w:t>
            </w:r>
          </w:p>
        </w:tc>
        <w:tc>
          <w:tcPr>
            <w:tcW w:w="3499" w:type="dxa"/>
            <w:gridSpan w:val="4"/>
            <w:shd w:val="clear" w:color="auto" w:fill="auto"/>
          </w:tcPr>
          <w:p w:rsidR="001A01AE" w:rsidRDefault="001A01AE" w:rsidP="00E12E47">
            <w:pPr>
              <w:pStyle w:val="NormalStep"/>
              <w:rPr>
                <w:rFonts w:asciiTheme="minorHAnsi" w:hAnsiTheme="minorHAnsi" w:cstheme="minorHAnsi"/>
                <w:sz w:val="22"/>
                <w:szCs w:val="22"/>
              </w:rPr>
            </w:pPr>
            <w:r>
              <w:rPr>
                <w:rFonts w:asciiTheme="minorHAnsi" w:hAnsiTheme="minorHAnsi" w:cstheme="minorHAnsi"/>
                <w:sz w:val="22"/>
                <w:szCs w:val="22"/>
              </w:rPr>
              <w:t>Check the time-driven request parameters in the opened widget</w:t>
            </w:r>
          </w:p>
        </w:tc>
        <w:tc>
          <w:tcPr>
            <w:tcW w:w="2690" w:type="dxa"/>
            <w:gridSpan w:val="2"/>
            <w:shd w:val="clear" w:color="auto" w:fill="auto"/>
          </w:tcPr>
          <w:p w:rsidR="001A01AE" w:rsidRDefault="001A01AE" w:rsidP="00E12E47">
            <w:pPr>
              <w:spacing w:after="0"/>
              <w:rPr>
                <w:rFonts w:cstheme="minorHAnsi"/>
                <w:lang w:val="en-GB"/>
              </w:rPr>
            </w:pPr>
            <w:r>
              <w:t>The Time-driven checkbox is selected. The Shifting period is set to 15. The “Apply shifting…” checkbox is selected.</w:t>
            </w:r>
          </w:p>
        </w:tc>
        <w:tc>
          <w:tcPr>
            <w:tcW w:w="1559" w:type="dxa"/>
            <w:shd w:val="clear" w:color="auto" w:fill="00FF00"/>
            <w:vAlign w:val="center"/>
          </w:tcPr>
          <w:p w:rsidR="001A01AE" w:rsidRDefault="001A01AE" w:rsidP="00E12E47">
            <w:pPr>
              <w:spacing w:after="0"/>
              <w:jc w:val="center"/>
              <w:rPr>
                <w:rFonts w:cstheme="minorHAnsi"/>
                <w:i/>
                <w:sz w:val="14"/>
                <w:szCs w:val="14"/>
              </w:rPr>
            </w:pPr>
            <w:r>
              <w:rPr>
                <w:rFonts w:cstheme="minorHAnsi"/>
                <w:i/>
                <w:sz w:val="14"/>
                <w:szCs w:val="14"/>
              </w:rPr>
              <w:t>NGEO-WEBC-PFC-0212</w:t>
            </w:r>
          </w:p>
        </w:tc>
      </w:tr>
    </w:tbl>
    <w:p w:rsidR="00E16E38" w:rsidRDefault="00E16E38" w:rsidP="00E16E38">
      <w:pPr>
        <w:pStyle w:val="Titre3"/>
      </w:pPr>
      <w:bookmarkStart w:id="1370" w:name="_Toc355023309"/>
      <w:r>
        <w:t>NGEO-WEBC-VTP-0220</w:t>
      </w:r>
      <w:bookmarkEnd w:id="1370"/>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NGEO-CTRL-VTP-0220</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Pr>
                <w:i/>
                <w:color w:val="548DD4"/>
                <w:sz w:val="16"/>
                <w:szCs w:val="16"/>
                <w:u w:val="single"/>
              </w:rPr>
              <w:t>Z</w:t>
            </w:r>
            <w:r w:rsidRPr="00D6463C">
              <w:rPr>
                <w:i/>
                <w:color w:val="548DD4"/>
                <w:sz w:val="16"/>
                <w:szCs w:val="16"/>
                <w:u w:val="single"/>
              </w:rPr>
              <w:t>one of interest: draw</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E61BC8">
        <w:tc>
          <w:tcPr>
            <w:tcW w:w="8613" w:type="dxa"/>
            <w:gridSpan w:val="8"/>
            <w:shd w:val="clear" w:color="auto" w:fill="47F62A"/>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E61BC8">
        <w:tc>
          <w:tcPr>
            <w:tcW w:w="4306" w:type="dxa"/>
            <w:gridSpan w:val="4"/>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7C2567" w:rsidRDefault="00E16E38" w:rsidP="00E61BC8">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Evidences</w:t>
            </w:r>
          </w:p>
        </w:tc>
      </w:tr>
      <w:tr w:rsidR="00E16E38" w:rsidRPr="007C2567" w:rsidTr="00E61BC8">
        <w:tc>
          <w:tcPr>
            <w:tcW w:w="8613" w:type="dxa"/>
            <w:gridSpan w:val="8"/>
            <w:shd w:val="clear" w:color="auto" w:fill="auto"/>
          </w:tcPr>
          <w:p w:rsidR="00E16E38" w:rsidRDefault="00654E62" w:rsidP="00E61BC8">
            <w:pPr>
              <w:spacing w:after="0"/>
              <w:jc w:val="center"/>
              <w:rPr>
                <w:ins w:id="1371" w:author="Mokaddem Emna" w:date="2013-04-29T18:09:00Z"/>
                <w:color w:val="548DD4"/>
                <w:sz w:val="16"/>
                <w:szCs w:val="16"/>
                <w:lang w:val="en-US"/>
              </w:rPr>
            </w:pPr>
            <w:del w:id="1372" w:author="Mokaddem Emna" w:date="2013-04-29T18:09:00Z">
              <w:r w:rsidDel="0089695F">
                <w:rPr>
                  <w:noProof/>
                  <w:lang w:val="fr-FR" w:eastAsia="fr-FR"/>
                </w:rPr>
                <w:drawing>
                  <wp:inline distT="0" distB="0" distL="0" distR="0" wp14:anchorId="584B0B04" wp14:editId="51F272BE">
                    <wp:extent cx="5332095" cy="2219325"/>
                    <wp:effectExtent l="0" t="0" r="1905" b="9525"/>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20.PNG"/>
                            <pic:cNvPicPr/>
                          </pic:nvPicPr>
                          <pic:blipFill>
                            <a:blip r:embed="rId106" cstate="email">
                              <a:extLst>
                                <a:ext uri="{28A0092B-C50C-407E-A947-70E740481C1C}">
                                  <a14:useLocalDpi xmlns:a14="http://schemas.microsoft.com/office/drawing/2010/main" val="0"/>
                                </a:ext>
                              </a:extLst>
                            </a:blip>
                            <a:stretch>
                              <a:fillRect/>
                            </a:stretch>
                          </pic:blipFill>
                          <pic:spPr>
                            <a:xfrm>
                              <a:off x="0" y="0"/>
                              <a:ext cx="5332095" cy="2219325"/>
                            </a:xfrm>
                            <a:prstGeom prst="rect">
                              <a:avLst/>
                            </a:prstGeom>
                          </pic:spPr>
                        </pic:pic>
                      </a:graphicData>
                    </a:graphic>
                  </wp:inline>
                </w:drawing>
              </w:r>
            </w:del>
          </w:p>
          <w:p w:rsidR="0089695F" w:rsidRDefault="0089695F" w:rsidP="00E61BC8">
            <w:pPr>
              <w:spacing w:after="0"/>
              <w:jc w:val="center"/>
              <w:rPr>
                <w:ins w:id="1373" w:author="Mokaddem Emna" w:date="2013-04-29T18:10:00Z"/>
                <w:color w:val="548DD4"/>
                <w:sz w:val="16"/>
                <w:szCs w:val="16"/>
                <w:lang w:val="en-US"/>
              </w:rPr>
            </w:pPr>
            <w:ins w:id="1374" w:author="Mokaddem Emna" w:date="2013-04-29T18:09:00Z">
              <w:r>
                <w:rPr>
                  <w:noProof/>
                  <w:color w:val="548DD4"/>
                  <w:sz w:val="16"/>
                  <w:szCs w:val="16"/>
                  <w:lang w:val="fr-FR" w:eastAsia="fr-FR"/>
                  <w:rPrChange w:id="1375">
                    <w:rPr>
                      <w:noProof/>
                      <w:lang w:val="fr-FR" w:eastAsia="fr-FR"/>
                    </w:rPr>
                  </w:rPrChange>
                </w:rPr>
                <w:lastRenderedPageBreak/>
                <w:drawing>
                  <wp:inline distT="0" distB="0" distL="0" distR="0">
                    <wp:extent cx="5332095" cy="2582545"/>
                    <wp:effectExtent l="0" t="0" r="1905" b="825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222.png"/>
                            <pic:cNvPicPr/>
                          </pic:nvPicPr>
                          <pic:blipFill>
                            <a:blip r:embed="rId107" cstate="email">
                              <a:extLst>
                                <a:ext uri="{28A0092B-C50C-407E-A947-70E740481C1C}">
                                  <a14:useLocalDpi xmlns:a14="http://schemas.microsoft.com/office/drawing/2010/main" val="0"/>
                                </a:ext>
                              </a:extLst>
                            </a:blip>
                            <a:stretch>
                              <a:fillRect/>
                            </a:stretch>
                          </pic:blipFill>
                          <pic:spPr>
                            <a:xfrm>
                              <a:off x="0" y="0"/>
                              <a:ext cx="5332095" cy="2582545"/>
                            </a:xfrm>
                            <a:prstGeom prst="rect">
                              <a:avLst/>
                            </a:prstGeom>
                          </pic:spPr>
                        </pic:pic>
                      </a:graphicData>
                    </a:graphic>
                  </wp:inline>
                </w:drawing>
              </w:r>
            </w:ins>
          </w:p>
          <w:p w:rsidR="0089695F" w:rsidRPr="007C2567" w:rsidRDefault="0089695F" w:rsidP="00E61BC8">
            <w:pPr>
              <w:spacing w:after="0"/>
              <w:jc w:val="center"/>
              <w:rPr>
                <w:color w:val="548DD4"/>
                <w:sz w:val="16"/>
                <w:szCs w:val="16"/>
                <w:lang w:val="en-US"/>
              </w:rPr>
            </w:pPr>
            <w:ins w:id="1376" w:author="Mokaddem Emna" w:date="2013-04-29T18:11:00Z">
              <w:r>
                <w:rPr>
                  <w:noProof/>
                  <w:color w:val="548DD4"/>
                  <w:sz w:val="16"/>
                  <w:szCs w:val="16"/>
                  <w:lang w:val="fr-FR" w:eastAsia="fr-FR"/>
                  <w:rPrChange w:id="1377">
                    <w:rPr>
                      <w:noProof/>
                      <w:lang w:val="fr-FR" w:eastAsia="fr-FR"/>
                    </w:rPr>
                  </w:rPrChange>
                </w:rPr>
                <w:drawing>
                  <wp:inline distT="0" distB="0" distL="0" distR="0">
                    <wp:extent cx="5332095" cy="2049145"/>
                    <wp:effectExtent l="0" t="0" r="1905" b="8255"/>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222-1.png"/>
                            <pic:cNvPicPr/>
                          </pic:nvPicPr>
                          <pic:blipFill>
                            <a:blip r:embed="rId108" cstate="email">
                              <a:extLst>
                                <a:ext uri="{28A0092B-C50C-407E-A947-70E740481C1C}">
                                  <a14:useLocalDpi xmlns:a14="http://schemas.microsoft.com/office/drawing/2010/main" val="0"/>
                                </a:ext>
                              </a:extLst>
                            </a:blip>
                            <a:stretch>
                              <a:fillRect/>
                            </a:stretch>
                          </pic:blipFill>
                          <pic:spPr>
                            <a:xfrm>
                              <a:off x="0" y="0"/>
                              <a:ext cx="5332095" cy="2049145"/>
                            </a:xfrm>
                            <a:prstGeom prst="rect">
                              <a:avLst/>
                            </a:prstGeom>
                          </pic:spPr>
                        </pic:pic>
                      </a:graphicData>
                    </a:graphic>
                  </wp:inline>
                </w:drawing>
              </w:r>
            </w:ins>
          </w:p>
          <w:p w:rsidR="00E16E38" w:rsidRDefault="00654E62" w:rsidP="00E61BC8">
            <w:pPr>
              <w:spacing w:after="0"/>
              <w:rPr>
                <w:ins w:id="1378" w:author="Mokaddem Emna" w:date="2013-04-29T18:12:00Z"/>
                <w:color w:val="548DD4"/>
                <w:sz w:val="16"/>
                <w:szCs w:val="16"/>
                <w:lang w:val="en-US"/>
              </w:rPr>
            </w:pPr>
            <w:del w:id="1379" w:author="Mokaddem Emna" w:date="2013-04-29T18:10:00Z">
              <w:r w:rsidRPr="00AE5E00" w:rsidDel="0089695F">
                <w:rPr>
                  <w:noProof/>
                  <w:color w:val="548DD4"/>
                  <w:sz w:val="16"/>
                  <w:szCs w:val="16"/>
                  <w:lang w:val="fr-FR" w:eastAsia="fr-FR"/>
                  <w:rPrChange w:id="1380">
                    <w:rPr>
                      <w:noProof/>
                      <w:lang w:val="fr-FR" w:eastAsia="fr-FR"/>
                    </w:rPr>
                  </w:rPrChange>
                </w:rPr>
                <w:drawing>
                  <wp:inline distT="0" distB="0" distL="0" distR="0" wp14:anchorId="24CEF049" wp14:editId="31E4D74B">
                    <wp:extent cx="5332095" cy="2273935"/>
                    <wp:effectExtent l="0" t="0" r="1905"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21.PNG"/>
                            <pic:cNvPicPr/>
                          </pic:nvPicPr>
                          <pic:blipFill>
                            <a:blip r:embed="rId109" cstate="email">
                              <a:extLst>
                                <a:ext uri="{28A0092B-C50C-407E-A947-70E740481C1C}">
                                  <a14:useLocalDpi xmlns:a14="http://schemas.microsoft.com/office/drawing/2010/main" val="0"/>
                                </a:ext>
                              </a:extLst>
                            </a:blip>
                            <a:stretch>
                              <a:fillRect/>
                            </a:stretch>
                          </pic:blipFill>
                          <pic:spPr>
                            <a:xfrm>
                              <a:off x="0" y="0"/>
                              <a:ext cx="5332095" cy="2273935"/>
                            </a:xfrm>
                            <a:prstGeom prst="rect">
                              <a:avLst/>
                            </a:prstGeom>
                          </pic:spPr>
                        </pic:pic>
                      </a:graphicData>
                    </a:graphic>
                  </wp:inline>
                </w:drawing>
              </w:r>
            </w:del>
          </w:p>
          <w:p w:rsidR="0089695F" w:rsidRDefault="0089695F" w:rsidP="00E61BC8">
            <w:pPr>
              <w:spacing w:after="0"/>
              <w:rPr>
                <w:ins w:id="1381" w:author="Mokaddem Emna" w:date="2013-04-29T18:13:00Z"/>
                <w:color w:val="548DD4"/>
                <w:sz w:val="16"/>
                <w:szCs w:val="16"/>
                <w:lang w:val="en-US"/>
              </w:rPr>
            </w:pPr>
            <w:ins w:id="1382" w:author="Mokaddem Emna" w:date="2013-04-29T18:12:00Z">
              <w:r>
                <w:rPr>
                  <w:noProof/>
                  <w:color w:val="548DD4"/>
                  <w:sz w:val="16"/>
                  <w:szCs w:val="16"/>
                  <w:lang w:val="fr-FR" w:eastAsia="fr-FR"/>
                  <w:rPrChange w:id="1383">
                    <w:rPr>
                      <w:noProof/>
                      <w:lang w:val="fr-FR" w:eastAsia="fr-FR"/>
                    </w:rPr>
                  </w:rPrChange>
                </w:rPr>
                <w:lastRenderedPageBreak/>
                <w:drawing>
                  <wp:inline distT="0" distB="0" distL="0" distR="0">
                    <wp:extent cx="5332095" cy="2745105"/>
                    <wp:effectExtent l="0" t="0" r="1905"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222-2.png"/>
                            <pic:cNvPicPr/>
                          </pic:nvPicPr>
                          <pic:blipFill>
                            <a:blip r:embed="rId110" cstate="email">
                              <a:extLst>
                                <a:ext uri="{28A0092B-C50C-407E-A947-70E740481C1C}">
                                  <a14:useLocalDpi xmlns:a14="http://schemas.microsoft.com/office/drawing/2010/main" val="0"/>
                                </a:ext>
                              </a:extLst>
                            </a:blip>
                            <a:stretch>
                              <a:fillRect/>
                            </a:stretch>
                          </pic:blipFill>
                          <pic:spPr>
                            <a:xfrm>
                              <a:off x="0" y="0"/>
                              <a:ext cx="5332095" cy="2745105"/>
                            </a:xfrm>
                            <a:prstGeom prst="rect">
                              <a:avLst/>
                            </a:prstGeom>
                          </pic:spPr>
                        </pic:pic>
                      </a:graphicData>
                    </a:graphic>
                  </wp:inline>
                </w:drawing>
              </w:r>
            </w:ins>
          </w:p>
          <w:p w:rsidR="0089695F" w:rsidRPr="007C2567" w:rsidRDefault="0089695F" w:rsidP="00E61BC8">
            <w:pPr>
              <w:spacing w:after="0"/>
              <w:rPr>
                <w:color w:val="548DD4"/>
                <w:sz w:val="16"/>
                <w:szCs w:val="16"/>
                <w:lang w:val="en-US"/>
              </w:rPr>
            </w:pPr>
            <w:ins w:id="1384" w:author="Mokaddem Emna" w:date="2013-04-29T18:13:00Z">
              <w:r>
                <w:rPr>
                  <w:noProof/>
                  <w:color w:val="548DD4"/>
                  <w:sz w:val="16"/>
                  <w:szCs w:val="16"/>
                  <w:lang w:val="fr-FR" w:eastAsia="fr-FR"/>
                  <w:rPrChange w:id="1385">
                    <w:rPr>
                      <w:noProof/>
                      <w:lang w:val="fr-FR" w:eastAsia="fr-FR"/>
                    </w:rPr>
                  </w:rPrChange>
                </w:rPr>
                <w:drawing>
                  <wp:inline distT="0" distB="0" distL="0" distR="0">
                    <wp:extent cx="5332095" cy="3014980"/>
                    <wp:effectExtent l="0" t="0" r="1905"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222-3.png"/>
                            <pic:cNvPicPr/>
                          </pic:nvPicPr>
                          <pic:blipFill>
                            <a:blip r:embed="rId111" cstate="email">
                              <a:extLst>
                                <a:ext uri="{28A0092B-C50C-407E-A947-70E740481C1C}">
                                  <a14:useLocalDpi xmlns:a14="http://schemas.microsoft.com/office/drawing/2010/main" val="0"/>
                                </a:ext>
                              </a:extLst>
                            </a:blip>
                            <a:stretch>
                              <a:fillRect/>
                            </a:stretch>
                          </pic:blipFill>
                          <pic:spPr>
                            <a:xfrm>
                              <a:off x="0" y="0"/>
                              <a:ext cx="5332095" cy="3014980"/>
                            </a:xfrm>
                            <a:prstGeom prst="rect">
                              <a:avLst/>
                            </a:prstGeom>
                          </pic:spPr>
                        </pic:pic>
                      </a:graphicData>
                    </a:graphic>
                  </wp:inline>
                </w:drawing>
              </w:r>
            </w:ins>
          </w:p>
        </w:tc>
      </w:tr>
      <w:tr w:rsidR="00731538" w:rsidRPr="0056181B" w:rsidTr="00AE5E00">
        <w:tc>
          <w:tcPr>
            <w:tcW w:w="865" w:type="dxa"/>
            <w:shd w:val="clear" w:color="auto" w:fill="auto"/>
            <w:vAlign w:val="center"/>
          </w:tcPr>
          <w:p w:rsidR="00731538" w:rsidRPr="00544FC8" w:rsidRDefault="00731538" w:rsidP="00E12E47">
            <w:pPr>
              <w:spacing w:after="0"/>
              <w:jc w:val="center"/>
              <w:rPr>
                <w:i/>
                <w:sz w:val="14"/>
                <w:szCs w:val="14"/>
              </w:rPr>
            </w:pPr>
            <w:r w:rsidRPr="003C0A28">
              <w:rPr>
                <w:rFonts w:cstheme="minorHAnsi"/>
                <w:i/>
                <w:sz w:val="14"/>
                <w:szCs w:val="14"/>
              </w:rPr>
              <w:lastRenderedPageBreak/>
              <w:t>Step-10</w:t>
            </w:r>
          </w:p>
        </w:tc>
        <w:tc>
          <w:tcPr>
            <w:tcW w:w="3499" w:type="dxa"/>
            <w:gridSpan w:val="4"/>
            <w:shd w:val="clear" w:color="auto" w:fill="auto"/>
          </w:tcPr>
          <w:p w:rsidR="00731538" w:rsidRPr="00057FF1" w:rsidRDefault="00731538" w:rsidP="00E12E47">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of </w:t>
            </w:r>
            <w:r>
              <w:rPr>
                <w:rFonts w:asciiTheme="minorHAnsi" w:hAnsiTheme="minorHAnsi" w:cstheme="minorHAnsi"/>
                <w:sz w:val="22"/>
                <w:szCs w:val="22"/>
                <w:lang w:val="en-US"/>
              </w:rPr>
              <w:t>WEBC-VTP-0030</w:t>
            </w:r>
          </w:p>
        </w:tc>
        <w:tc>
          <w:tcPr>
            <w:tcW w:w="2690" w:type="dxa"/>
            <w:gridSpan w:val="2"/>
            <w:shd w:val="clear" w:color="auto" w:fill="auto"/>
          </w:tcPr>
          <w:p w:rsidR="00731538" w:rsidRPr="00057FF1" w:rsidRDefault="00731538" w:rsidP="00E12E47">
            <w:pPr>
              <w:spacing w:after="0"/>
              <w:rPr>
                <w:rFonts w:cstheme="minorHAnsi"/>
                <w:lang w:val="en-US"/>
              </w:rPr>
            </w:pPr>
            <w:r>
              <w:rPr>
                <w:rFonts w:cstheme="minorHAnsi"/>
                <w:lang w:val="en-US"/>
              </w:rPr>
              <w:t>The search widget is opened, the Area Tab is opened</w:t>
            </w:r>
          </w:p>
        </w:tc>
        <w:tc>
          <w:tcPr>
            <w:tcW w:w="1559" w:type="dxa"/>
            <w:shd w:val="clear" w:color="auto" w:fill="00FF00"/>
            <w:vAlign w:val="center"/>
          </w:tcPr>
          <w:p w:rsidR="00731538" w:rsidRPr="0056181B" w:rsidRDefault="00731538" w:rsidP="00E12E47">
            <w:pPr>
              <w:spacing w:after="0"/>
              <w:jc w:val="center"/>
              <w:rPr>
                <w:i/>
                <w:sz w:val="14"/>
                <w:szCs w:val="14"/>
              </w:rPr>
            </w:pPr>
          </w:p>
        </w:tc>
      </w:tr>
      <w:tr w:rsidR="00731538" w:rsidRPr="00732447" w:rsidTr="00AE5E00">
        <w:tc>
          <w:tcPr>
            <w:tcW w:w="865" w:type="dxa"/>
            <w:shd w:val="clear" w:color="auto" w:fill="auto"/>
            <w:vAlign w:val="center"/>
          </w:tcPr>
          <w:p w:rsidR="00731538" w:rsidRPr="005D1206" w:rsidRDefault="00731538" w:rsidP="00E12E47">
            <w:pPr>
              <w:spacing w:after="0"/>
              <w:jc w:val="center"/>
              <w:rPr>
                <w:i/>
                <w:sz w:val="14"/>
                <w:szCs w:val="14"/>
              </w:rPr>
            </w:pPr>
            <w:r>
              <w:rPr>
                <w:i/>
                <w:sz w:val="14"/>
                <w:szCs w:val="14"/>
              </w:rPr>
              <w:t>Step-20</w:t>
            </w:r>
          </w:p>
        </w:tc>
        <w:tc>
          <w:tcPr>
            <w:tcW w:w="3499" w:type="dxa"/>
            <w:gridSpan w:val="4"/>
            <w:shd w:val="clear" w:color="auto" w:fill="auto"/>
          </w:tcPr>
          <w:p w:rsidR="00731538" w:rsidRPr="00E24DDB" w:rsidRDefault="000B2654" w:rsidP="00E12E47">
            <w:pPr>
              <w:pStyle w:val="NormalStep"/>
              <w:rPr>
                <w:rFonts w:asciiTheme="minorHAnsi" w:hAnsiTheme="minorHAnsi" w:cstheme="minorHAnsi"/>
                <w:b/>
                <w:sz w:val="22"/>
                <w:szCs w:val="22"/>
              </w:rPr>
            </w:pPr>
            <w:r>
              <w:rPr>
                <w:rFonts w:asciiTheme="minorHAnsi" w:hAnsiTheme="minorHAnsi" w:cstheme="minorHAnsi"/>
                <w:sz w:val="22"/>
                <w:szCs w:val="22"/>
              </w:rPr>
              <w:t>Click</w:t>
            </w:r>
            <w:r w:rsidR="00731538">
              <w:rPr>
                <w:rFonts w:asciiTheme="minorHAnsi" w:hAnsiTheme="minorHAnsi" w:cstheme="minorHAnsi"/>
                <w:sz w:val="22"/>
                <w:szCs w:val="22"/>
              </w:rPr>
              <w:t xml:space="preserve"> on the “Box”  button</w:t>
            </w:r>
          </w:p>
        </w:tc>
        <w:tc>
          <w:tcPr>
            <w:tcW w:w="2690" w:type="dxa"/>
            <w:gridSpan w:val="2"/>
            <w:shd w:val="clear" w:color="auto" w:fill="auto"/>
          </w:tcPr>
          <w:p w:rsidR="00731538" w:rsidRPr="003C0A28" w:rsidRDefault="00731538" w:rsidP="00E12E47">
            <w:pPr>
              <w:spacing w:after="0"/>
              <w:rPr>
                <w:rFonts w:cstheme="minorHAnsi"/>
                <w:lang w:val="en-US"/>
              </w:rPr>
            </w:pPr>
            <w:r>
              <w:rPr>
                <w:rFonts w:cstheme="minorHAnsi"/>
                <w:lang w:val="en-US"/>
              </w:rPr>
              <w:t>The Box GUI is displayed</w:t>
            </w:r>
          </w:p>
        </w:tc>
        <w:tc>
          <w:tcPr>
            <w:tcW w:w="1559" w:type="dxa"/>
            <w:shd w:val="clear" w:color="auto" w:fill="00FF00"/>
            <w:vAlign w:val="center"/>
          </w:tcPr>
          <w:p w:rsidR="00731538" w:rsidRPr="00732447" w:rsidRDefault="00731538" w:rsidP="00E12E47">
            <w:pPr>
              <w:spacing w:after="0"/>
              <w:jc w:val="center"/>
              <w:rPr>
                <w:i/>
                <w:sz w:val="14"/>
                <w:szCs w:val="14"/>
                <w:lang w:val="en-US"/>
              </w:rPr>
            </w:pPr>
          </w:p>
        </w:tc>
      </w:tr>
      <w:tr w:rsidR="00731538" w:rsidRPr="009B26D3" w:rsidTr="00AE5E00">
        <w:tc>
          <w:tcPr>
            <w:tcW w:w="865" w:type="dxa"/>
            <w:shd w:val="clear" w:color="auto" w:fill="auto"/>
            <w:vAlign w:val="center"/>
          </w:tcPr>
          <w:p w:rsidR="00731538" w:rsidRPr="00544FC8" w:rsidRDefault="00731538" w:rsidP="00E12E47">
            <w:pPr>
              <w:spacing w:after="0"/>
              <w:jc w:val="center"/>
              <w:rPr>
                <w:i/>
                <w:sz w:val="14"/>
                <w:szCs w:val="14"/>
              </w:rPr>
            </w:pPr>
            <w:r>
              <w:rPr>
                <w:i/>
                <w:sz w:val="14"/>
                <w:szCs w:val="14"/>
              </w:rPr>
              <w:t>Step-3</w:t>
            </w:r>
            <w:r w:rsidRPr="005D1206">
              <w:rPr>
                <w:i/>
                <w:sz w:val="14"/>
                <w:szCs w:val="14"/>
              </w:rPr>
              <w:t>0</w:t>
            </w:r>
          </w:p>
        </w:tc>
        <w:tc>
          <w:tcPr>
            <w:tcW w:w="3499" w:type="dxa"/>
            <w:gridSpan w:val="4"/>
            <w:shd w:val="clear" w:color="auto" w:fill="auto"/>
          </w:tcPr>
          <w:p w:rsidR="00731538" w:rsidRPr="00057FF1" w:rsidRDefault="00731538" w:rsidP="00E12E47">
            <w:pPr>
              <w:pStyle w:val="NormalStep"/>
              <w:rPr>
                <w:rFonts w:asciiTheme="minorHAnsi" w:hAnsiTheme="minorHAnsi" w:cstheme="minorHAnsi"/>
                <w:sz w:val="22"/>
                <w:szCs w:val="22"/>
              </w:rPr>
            </w:pPr>
            <w:r>
              <w:rPr>
                <w:rFonts w:asciiTheme="minorHAnsi" w:hAnsiTheme="minorHAnsi" w:cstheme="minorHAnsi"/>
                <w:sz w:val="22"/>
                <w:szCs w:val="22"/>
              </w:rPr>
              <w:t>Click on the “Draw” button</w:t>
            </w:r>
          </w:p>
        </w:tc>
        <w:tc>
          <w:tcPr>
            <w:tcW w:w="2690" w:type="dxa"/>
            <w:gridSpan w:val="2"/>
            <w:shd w:val="clear" w:color="auto" w:fill="auto"/>
          </w:tcPr>
          <w:p w:rsidR="00731538" w:rsidRPr="00732447" w:rsidRDefault="00731538" w:rsidP="00E12E47">
            <w:pPr>
              <w:spacing w:after="0"/>
              <w:rPr>
                <w:rFonts w:cstheme="minorHAnsi"/>
                <w:lang w:val="en-GB"/>
              </w:rPr>
            </w:pPr>
            <w:r>
              <w:rPr>
                <w:rFonts w:cstheme="minorHAnsi"/>
                <w:lang w:val="en-GB"/>
              </w:rPr>
              <w:t>The widget is hidden</w:t>
            </w:r>
          </w:p>
        </w:tc>
        <w:tc>
          <w:tcPr>
            <w:tcW w:w="1559" w:type="dxa"/>
            <w:shd w:val="clear" w:color="auto" w:fill="00FF00"/>
            <w:vAlign w:val="center"/>
          </w:tcPr>
          <w:p w:rsidR="00731538" w:rsidRPr="009B26D3" w:rsidRDefault="00731538" w:rsidP="00E12E47">
            <w:pPr>
              <w:spacing w:after="0"/>
              <w:jc w:val="center"/>
              <w:rPr>
                <w:sz w:val="14"/>
                <w:szCs w:val="14"/>
                <w:highlight w:val="yellow"/>
                <w:lang w:val="en-GB"/>
              </w:rPr>
            </w:pPr>
          </w:p>
        </w:tc>
      </w:tr>
      <w:tr w:rsidR="00731538" w:rsidRPr="0056181B" w:rsidTr="00AE5E00">
        <w:tc>
          <w:tcPr>
            <w:tcW w:w="865" w:type="dxa"/>
            <w:shd w:val="clear" w:color="auto" w:fill="auto"/>
            <w:vAlign w:val="center"/>
          </w:tcPr>
          <w:p w:rsidR="00731538" w:rsidRDefault="00731538" w:rsidP="00E12E47">
            <w:pPr>
              <w:spacing w:after="0"/>
              <w:jc w:val="center"/>
              <w:rPr>
                <w:i/>
                <w:sz w:val="14"/>
                <w:szCs w:val="14"/>
              </w:rPr>
            </w:pPr>
            <w:r>
              <w:rPr>
                <w:i/>
                <w:sz w:val="14"/>
                <w:szCs w:val="14"/>
              </w:rPr>
              <w:t>Step-4</w:t>
            </w:r>
            <w:r w:rsidRPr="005D1206">
              <w:rPr>
                <w:i/>
                <w:sz w:val="14"/>
                <w:szCs w:val="14"/>
              </w:rPr>
              <w:t>0</w:t>
            </w:r>
          </w:p>
        </w:tc>
        <w:tc>
          <w:tcPr>
            <w:tcW w:w="3499" w:type="dxa"/>
            <w:gridSpan w:val="4"/>
            <w:shd w:val="clear" w:color="auto" w:fill="auto"/>
          </w:tcPr>
          <w:p w:rsidR="00731538" w:rsidRDefault="00731538" w:rsidP="00E12E47">
            <w:pPr>
              <w:pStyle w:val="NormalStep"/>
              <w:rPr>
                <w:rFonts w:asciiTheme="minorHAnsi" w:hAnsiTheme="minorHAnsi" w:cstheme="minorHAnsi"/>
                <w:sz w:val="22"/>
                <w:szCs w:val="22"/>
              </w:rPr>
            </w:pPr>
            <w:r>
              <w:rPr>
                <w:rFonts w:asciiTheme="minorHAnsi" w:hAnsiTheme="minorHAnsi" w:cstheme="minorHAnsi"/>
                <w:sz w:val="22"/>
                <w:szCs w:val="22"/>
              </w:rPr>
              <w:t>Press the left mouse button on the map</w:t>
            </w:r>
          </w:p>
        </w:tc>
        <w:tc>
          <w:tcPr>
            <w:tcW w:w="2690" w:type="dxa"/>
            <w:gridSpan w:val="2"/>
            <w:shd w:val="clear" w:color="auto" w:fill="auto"/>
          </w:tcPr>
          <w:p w:rsidR="00731538" w:rsidRDefault="00731538" w:rsidP="00E12E47">
            <w:pPr>
              <w:spacing w:after="0"/>
              <w:rPr>
                <w:rFonts w:cstheme="minorHAnsi"/>
                <w:lang w:val="en-GB"/>
              </w:rPr>
            </w:pPr>
            <w:r>
              <w:rPr>
                <w:rFonts w:cstheme="minorHAnsi"/>
                <w:lang w:val="en-GB"/>
              </w:rPr>
              <w:t>None</w:t>
            </w:r>
          </w:p>
        </w:tc>
        <w:tc>
          <w:tcPr>
            <w:tcW w:w="1559" w:type="dxa"/>
            <w:shd w:val="clear" w:color="auto" w:fill="00FF00"/>
            <w:vAlign w:val="center"/>
          </w:tcPr>
          <w:p w:rsidR="00731538" w:rsidRPr="0056181B" w:rsidRDefault="00731538" w:rsidP="00E12E47">
            <w:pPr>
              <w:spacing w:after="0"/>
              <w:jc w:val="center"/>
              <w:rPr>
                <w:i/>
                <w:sz w:val="14"/>
                <w:szCs w:val="14"/>
              </w:rPr>
            </w:pPr>
          </w:p>
        </w:tc>
      </w:tr>
      <w:tr w:rsidR="00731538" w:rsidRPr="009B26D3" w:rsidTr="00AE5E00">
        <w:tc>
          <w:tcPr>
            <w:tcW w:w="865" w:type="dxa"/>
            <w:shd w:val="clear" w:color="auto" w:fill="auto"/>
            <w:vAlign w:val="center"/>
          </w:tcPr>
          <w:p w:rsidR="00731538" w:rsidRDefault="00731538" w:rsidP="00E12E47">
            <w:pPr>
              <w:spacing w:after="0"/>
              <w:jc w:val="center"/>
              <w:rPr>
                <w:i/>
                <w:sz w:val="14"/>
                <w:szCs w:val="14"/>
              </w:rPr>
            </w:pPr>
            <w:r>
              <w:rPr>
                <w:i/>
                <w:sz w:val="14"/>
                <w:szCs w:val="14"/>
              </w:rPr>
              <w:t>Step-5</w:t>
            </w:r>
            <w:r w:rsidRPr="005D1206">
              <w:rPr>
                <w:i/>
                <w:sz w:val="14"/>
                <w:szCs w:val="14"/>
              </w:rPr>
              <w:t>0</w:t>
            </w:r>
          </w:p>
        </w:tc>
        <w:tc>
          <w:tcPr>
            <w:tcW w:w="3499" w:type="dxa"/>
            <w:gridSpan w:val="4"/>
            <w:shd w:val="clear" w:color="auto" w:fill="auto"/>
          </w:tcPr>
          <w:p w:rsidR="00731538" w:rsidRDefault="00731538" w:rsidP="00E12E47">
            <w:pPr>
              <w:pStyle w:val="NormalStep"/>
              <w:rPr>
                <w:rFonts w:asciiTheme="minorHAnsi" w:hAnsiTheme="minorHAnsi" w:cstheme="minorHAnsi"/>
                <w:sz w:val="22"/>
                <w:szCs w:val="22"/>
              </w:rPr>
            </w:pPr>
            <w:r>
              <w:rPr>
                <w:rFonts w:asciiTheme="minorHAnsi" w:hAnsiTheme="minorHAnsi" w:cstheme="minorHAnsi"/>
                <w:sz w:val="22"/>
                <w:szCs w:val="22"/>
              </w:rPr>
              <w:t>Drag the mouse to another location on the map.</w:t>
            </w:r>
          </w:p>
        </w:tc>
        <w:tc>
          <w:tcPr>
            <w:tcW w:w="2690" w:type="dxa"/>
            <w:gridSpan w:val="2"/>
            <w:shd w:val="clear" w:color="auto" w:fill="auto"/>
          </w:tcPr>
          <w:p w:rsidR="00731538" w:rsidRDefault="00731538" w:rsidP="00E12E47">
            <w:pPr>
              <w:spacing w:after="0"/>
              <w:rPr>
                <w:rFonts w:cstheme="minorHAnsi"/>
                <w:lang w:val="en-GB"/>
              </w:rPr>
            </w:pPr>
            <w:r>
              <w:rPr>
                <w:rFonts w:cstheme="minorHAnsi"/>
                <w:lang w:val="en-GB"/>
              </w:rPr>
              <w:t>A rectangle is displayed starting at pressed position to the current one</w:t>
            </w:r>
          </w:p>
        </w:tc>
        <w:tc>
          <w:tcPr>
            <w:tcW w:w="1559" w:type="dxa"/>
            <w:shd w:val="clear" w:color="auto" w:fill="00FF00"/>
            <w:vAlign w:val="center"/>
          </w:tcPr>
          <w:p w:rsidR="00731538" w:rsidRPr="009B26D3" w:rsidRDefault="00731538" w:rsidP="00E12E47">
            <w:pPr>
              <w:spacing w:after="0"/>
              <w:jc w:val="center"/>
              <w:rPr>
                <w:i/>
                <w:sz w:val="14"/>
                <w:szCs w:val="14"/>
                <w:lang w:val="en-GB"/>
              </w:rPr>
            </w:pPr>
          </w:p>
        </w:tc>
      </w:tr>
      <w:tr w:rsidR="00731538" w:rsidTr="00AE5E00">
        <w:tc>
          <w:tcPr>
            <w:tcW w:w="865" w:type="dxa"/>
            <w:shd w:val="clear" w:color="auto" w:fill="auto"/>
            <w:vAlign w:val="center"/>
          </w:tcPr>
          <w:p w:rsidR="00731538" w:rsidRDefault="00731538" w:rsidP="00E12E47">
            <w:pPr>
              <w:spacing w:after="0"/>
              <w:jc w:val="center"/>
              <w:rPr>
                <w:i/>
                <w:sz w:val="14"/>
                <w:szCs w:val="14"/>
              </w:rPr>
            </w:pPr>
            <w:r>
              <w:rPr>
                <w:i/>
                <w:sz w:val="14"/>
                <w:szCs w:val="14"/>
              </w:rPr>
              <w:t>Step-60</w:t>
            </w:r>
          </w:p>
        </w:tc>
        <w:tc>
          <w:tcPr>
            <w:tcW w:w="3499" w:type="dxa"/>
            <w:gridSpan w:val="4"/>
            <w:shd w:val="clear" w:color="auto" w:fill="auto"/>
          </w:tcPr>
          <w:p w:rsidR="00731538" w:rsidRDefault="00731538" w:rsidP="00E12E47">
            <w:pPr>
              <w:pStyle w:val="NormalStep"/>
              <w:rPr>
                <w:rFonts w:asciiTheme="minorHAnsi" w:hAnsiTheme="minorHAnsi" w:cstheme="minorHAnsi"/>
                <w:sz w:val="22"/>
                <w:szCs w:val="22"/>
              </w:rPr>
            </w:pPr>
            <w:r>
              <w:rPr>
                <w:rFonts w:asciiTheme="minorHAnsi" w:hAnsiTheme="minorHAnsi" w:cstheme="minorHAnsi"/>
                <w:sz w:val="22"/>
                <w:szCs w:val="22"/>
              </w:rPr>
              <w:t>Release the left mouse button</w:t>
            </w:r>
          </w:p>
        </w:tc>
        <w:tc>
          <w:tcPr>
            <w:tcW w:w="2690" w:type="dxa"/>
            <w:gridSpan w:val="2"/>
            <w:shd w:val="clear" w:color="auto" w:fill="auto"/>
          </w:tcPr>
          <w:p w:rsidR="00731538" w:rsidRDefault="00731538" w:rsidP="00E12E47">
            <w:pPr>
              <w:spacing w:after="0"/>
              <w:rPr>
                <w:rFonts w:cstheme="minorHAnsi"/>
                <w:lang w:val="en-GB"/>
              </w:rPr>
            </w:pPr>
            <w:r>
              <w:rPr>
                <w:rFonts w:cstheme="minorHAnsi"/>
                <w:lang w:val="en-GB"/>
              </w:rPr>
              <w:t>The search widget is reopen</w:t>
            </w:r>
          </w:p>
        </w:tc>
        <w:tc>
          <w:tcPr>
            <w:tcW w:w="1559" w:type="dxa"/>
            <w:shd w:val="clear" w:color="auto" w:fill="00FF00"/>
            <w:vAlign w:val="center"/>
          </w:tcPr>
          <w:p w:rsidR="00731538" w:rsidRDefault="00731538" w:rsidP="00E12E47">
            <w:pPr>
              <w:spacing w:after="0"/>
              <w:jc w:val="center"/>
              <w:rPr>
                <w:rFonts w:cstheme="minorHAnsi"/>
                <w:i/>
                <w:sz w:val="14"/>
                <w:szCs w:val="14"/>
              </w:rPr>
            </w:pPr>
            <w:r>
              <w:rPr>
                <w:rFonts w:cstheme="minorHAnsi"/>
                <w:i/>
                <w:sz w:val="14"/>
                <w:szCs w:val="14"/>
              </w:rPr>
              <w:t>NGEO-WEBC-PFC-0220</w:t>
            </w:r>
          </w:p>
        </w:tc>
      </w:tr>
      <w:tr w:rsidR="00731538" w:rsidTr="00AE5E00">
        <w:tc>
          <w:tcPr>
            <w:tcW w:w="865" w:type="dxa"/>
            <w:shd w:val="clear" w:color="auto" w:fill="auto"/>
            <w:vAlign w:val="center"/>
          </w:tcPr>
          <w:p w:rsidR="00731538" w:rsidRDefault="00731538" w:rsidP="00E12E47">
            <w:pPr>
              <w:spacing w:after="0"/>
              <w:jc w:val="center"/>
              <w:rPr>
                <w:i/>
                <w:sz w:val="14"/>
                <w:szCs w:val="14"/>
              </w:rPr>
            </w:pPr>
            <w:r>
              <w:rPr>
                <w:i/>
                <w:sz w:val="14"/>
                <w:szCs w:val="14"/>
              </w:rPr>
              <w:t>Step-70</w:t>
            </w:r>
          </w:p>
        </w:tc>
        <w:tc>
          <w:tcPr>
            <w:tcW w:w="3499" w:type="dxa"/>
            <w:gridSpan w:val="4"/>
            <w:shd w:val="clear" w:color="auto" w:fill="auto"/>
          </w:tcPr>
          <w:p w:rsidR="00731538" w:rsidRDefault="00731538" w:rsidP="00E12E47">
            <w:pPr>
              <w:pStyle w:val="NormalStep"/>
              <w:rPr>
                <w:rFonts w:asciiTheme="minorHAnsi" w:hAnsiTheme="minorHAnsi" w:cstheme="minorHAnsi"/>
                <w:sz w:val="22"/>
                <w:szCs w:val="22"/>
              </w:rPr>
            </w:pPr>
            <w:r>
              <w:rPr>
                <w:rFonts w:asciiTheme="minorHAnsi" w:hAnsiTheme="minorHAnsi" w:cstheme="minorHAnsi"/>
                <w:sz w:val="22"/>
                <w:szCs w:val="22"/>
              </w:rPr>
              <w:t>Check the values into west,</w:t>
            </w:r>
            <w:r w:rsidR="00654E62">
              <w:rPr>
                <w:rFonts w:asciiTheme="minorHAnsi" w:hAnsiTheme="minorHAnsi" w:cstheme="minorHAnsi"/>
                <w:sz w:val="22"/>
                <w:szCs w:val="22"/>
              </w:rPr>
              <w:t xml:space="preserve"> </w:t>
            </w:r>
            <w:r>
              <w:rPr>
                <w:rFonts w:asciiTheme="minorHAnsi" w:hAnsiTheme="minorHAnsi" w:cstheme="minorHAnsi"/>
                <w:sz w:val="22"/>
                <w:szCs w:val="22"/>
              </w:rPr>
              <w:t>south,</w:t>
            </w:r>
            <w:r w:rsidR="00654E62">
              <w:rPr>
                <w:rFonts w:asciiTheme="minorHAnsi" w:hAnsiTheme="minorHAnsi" w:cstheme="minorHAnsi"/>
                <w:sz w:val="22"/>
                <w:szCs w:val="22"/>
              </w:rPr>
              <w:t xml:space="preserve"> </w:t>
            </w:r>
            <w:r>
              <w:rPr>
                <w:rFonts w:asciiTheme="minorHAnsi" w:hAnsiTheme="minorHAnsi" w:cstheme="minorHAnsi"/>
                <w:sz w:val="22"/>
                <w:szCs w:val="22"/>
              </w:rPr>
              <w:t xml:space="preserve">east, </w:t>
            </w:r>
            <w:r w:rsidR="00654E62">
              <w:rPr>
                <w:rFonts w:asciiTheme="minorHAnsi" w:hAnsiTheme="minorHAnsi" w:cstheme="minorHAnsi"/>
                <w:sz w:val="22"/>
                <w:szCs w:val="22"/>
              </w:rPr>
              <w:lastRenderedPageBreak/>
              <w:t>and north.</w:t>
            </w:r>
          </w:p>
        </w:tc>
        <w:tc>
          <w:tcPr>
            <w:tcW w:w="2690" w:type="dxa"/>
            <w:gridSpan w:val="2"/>
            <w:shd w:val="clear" w:color="auto" w:fill="auto"/>
          </w:tcPr>
          <w:p w:rsidR="00731538" w:rsidRDefault="00731538" w:rsidP="00E12E47">
            <w:pPr>
              <w:spacing w:after="0"/>
              <w:rPr>
                <w:rFonts w:cstheme="minorHAnsi"/>
                <w:lang w:val="en-GB"/>
              </w:rPr>
            </w:pPr>
            <w:r>
              <w:rPr>
                <w:rFonts w:cstheme="minorHAnsi"/>
                <w:lang w:val="en-GB"/>
              </w:rPr>
              <w:lastRenderedPageBreak/>
              <w:t xml:space="preserve">The values should be </w:t>
            </w:r>
            <w:r>
              <w:rPr>
                <w:rFonts w:cstheme="minorHAnsi"/>
                <w:lang w:val="en-GB"/>
              </w:rPr>
              <w:lastRenderedPageBreak/>
              <w:t>equals to the drawn rectangle</w:t>
            </w:r>
          </w:p>
        </w:tc>
        <w:tc>
          <w:tcPr>
            <w:tcW w:w="1559" w:type="dxa"/>
            <w:shd w:val="clear" w:color="auto" w:fill="00FF00"/>
            <w:vAlign w:val="center"/>
          </w:tcPr>
          <w:p w:rsidR="00731538" w:rsidRDefault="00731538" w:rsidP="00E12E47">
            <w:pPr>
              <w:spacing w:after="0"/>
              <w:jc w:val="center"/>
              <w:rPr>
                <w:rFonts w:cstheme="minorHAnsi"/>
                <w:i/>
                <w:sz w:val="14"/>
                <w:szCs w:val="14"/>
              </w:rPr>
            </w:pPr>
            <w:r>
              <w:rPr>
                <w:rFonts w:cstheme="minorHAnsi"/>
                <w:i/>
                <w:sz w:val="14"/>
                <w:szCs w:val="14"/>
              </w:rPr>
              <w:lastRenderedPageBreak/>
              <w:t>NGEO-WEBC-PFC-0220</w:t>
            </w:r>
          </w:p>
        </w:tc>
      </w:tr>
      <w:tr w:rsidR="008A28F0" w:rsidRPr="008A28F0" w:rsidTr="00AE5E00">
        <w:trPr>
          <w:ins w:id="1386" w:author="Mokaddem Emna" w:date="2013-04-29T00:51:00Z"/>
        </w:trPr>
        <w:tc>
          <w:tcPr>
            <w:tcW w:w="865" w:type="dxa"/>
            <w:shd w:val="clear" w:color="auto" w:fill="auto"/>
            <w:vAlign w:val="center"/>
          </w:tcPr>
          <w:p w:rsidR="008A28F0" w:rsidRDefault="008A28F0" w:rsidP="00E12E47">
            <w:pPr>
              <w:spacing w:after="0"/>
              <w:jc w:val="center"/>
              <w:rPr>
                <w:ins w:id="1387" w:author="Mokaddem Emna" w:date="2013-04-29T00:51:00Z"/>
                <w:i/>
                <w:sz w:val="14"/>
                <w:szCs w:val="14"/>
              </w:rPr>
            </w:pPr>
            <w:ins w:id="1388" w:author="Mokaddem Emna" w:date="2013-04-29T00:51:00Z">
              <w:r>
                <w:rPr>
                  <w:i/>
                  <w:sz w:val="14"/>
                  <w:szCs w:val="14"/>
                </w:rPr>
                <w:lastRenderedPageBreak/>
                <w:t>Step-80</w:t>
              </w:r>
            </w:ins>
          </w:p>
        </w:tc>
        <w:tc>
          <w:tcPr>
            <w:tcW w:w="3499" w:type="dxa"/>
            <w:gridSpan w:val="4"/>
            <w:shd w:val="clear" w:color="auto" w:fill="auto"/>
          </w:tcPr>
          <w:p w:rsidR="008A28F0" w:rsidRDefault="008A28F0" w:rsidP="00E12E47">
            <w:pPr>
              <w:pStyle w:val="NormalStep"/>
              <w:rPr>
                <w:ins w:id="1389" w:author="Mokaddem Emna" w:date="2013-04-29T00:51:00Z"/>
                <w:rFonts w:asciiTheme="minorHAnsi" w:hAnsiTheme="minorHAnsi" w:cstheme="minorHAnsi"/>
                <w:sz w:val="22"/>
                <w:szCs w:val="22"/>
              </w:rPr>
            </w:pPr>
            <w:ins w:id="1390" w:author="Mokaddem Emna" w:date="2013-04-29T00:51:00Z">
              <w:r>
                <w:rPr>
                  <w:rFonts w:asciiTheme="minorHAnsi" w:hAnsiTheme="minorHAnsi" w:cstheme="minorHAnsi"/>
                  <w:sz w:val="22"/>
                  <w:szCs w:val="22"/>
                </w:rPr>
                <w:t xml:space="preserve">Navigate on the map </w:t>
              </w:r>
            </w:ins>
          </w:p>
        </w:tc>
        <w:tc>
          <w:tcPr>
            <w:tcW w:w="2690" w:type="dxa"/>
            <w:gridSpan w:val="2"/>
            <w:shd w:val="clear" w:color="auto" w:fill="auto"/>
          </w:tcPr>
          <w:p w:rsidR="008A28F0" w:rsidRDefault="008A28F0" w:rsidP="00E12E47">
            <w:pPr>
              <w:spacing w:after="0"/>
              <w:rPr>
                <w:ins w:id="1391" w:author="Mokaddem Emna" w:date="2013-04-29T00:51:00Z"/>
                <w:rFonts w:cstheme="minorHAnsi"/>
                <w:lang w:val="en-GB"/>
              </w:rPr>
            </w:pPr>
            <w:ins w:id="1392" w:author="Mokaddem Emna" w:date="2013-04-29T00:51:00Z">
              <w:r>
                <w:rPr>
                  <w:rFonts w:cstheme="minorHAnsi"/>
                  <w:lang w:val="en-GB"/>
                </w:rPr>
                <w:t>The navigation on the map is effective and does not interfere with the drawing functionnality</w:t>
              </w:r>
            </w:ins>
          </w:p>
        </w:tc>
        <w:tc>
          <w:tcPr>
            <w:tcW w:w="1559" w:type="dxa"/>
            <w:shd w:val="clear" w:color="auto" w:fill="00FF00"/>
            <w:vAlign w:val="center"/>
          </w:tcPr>
          <w:p w:rsidR="008A28F0" w:rsidRDefault="008A28F0" w:rsidP="00E12E47">
            <w:pPr>
              <w:spacing w:after="0"/>
              <w:jc w:val="center"/>
              <w:rPr>
                <w:ins w:id="1393" w:author="Mokaddem Emna" w:date="2013-04-29T00:51:00Z"/>
                <w:rFonts w:cstheme="minorHAnsi"/>
                <w:i/>
                <w:sz w:val="14"/>
                <w:szCs w:val="14"/>
              </w:rPr>
            </w:pPr>
            <w:ins w:id="1394" w:author="Mokaddem Emna" w:date="2013-04-29T00:51:00Z">
              <w:r>
                <w:rPr>
                  <w:rFonts w:cstheme="minorHAnsi"/>
                  <w:i/>
                  <w:sz w:val="14"/>
                  <w:szCs w:val="14"/>
                </w:rPr>
                <w:t>NGEO-WEBC-PFC-0222</w:t>
              </w:r>
            </w:ins>
          </w:p>
        </w:tc>
      </w:tr>
      <w:tr w:rsidR="00731538" w:rsidTr="00AE5E00">
        <w:tc>
          <w:tcPr>
            <w:tcW w:w="865" w:type="dxa"/>
            <w:shd w:val="clear" w:color="auto" w:fill="auto"/>
            <w:vAlign w:val="center"/>
          </w:tcPr>
          <w:p w:rsidR="00731538" w:rsidRDefault="00731538" w:rsidP="00E12E47">
            <w:pPr>
              <w:spacing w:after="0"/>
              <w:jc w:val="center"/>
              <w:rPr>
                <w:i/>
                <w:sz w:val="14"/>
                <w:szCs w:val="14"/>
              </w:rPr>
            </w:pPr>
            <w:r>
              <w:rPr>
                <w:i/>
                <w:sz w:val="14"/>
                <w:szCs w:val="14"/>
              </w:rPr>
              <w:t>Step-</w:t>
            </w:r>
            <w:ins w:id="1395" w:author="Mokaddem Emna" w:date="2013-04-29T00:52:00Z">
              <w:r w:rsidR="008A28F0">
                <w:rPr>
                  <w:i/>
                  <w:sz w:val="14"/>
                  <w:szCs w:val="14"/>
                </w:rPr>
                <w:t>9</w:t>
              </w:r>
            </w:ins>
            <w:del w:id="1396" w:author="Mokaddem Emna" w:date="2013-04-29T00:52:00Z">
              <w:r w:rsidDel="008A28F0">
                <w:rPr>
                  <w:i/>
                  <w:sz w:val="14"/>
                  <w:szCs w:val="14"/>
                </w:rPr>
                <w:delText>8</w:delText>
              </w:r>
            </w:del>
            <w:r>
              <w:rPr>
                <w:i/>
                <w:sz w:val="14"/>
                <w:szCs w:val="14"/>
              </w:rPr>
              <w:t>0</w:t>
            </w:r>
          </w:p>
        </w:tc>
        <w:tc>
          <w:tcPr>
            <w:tcW w:w="3499" w:type="dxa"/>
            <w:gridSpan w:val="4"/>
            <w:shd w:val="clear" w:color="auto" w:fill="auto"/>
          </w:tcPr>
          <w:p w:rsidR="00731538" w:rsidRDefault="00654E62" w:rsidP="00E12E47">
            <w:pPr>
              <w:pStyle w:val="NormalStep"/>
              <w:rPr>
                <w:rFonts w:asciiTheme="minorHAnsi" w:hAnsiTheme="minorHAnsi" w:cstheme="minorHAnsi"/>
                <w:sz w:val="22"/>
                <w:szCs w:val="22"/>
              </w:rPr>
            </w:pPr>
            <w:r>
              <w:rPr>
                <w:rFonts w:asciiTheme="minorHAnsi" w:hAnsiTheme="minorHAnsi" w:cstheme="minorHAnsi"/>
                <w:sz w:val="22"/>
                <w:szCs w:val="22"/>
              </w:rPr>
              <w:t>Click</w:t>
            </w:r>
            <w:r w:rsidR="00731538">
              <w:rPr>
                <w:rFonts w:asciiTheme="minorHAnsi" w:hAnsiTheme="minorHAnsi" w:cstheme="minorHAnsi"/>
                <w:sz w:val="22"/>
                <w:szCs w:val="22"/>
              </w:rPr>
              <w:t xml:space="preserve"> on the “Polygon”  button</w:t>
            </w:r>
          </w:p>
        </w:tc>
        <w:tc>
          <w:tcPr>
            <w:tcW w:w="2690" w:type="dxa"/>
            <w:gridSpan w:val="2"/>
            <w:shd w:val="clear" w:color="auto" w:fill="auto"/>
          </w:tcPr>
          <w:p w:rsidR="00731538" w:rsidRDefault="00731538" w:rsidP="00E12E47">
            <w:pPr>
              <w:spacing w:after="0"/>
              <w:rPr>
                <w:rFonts w:cstheme="minorHAnsi"/>
                <w:lang w:val="en-GB"/>
              </w:rPr>
            </w:pPr>
            <w:r>
              <w:rPr>
                <w:rFonts w:cstheme="minorHAnsi"/>
                <w:lang w:val="en-US"/>
              </w:rPr>
              <w:t>The Polygon GUI is displayed</w:t>
            </w:r>
          </w:p>
        </w:tc>
        <w:tc>
          <w:tcPr>
            <w:tcW w:w="1559" w:type="dxa"/>
            <w:shd w:val="clear" w:color="auto" w:fill="00FF00"/>
            <w:vAlign w:val="center"/>
          </w:tcPr>
          <w:p w:rsidR="00731538" w:rsidRDefault="00731538" w:rsidP="00E12E47">
            <w:pPr>
              <w:spacing w:after="0"/>
              <w:jc w:val="center"/>
              <w:rPr>
                <w:rFonts w:cstheme="minorHAnsi"/>
                <w:i/>
                <w:sz w:val="14"/>
                <w:szCs w:val="14"/>
              </w:rPr>
            </w:pPr>
          </w:p>
        </w:tc>
      </w:tr>
      <w:tr w:rsidR="00731538" w:rsidTr="00AE5E00">
        <w:tc>
          <w:tcPr>
            <w:tcW w:w="865" w:type="dxa"/>
            <w:shd w:val="clear" w:color="auto" w:fill="auto"/>
            <w:vAlign w:val="center"/>
          </w:tcPr>
          <w:p w:rsidR="00731538" w:rsidRDefault="00731538" w:rsidP="00E12E47">
            <w:pPr>
              <w:spacing w:after="0"/>
              <w:jc w:val="center"/>
              <w:rPr>
                <w:i/>
                <w:sz w:val="14"/>
                <w:szCs w:val="14"/>
              </w:rPr>
            </w:pPr>
            <w:r>
              <w:rPr>
                <w:i/>
                <w:sz w:val="14"/>
                <w:szCs w:val="14"/>
              </w:rPr>
              <w:t>Step-</w:t>
            </w:r>
            <w:ins w:id="1397" w:author="Mokaddem Emna" w:date="2013-04-29T00:53:00Z">
              <w:r w:rsidR="008A28F0">
                <w:rPr>
                  <w:i/>
                  <w:sz w:val="14"/>
                  <w:szCs w:val="14"/>
                </w:rPr>
                <w:t>10</w:t>
              </w:r>
            </w:ins>
            <w:del w:id="1398" w:author="Mokaddem Emna" w:date="2013-04-29T00:53:00Z">
              <w:r w:rsidDel="008A28F0">
                <w:rPr>
                  <w:i/>
                  <w:sz w:val="14"/>
                  <w:szCs w:val="14"/>
                </w:rPr>
                <w:delText>9</w:delText>
              </w:r>
            </w:del>
            <w:r w:rsidRPr="005D1206">
              <w:rPr>
                <w:i/>
                <w:sz w:val="14"/>
                <w:szCs w:val="14"/>
              </w:rPr>
              <w:t>0</w:t>
            </w:r>
          </w:p>
        </w:tc>
        <w:tc>
          <w:tcPr>
            <w:tcW w:w="3499" w:type="dxa"/>
            <w:gridSpan w:val="4"/>
            <w:shd w:val="clear" w:color="auto" w:fill="auto"/>
          </w:tcPr>
          <w:p w:rsidR="00731538" w:rsidRDefault="00731538" w:rsidP="00E12E47">
            <w:pPr>
              <w:pStyle w:val="NormalStep"/>
              <w:rPr>
                <w:rFonts w:asciiTheme="minorHAnsi" w:hAnsiTheme="minorHAnsi" w:cstheme="minorHAnsi"/>
                <w:sz w:val="22"/>
                <w:szCs w:val="22"/>
              </w:rPr>
            </w:pPr>
            <w:r>
              <w:rPr>
                <w:rFonts w:asciiTheme="minorHAnsi" w:hAnsiTheme="minorHAnsi" w:cstheme="minorHAnsi"/>
                <w:sz w:val="22"/>
                <w:szCs w:val="22"/>
              </w:rPr>
              <w:t>Click on the “Draw” button</w:t>
            </w:r>
          </w:p>
        </w:tc>
        <w:tc>
          <w:tcPr>
            <w:tcW w:w="2690" w:type="dxa"/>
            <w:gridSpan w:val="2"/>
            <w:shd w:val="clear" w:color="auto" w:fill="auto"/>
          </w:tcPr>
          <w:p w:rsidR="00731538" w:rsidRDefault="00731538" w:rsidP="00E12E47">
            <w:pPr>
              <w:spacing w:after="0"/>
              <w:rPr>
                <w:rFonts w:cstheme="minorHAnsi"/>
                <w:lang w:val="en-US"/>
              </w:rPr>
            </w:pPr>
            <w:r>
              <w:rPr>
                <w:rFonts w:cstheme="minorHAnsi"/>
                <w:lang w:val="en-GB"/>
              </w:rPr>
              <w:t>The widget is hidden</w:t>
            </w:r>
          </w:p>
        </w:tc>
        <w:tc>
          <w:tcPr>
            <w:tcW w:w="1559" w:type="dxa"/>
            <w:shd w:val="clear" w:color="auto" w:fill="00FF00"/>
            <w:vAlign w:val="center"/>
          </w:tcPr>
          <w:p w:rsidR="00731538" w:rsidRDefault="00731538" w:rsidP="00E12E47">
            <w:pPr>
              <w:spacing w:after="0"/>
              <w:jc w:val="center"/>
              <w:rPr>
                <w:rFonts w:cstheme="minorHAnsi"/>
                <w:i/>
                <w:sz w:val="14"/>
                <w:szCs w:val="14"/>
              </w:rPr>
            </w:pPr>
          </w:p>
        </w:tc>
      </w:tr>
      <w:tr w:rsidR="00731538" w:rsidTr="00AE5E00">
        <w:tc>
          <w:tcPr>
            <w:tcW w:w="865" w:type="dxa"/>
            <w:shd w:val="clear" w:color="auto" w:fill="auto"/>
            <w:vAlign w:val="center"/>
          </w:tcPr>
          <w:p w:rsidR="00731538" w:rsidRDefault="00731538" w:rsidP="00E12E47">
            <w:pPr>
              <w:spacing w:after="0"/>
              <w:jc w:val="center"/>
              <w:rPr>
                <w:i/>
                <w:sz w:val="14"/>
                <w:szCs w:val="14"/>
              </w:rPr>
            </w:pPr>
            <w:r>
              <w:rPr>
                <w:i/>
                <w:sz w:val="14"/>
                <w:szCs w:val="14"/>
              </w:rPr>
              <w:t>Step-1</w:t>
            </w:r>
            <w:ins w:id="1399" w:author="Mokaddem Emna" w:date="2013-04-29T00:53:00Z">
              <w:r w:rsidR="008A28F0">
                <w:rPr>
                  <w:i/>
                  <w:sz w:val="14"/>
                  <w:szCs w:val="14"/>
                </w:rPr>
                <w:t>1</w:t>
              </w:r>
            </w:ins>
            <w:del w:id="1400" w:author="Mokaddem Emna" w:date="2013-04-29T00:53:00Z">
              <w:r w:rsidDel="008A28F0">
                <w:rPr>
                  <w:i/>
                  <w:sz w:val="14"/>
                  <w:szCs w:val="14"/>
                </w:rPr>
                <w:delText>0</w:delText>
              </w:r>
            </w:del>
            <w:r w:rsidRPr="005D1206">
              <w:rPr>
                <w:i/>
                <w:sz w:val="14"/>
                <w:szCs w:val="14"/>
              </w:rPr>
              <w:t>0</w:t>
            </w:r>
          </w:p>
        </w:tc>
        <w:tc>
          <w:tcPr>
            <w:tcW w:w="3499" w:type="dxa"/>
            <w:gridSpan w:val="4"/>
            <w:shd w:val="clear" w:color="auto" w:fill="auto"/>
          </w:tcPr>
          <w:p w:rsidR="00731538" w:rsidRDefault="00731538" w:rsidP="00E12E47">
            <w:pPr>
              <w:pStyle w:val="NormalStep"/>
              <w:rPr>
                <w:rFonts w:asciiTheme="minorHAnsi" w:hAnsiTheme="minorHAnsi" w:cstheme="minorHAnsi"/>
                <w:sz w:val="22"/>
                <w:szCs w:val="22"/>
              </w:rPr>
            </w:pPr>
            <w:r>
              <w:rPr>
                <w:rFonts w:asciiTheme="minorHAnsi" w:hAnsiTheme="minorHAnsi" w:cstheme="minorHAnsi"/>
                <w:sz w:val="22"/>
                <w:szCs w:val="22"/>
              </w:rPr>
              <w:t>Click on a location in the map</w:t>
            </w:r>
          </w:p>
        </w:tc>
        <w:tc>
          <w:tcPr>
            <w:tcW w:w="2690" w:type="dxa"/>
            <w:gridSpan w:val="2"/>
            <w:shd w:val="clear" w:color="auto" w:fill="auto"/>
          </w:tcPr>
          <w:p w:rsidR="00731538" w:rsidRDefault="00731538" w:rsidP="00E12E47">
            <w:pPr>
              <w:spacing w:after="0"/>
              <w:rPr>
                <w:rFonts w:cstheme="minorHAnsi"/>
                <w:lang w:val="en-GB"/>
              </w:rPr>
            </w:pPr>
            <w:r>
              <w:rPr>
                <w:rFonts w:cstheme="minorHAnsi"/>
                <w:lang w:val="en-GB"/>
              </w:rPr>
              <w:t>A line is displayed while the mouse is move after the click</w:t>
            </w:r>
          </w:p>
        </w:tc>
        <w:tc>
          <w:tcPr>
            <w:tcW w:w="1559" w:type="dxa"/>
            <w:shd w:val="clear" w:color="auto" w:fill="00FF00"/>
            <w:vAlign w:val="center"/>
          </w:tcPr>
          <w:p w:rsidR="00731538" w:rsidRDefault="00731538" w:rsidP="00E12E47">
            <w:pPr>
              <w:spacing w:after="0"/>
              <w:jc w:val="center"/>
              <w:rPr>
                <w:rFonts w:cstheme="minorHAnsi"/>
                <w:i/>
                <w:sz w:val="14"/>
                <w:szCs w:val="14"/>
              </w:rPr>
            </w:pPr>
          </w:p>
        </w:tc>
      </w:tr>
      <w:tr w:rsidR="00731538" w:rsidTr="00AE5E00">
        <w:tc>
          <w:tcPr>
            <w:tcW w:w="865" w:type="dxa"/>
            <w:shd w:val="clear" w:color="auto" w:fill="auto"/>
            <w:vAlign w:val="center"/>
          </w:tcPr>
          <w:p w:rsidR="00731538" w:rsidRDefault="00731538" w:rsidP="00E12E47">
            <w:pPr>
              <w:spacing w:after="0"/>
              <w:jc w:val="center"/>
              <w:rPr>
                <w:i/>
                <w:sz w:val="14"/>
                <w:szCs w:val="14"/>
              </w:rPr>
            </w:pPr>
            <w:r>
              <w:rPr>
                <w:i/>
                <w:sz w:val="14"/>
                <w:szCs w:val="14"/>
              </w:rPr>
              <w:t>Step-1</w:t>
            </w:r>
            <w:ins w:id="1401" w:author="Mokaddem Emna" w:date="2013-04-29T00:53:00Z">
              <w:r w:rsidR="008A28F0">
                <w:rPr>
                  <w:i/>
                  <w:sz w:val="14"/>
                  <w:szCs w:val="14"/>
                </w:rPr>
                <w:t>2</w:t>
              </w:r>
            </w:ins>
            <w:del w:id="1402" w:author="Mokaddem Emna" w:date="2013-04-29T00:53:00Z">
              <w:r w:rsidDel="008A28F0">
                <w:rPr>
                  <w:i/>
                  <w:sz w:val="14"/>
                  <w:szCs w:val="14"/>
                </w:rPr>
                <w:delText>1</w:delText>
              </w:r>
            </w:del>
            <w:r w:rsidRPr="005D1206">
              <w:rPr>
                <w:i/>
                <w:sz w:val="14"/>
                <w:szCs w:val="14"/>
              </w:rPr>
              <w:t>0</w:t>
            </w:r>
          </w:p>
        </w:tc>
        <w:tc>
          <w:tcPr>
            <w:tcW w:w="3499" w:type="dxa"/>
            <w:gridSpan w:val="4"/>
            <w:shd w:val="clear" w:color="auto" w:fill="auto"/>
          </w:tcPr>
          <w:p w:rsidR="00731538" w:rsidRDefault="00731538" w:rsidP="00E12E47">
            <w:pPr>
              <w:pStyle w:val="NormalStep"/>
              <w:rPr>
                <w:rFonts w:asciiTheme="minorHAnsi" w:hAnsiTheme="minorHAnsi" w:cstheme="minorHAnsi"/>
                <w:sz w:val="22"/>
                <w:szCs w:val="22"/>
              </w:rPr>
            </w:pPr>
            <w:r>
              <w:rPr>
                <w:rFonts w:asciiTheme="minorHAnsi" w:hAnsiTheme="minorHAnsi" w:cstheme="minorHAnsi"/>
                <w:sz w:val="22"/>
                <w:szCs w:val="22"/>
              </w:rPr>
              <w:t>Click at different locations on the map to draw a polygon.</w:t>
            </w:r>
          </w:p>
        </w:tc>
        <w:tc>
          <w:tcPr>
            <w:tcW w:w="2690" w:type="dxa"/>
            <w:gridSpan w:val="2"/>
            <w:shd w:val="clear" w:color="auto" w:fill="auto"/>
          </w:tcPr>
          <w:p w:rsidR="00731538" w:rsidRDefault="00731538" w:rsidP="00E12E47">
            <w:pPr>
              <w:spacing w:after="0"/>
              <w:rPr>
                <w:rFonts w:cstheme="minorHAnsi"/>
                <w:lang w:val="en-GB"/>
              </w:rPr>
            </w:pPr>
            <w:r>
              <w:rPr>
                <w:rFonts w:cstheme="minorHAnsi"/>
                <w:lang w:val="en-GB"/>
              </w:rPr>
              <w:t>The polygon is displayed</w:t>
            </w:r>
          </w:p>
        </w:tc>
        <w:tc>
          <w:tcPr>
            <w:tcW w:w="1559" w:type="dxa"/>
            <w:shd w:val="clear" w:color="auto" w:fill="00FF00"/>
            <w:vAlign w:val="center"/>
          </w:tcPr>
          <w:p w:rsidR="00731538" w:rsidRDefault="00731538" w:rsidP="00E12E47">
            <w:pPr>
              <w:spacing w:after="0"/>
              <w:jc w:val="center"/>
              <w:rPr>
                <w:rFonts w:cstheme="minorHAnsi"/>
                <w:i/>
                <w:sz w:val="14"/>
                <w:szCs w:val="14"/>
              </w:rPr>
            </w:pPr>
          </w:p>
        </w:tc>
      </w:tr>
      <w:tr w:rsidR="00731538" w:rsidTr="00AE5E00">
        <w:tc>
          <w:tcPr>
            <w:tcW w:w="865" w:type="dxa"/>
            <w:shd w:val="clear" w:color="auto" w:fill="auto"/>
            <w:vAlign w:val="center"/>
          </w:tcPr>
          <w:p w:rsidR="00731538" w:rsidRDefault="00731538" w:rsidP="00E12E47">
            <w:pPr>
              <w:spacing w:after="0"/>
              <w:jc w:val="center"/>
              <w:rPr>
                <w:i/>
                <w:sz w:val="14"/>
                <w:szCs w:val="14"/>
              </w:rPr>
            </w:pPr>
            <w:r>
              <w:rPr>
                <w:i/>
                <w:sz w:val="14"/>
                <w:szCs w:val="14"/>
              </w:rPr>
              <w:t>Step-</w:t>
            </w:r>
            <w:ins w:id="1403" w:author="Mokaddem Emna" w:date="2013-04-29T00:53:00Z">
              <w:r w:rsidR="008A28F0">
                <w:rPr>
                  <w:i/>
                  <w:sz w:val="14"/>
                  <w:szCs w:val="14"/>
                </w:rPr>
                <w:t>13</w:t>
              </w:r>
            </w:ins>
            <w:del w:id="1404" w:author="Mokaddem Emna" w:date="2013-04-29T00:53:00Z">
              <w:r w:rsidDel="008A28F0">
                <w:rPr>
                  <w:i/>
                  <w:sz w:val="14"/>
                  <w:szCs w:val="14"/>
                </w:rPr>
                <w:delText>6</w:delText>
              </w:r>
            </w:del>
            <w:r>
              <w:rPr>
                <w:i/>
                <w:sz w:val="14"/>
                <w:szCs w:val="14"/>
              </w:rPr>
              <w:t>0</w:t>
            </w:r>
          </w:p>
        </w:tc>
        <w:tc>
          <w:tcPr>
            <w:tcW w:w="3499" w:type="dxa"/>
            <w:gridSpan w:val="4"/>
            <w:shd w:val="clear" w:color="auto" w:fill="auto"/>
          </w:tcPr>
          <w:p w:rsidR="00731538" w:rsidRDefault="00731538" w:rsidP="00E12E47">
            <w:pPr>
              <w:pStyle w:val="NormalStep"/>
              <w:rPr>
                <w:rFonts w:asciiTheme="minorHAnsi" w:hAnsiTheme="minorHAnsi" w:cstheme="minorHAnsi"/>
                <w:sz w:val="22"/>
                <w:szCs w:val="22"/>
              </w:rPr>
            </w:pPr>
            <w:r>
              <w:rPr>
                <w:rFonts w:asciiTheme="minorHAnsi" w:hAnsiTheme="minorHAnsi" w:cstheme="minorHAnsi"/>
                <w:sz w:val="22"/>
                <w:szCs w:val="22"/>
              </w:rPr>
              <w:t>Double click to finish drawing the polygon</w:t>
            </w:r>
          </w:p>
        </w:tc>
        <w:tc>
          <w:tcPr>
            <w:tcW w:w="2690" w:type="dxa"/>
            <w:gridSpan w:val="2"/>
            <w:shd w:val="clear" w:color="auto" w:fill="auto"/>
          </w:tcPr>
          <w:p w:rsidR="00731538" w:rsidRDefault="00731538" w:rsidP="00E12E47">
            <w:pPr>
              <w:spacing w:after="0"/>
              <w:rPr>
                <w:rFonts w:cstheme="minorHAnsi"/>
                <w:lang w:val="en-GB"/>
              </w:rPr>
            </w:pPr>
            <w:r>
              <w:rPr>
                <w:rFonts w:cstheme="minorHAnsi"/>
                <w:lang w:val="en-GB"/>
              </w:rPr>
              <w:t>The search widget is reopen</w:t>
            </w:r>
          </w:p>
        </w:tc>
        <w:tc>
          <w:tcPr>
            <w:tcW w:w="1559" w:type="dxa"/>
            <w:shd w:val="clear" w:color="auto" w:fill="00FF00"/>
            <w:vAlign w:val="center"/>
          </w:tcPr>
          <w:p w:rsidR="00731538" w:rsidRDefault="00731538" w:rsidP="00E12E47">
            <w:pPr>
              <w:spacing w:after="0"/>
              <w:jc w:val="center"/>
              <w:rPr>
                <w:rFonts w:cstheme="minorHAnsi"/>
                <w:i/>
                <w:sz w:val="14"/>
                <w:szCs w:val="14"/>
              </w:rPr>
            </w:pPr>
            <w:r>
              <w:rPr>
                <w:rFonts w:cstheme="minorHAnsi"/>
                <w:i/>
                <w:sz w:val="14"/>
                <w:szCs w:val="14"/>
              </w:rPr>
              <w:t>NGEO-WEBC-PFC-0221</w:t>
            </w:r>
          </w:p>
        </w:tc>
      </w:tr>
      <w:tr w:rsidR="00731538" w:rsidTr="00AE5E00">
        <w:tc>
          <w:tcPr>
            <w:tcW w:w="865" w:type="dxa"/>
            <w:shd w:val="clear" w:color="auto" w:fill="auto"/>
            <w:vAlign w:val="center"/>
          </w:tcPr>
          <w:p w:rsidR="00731538" w:rsidRDefault="00731538" w:rsidP="00E12E47">
            <w:pPr>
              <w:spacing w:after="0"/>
              <w:jc w:val="center"/>
              <w:rPr>
                <w:i/>
                <w:sz w:val="14"/>
                <w:szCs w:val="14"/>
              </w:rPr>
            </w:pPr>
            <w:r>
              <w:rPr>
                <w:i/>
                <w:sz w:val="14"/>
                <w:szCs w:val="14"/>
              </w:rPr>
              <w:t>Step-</w:t>
            </w:r>
            <w:ins w:id="1405" w:author="Mokaddem Emna" w:date="2013-04-29T00:53:00Z">
              <w:r w:rsidR="008A28F0">
                <w:rPr>
                  <w:i/>
                  <w:sz w:val="14"/>
                  <w:szCs w:val="14"/>
                </w:rPr>
                <w:t>14</w:t>
              </w:r>
            </w:ins>
            <w:del w:id="1406" w:author="Mokaddem Emna" w:date="2013-04-29T00:53:00Z">
              <w:r w:rsidDel="008A28F0">
                <w:rPr>
                  <w:i/>
                  <w:sz w:val="14"/>
                  <w:szCs w:val="14"/>
                </w:rPr>
                <w:delText>7</w:delText>
              </w:r>
            </w:del>
            <w:r>
              <w:rPr>
                <w:i/>
                <w:sz w:val="14"/>
                <w:szCs w:val="14"/>
              </w:rPr>
              <w:t>0</w:t>
            </w:r>
          </w:p>
        </w:tc>
        <w:tc>
          <w:tcPr>
            <w:tcW w:w="3499" w:type="dxa"/>
            <w:gridSpan w:val="4"/>
            <w:shd w:val="clear" w:color="auto" w:fill="auto"/>
          </w:tcPr>
          <w:p w:rsidR="00731538" w:rsidRDefault="00731538" w:rsidP="00E12E47">
            <w:pPr>
              <w:pStyle w:val="NormalStep"/>
              <w:rPr>
                <w:rFonts w:asciiTheme="minorHAnsi" w:hAnsiTheme="minorHAnsi" w:cstheme="minorHAnsi"/>
                <w:sz w:val="22"/>
                <w:szCs w:val="22"/>
              </w:rPr>
            </w:pPr>
            <w:r>
              <w:rPr>
                <w:rFonts w:asciiTheme="minorHAnsi" w:hAnsiTheme="minorHAnsi" w:cstheme="minorHAnsi"/>
                <w:sz w:val="22"/>
                <w:szCs w:val="22"/>
              </w:rPr>
              <w:t>Check the values into the coordinates area</w:t>
            </w:r>
          </w:p>
        </w:tc>
        <w:tc>
          <w:tcPr>
            <w:tcW w:w="2690" w:type="dxa"/>
            <w:gridSpan w:val="2"/>
            <w:shd w:val="clear" w:color="auto" w:fill="auto"/>
          </w:tcPr>
          <w:p w:rsidR="00731538" w:rsidRDefault="00731538" w:rsidP="00E12E47">
            <w:pPr>
              <w:spacing w:after="0"/>
              <w:rPr>
                <w:rFonts w:cstheme="minorHAnsi"/>
                <w:lang w:val="en-GB"/>
              </w:rPr>
            </w:pPr>
            <w:r>
              <w:rPr>
                <w:rFonts w:cstheme="minorHAnsi"/>
                <w:lang w:val="en-GB"/>
              </w:rPr>
              <w:t>The values should be equals to the drawn polygon</w:t>
            </w:r>
          </w:p>
        </w:tc>
        <w:tc>
          <w:tcPr>
            <w:tcW w:w="1559" w:type="dxa"/>
            <w:shd w:val="clear" w:color="auto" w:fill="00FF00"/>
            <w:vAlign w:val="center"/>
          </w:tcPr>
          <w:p w:rsidR="00731538" w:rsidRDefault="00731538" w:rsidP="00731538">
            <w:pPr>
              <w:spacing w:after="0"/>
              <w:jc w:val="center"/>
              <w:rPr>
                <w:rFonts w:cstheme="minorHAnsi"/>
                <w:i/>
                <w:sz w:val="14"/>
                <w:szCs w:val="14"/>
              </w:rPr>
            </w:pPr>
            <w:r>
              <w:rPr>
                <w:rFonts w:cstheme="minorHAnsi"/>
                <w:i/>
                <w:sz w:val="14"/>
                <w:szCs w:val="14"/>
              </w:rPr>
              <w:t>NGEO-WEBC-PFC-0221</w:t>
            </w:r>
          </w:p>
        </w:tc>
      </w:tr>
      <w:tr w:rsidR="008A28F0" w:rsidTr="008A28F0">
        <w:trPr>
          <w:ins w:id="1407" w:author="Mokaddem Emna" w:date="2013-04-29T00:53:00Z"/>
        </w:trPr>
        <w:tc>
          <w:tcPr>
            <w:tcW w:w="865" w:type="dxa"/>
            <w:tcBorders>
              <w:top w:val="single" w:sz="6" w:space="0" w:color="auto"/>
              <w:left w:val="single" w:sz="2" w:space="0" w:color="auto"/>
              <w:bottom w:val="single" w:sz="2" w:space="0" w:color="auto"/>
              <w:right w:val="single" w:sz="6" w:space="0" w:color="auto"/>
            </w:tcBorders>
            <w:shd w:val="clear" w:color="auto" w:fill="auto"/>
            <w:vAlign w:val="center"/>
          </w:tcPr>
          <w:p w:rsidR="008A28F0" w:rsidRDefault="008A28F0" w:rsidP="00CC6C6C">
            <w:pPr>
              <w:spacing w:after="0"/>
              <w:jc w:val="center"/>
              <w:rPr>
                <w:ins w:id="1408" w:author="Mokaddem Emna" w:date="2013-04-29T00:53:00Z"/>
                <w:i/>
                <w:sz w:val="14"/>
                <w:szCs w:val="14"/>
              </w:rPr>
            </w:pPr>
            <w:ins w:id="1409" w:author="Mokaddem Emna" w:date="2013-04-29T00:53:00Z">
              <w:r>
                <w:rPr>
                  <w:i/>
                  <w:sz w:val="14"/>
                  <w:szCs w:val="14"/>
                </w:rPr>
                <w:t>Step-150</w:t>
              </w:r>
            </w:ins>
          </w:p>
        </w:tc>
        <w:tc>
          <w:tcPr>
            <w:tcW w:w="3499" w:type="dxa"/>
            <w:gridSpan w:val="4"/>
            <w:tcBorders>
              <w:top w:val="single" w:sz="6" w:space="0" w:color="auto"/>
              <w:left w:val="single" w:sz="6" w:space="0" w:color="auto"/>
              <w:bottom w:val="single" w:sz="2" w:space="0" w:color="auto"/>
              <w:right w:val="single" w:sz="6" w:space="0" w:color="auto"/>
            </w:tcBorders>
            <w:shd w:val="clear" w:color="auto" w:fill="auto"/>
          </w:tcPr>
          <w:p w:rsidR="008A28F0" w:rsidRDefault="008A28F0" w:rsidP="00CC6C6C">
            <w:pPr>
              <w:pStyle w:val="NormalStep"/>
              <w:rPr>
                <w:ins w:id="1410" w:author="Mokaddem Emna" w:date="2013-04-29T00:53:00Z"/>
                <w:rFonts w:asciiTheme="minorHAnsi" w:hAnsiTheme="minorHAnsi" w:cstheme="minorHAnsi"/>
                <w:sz w:val="22"/>
                <w:szCs w:val="22"/>
              </w:rPr>
            </w:pPr>
            <w:ins w:id="1411" w:author="Mokaddem Emna" w:date="2013-04-29T00:53:00Z">
              <w:r>
                <w:rPr>
                  <w:rFonts w:asciiTheme="minorHAnsi" w:hAnsiTheme="minorHAnsi" w:cstheme="minorHAnsi"/>
                  <w:sz w:val="22"/>
                  <w:szCs w:val="22"/>
                </w:rPr>
                <w:t xml:space="preserve">Navigate on the map </w:t>
              </w:r>
            </w:ins>
          </w:p>
        </w:tc>
        <w:tc>
          <w:tcPr>
            <w:tcW w:w="2690" w:type="dxa"/>
            <w:gridSpan w:val="2"/>
            <w:tcBorders>
              <w:top w:val="single" w:sz="6" w:space="0" w:color="auto"/>
              <w:left w:val="single" w:sz="6" w:space="0" w:color="auto"/>
              <w:bottom w:val="single" w:sz="2" w:space="0" w:color="auto"/>
              <w:right w:val="single" w:sz="6" w:space="0" w:color="auto"/>
            </w:tcBorders>
            <w:shd w:val="clear" w:color="auto" w:fill="auto"/>
          </w:tcPr>
          <w:p w:rsidR="008A28F0" w:rsidRDefault="008A28F0" w:rsidP="00CC6C6C">
            <w:pPr>
              <w:spacing w:after="0"/>
              <w:rPr>
                <w:ins w:id="1412" w:author="Mokaddem Emna" w:date="2013-04-29T00:53:00Z"/>
                <w:rFonts w:cstheme="minorHAnsi"/>
                <w:lang w:val="en-GB"/>
              </w:rPr>
            </w:pPr>
            <w:ins w:id="1413" w:author="Mokaddem Emna" w:date="2013-04-29T00:53:00Z">
              <w:r>
                <w:rPr>
                  <w:rFonts w:cstheme="minorHAnsi"/>
                  <w:lang w:val="en-GB"/>
                </w:rPr>
                <w:t>The navigation on the map is effective and does not interfere with the drawing functionnality</w:t>
              </w:r>
            </w:ins>
          </w:p>
        </w:tc>
        <w:tc>
          <w:tcPr>
            <w:tcW w:w="1559" w:type="dxa"/>
            <w:tcBorders>
              <w:top w:val="single" w:sz="6" w:space="0" w:color="auto"/>
              <w:left w:val="single" w:sz="6" w:space="0" w:color="auto"/>
              <w:bottom w:val="single" w:sz="2" w:space="0" w:color="auto"/>
              <w:right w:val="single" w:sz="2" w:space="0" w:color="auto"/>
            </w:tcBorders>
            <w:shd w:val="clear" w:color="auto" w:fill="00FF00"/>
            <w:vAlign w:val="center"/>
          </w:tcPr>
          <w:p w:rsidR="008A28F0" w:rsidRDefault="008A28F0" w:rsidP="00CC6C6C">
            <w:pPr>
              <w:spacing w:after="0"/>
              <w:jc w:val="center"/>
              <w:rPr>
                <w:ins w:id="1414" w:author="Mokaddem Emna" w:date="2013-04-29T00:53:00Z"/>
                <w:rFonts w:cstheme="minorHAnsi"/>
                <w:i/>
                <w:sz w:val="14"/>
                <w:szCs w:val="14"/>
              </w:rPr>
            </w:pPr>
            <w:ins w:id="1415" w:author="Mokaddem Emna" w:date="2013-04-29T00:53:00Z">
              <w:r>
                <w:rPr>
                  <w:rFonts w:cstheme="minorHAnsi"/>
                  <w:i/>
                  <w:sz w:val="14"/>
                  <w:szCs w:val="14"/>
                </w:rPr>
                <w:t>NGEO-WEBC-PFC-0222</w:t>
              </w:r>
            </w:ins>
          </w:p>
        </w:tc>
      </w:tr>
    </w:tbl>
    <w:p w:rsidR="00E16E38" w:rsidRDefault="00E16E38">
      <w:pPr>
        <w:pStyle w:val="Style1"/>
        <w:pPrChange w:id="1416" w:author="Mokaddem Emna" w:date="2013-04-29T00:54:00Z">
          <w:pPr>
            <w:pStyle w:val="Titre3"/>
          </w:pPr>
        </w:pPrChange>
      </w:pPr>
      <w:bookmarkStart w:id="1417" w:name="_Toc355023310"/>
      <w:r>
        <w:t>NGEO-WEBC-VTP-0224</w:t>
      </w:r>
      <w:bookmarkEnd w:id="1417"/>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NGEO-CTRL-VTP-0224</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sidRPr="00146B34">
              <w:rPr>
                <w:i/>
                <w:color w:val="548DD4"/>
                <w:sz w:val="16"/>
                <w:szCs w:val="16"/>
                <w:u w:val="single"/>
              </w:rPr>
              <w:t>Zone of interest: gazetteer</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E61BC8">
        <w:tc>
          <w:tcPr>
            <w:tcW w:w="8613" w:type="dxa"/>
            <w:gridSpan w:val="8"/>
            <w:shd w:val="clear" w:color="auto" w:fill="47F62A"/>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E61BC8">
        <w:tc>
          <w:tcPr>
            <w:tcW w:w="4306" w:type="dxa"/>
            <w:gridSpan w:val="4"/>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7C2567" w:rsidRDefault="00E16E38" w:rsidP="00E61BC8">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Evidences</w:t>
            </w:r>
          </w:p>
        </w:tc>
      </w:tr>
      <w:tr w:rsidR="00E16E38" w:rsidRPr="007C2567" w:rsidTr="00C6654A">
        <w:trPr>
          <w:trHeight w:val="577"/>
        </w:trPr>
        <w:tc>
          <w:tcPr>
            <w:tcW w:w="8613" w:type="dxa"/>
            <w:gridSpan w:val="8"/>
            <w:shd w:val="clear" w:color="auto" w:fill="auto"/>
          </w:tcPr>
          <w:p w:rsidR="00654E62" w:rsidRDefault="00654E62" w:rsidP="00C6654A">
            <w:pPr>
              <w:spacing w:after="0"/>
            </w:pPr>
            <w:r>
              <w:rPr>
                <w:noProof/>
                <w:lang w:val="fr-FR" w:eastAsia="fr-FR"/>
              </w:rPr>
              <w:lastRenderedPageBreak/>
              <w:drawing>
                <wp:inline distT="0" distB="0" distL="0" distR="0" wp14:anchorId="2E96162D" wp14:editId="4EDD7EF5">
                  <wp:extent cx="5332095" cy="3556000"/>
                  <wp:effectExtent l="0" t="0" r="1905" b="635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24.PNG"/>
                          <pic:cNvPicPr/>
                        </pic:nvPicPr>
                        <pic:blipFill>
                          <a:blip r:embed="rId112" cstate="email">
                            <a:extLst>
                              <a:ext uri="{28A0092B-C50C-407E-A947-70E740481C1C}">
                                <a14:useLocalDpi xmlns:a14="http://schemas.microsoft.com/office/drawing/2010/main" val="0"/>
                              </a:ext>
                            </a:extLst>
                          </a:blip>
                          <a:stretch>
                            <a:fillRect/>
                          </a:stretch>
                        </pic:blipFill>
                        <pic:spPr>
                          <a:xfrm>
                            <a:off x="0" y="0"/>
                            <a:ext cx="5332095" cy="3556000"/>
                          </a:xfrm>
                          <a:prstGeom prst="rect">
                            <a:avLst/>
                          </a:prstGeom>
                        </pic:spPr>
                      </pic:pic>
                    </a:graphicData>
                  </a:graphic>
                </wp:inline>
              </w:drawing>
            </w:r>
          </w:p>
          <w:p w:rsidR="00E16E38" w:rsidRPr="001E3FB6" w:rsidRDefault="00654E62" w:rsidP="00C6654A">
            <w:pPr>
              <w:spacing w:after="0"/>
            </w:pPr>
            <w:r>
              <w:rPr>
                <w:noProof/>
                <w:lang w:val="fr-FR" w:eastAsia="fr-FR"/>
              </w:rPr>
              <w:drawing>
                <wp:inline distT="0" distB="0" distL="0" distR="0" wp14:anchorId="225C6934" wp14:editId="4E3CAE75">
                  <wp:extent cx="5332095" cy="3437255"/>
                  <wp:effectExtent l="0" t="0" r="1905"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25.PNG"/>
                          <pic:cNvPicPr/>
                        </pic:nvPicPr>
                        <pic:blipFill>
                          <a:blip r:embed="rId113" cstate="email">
                            <a:extLst>
                              <a:ext uri="{28A0092B-C50C-407E-A947-70E740481C1C}">
                                <a14:useLocalDpi xmlns:a14="http://schemas.microsoft.com/office/drawing/2010/main" val="0"/>
                              </a:ext>
                            </a:extLst>
                          </a:blip>
                          <a:stretch>
                            <a:fillRect/>
                          </a:stretch>
                        </pic:blipFill>
                        <pic:spPr>
                          <a:xfrm>
                            <a:off x="0" y="0"/>
                            <a:ext cx="5332095" cy="3437255"/>
                          </a:xfrm>
                          <a:prstGeom prst="rect">
                            <a:avLst/>
                          </a:prstGeom>
                        </pic:spPr>
                      </pic:pic>
                    </a:graphicData>
                  </a:graphic>
                </wp:inline>
              </w:drawing>
            </w:r>
          </w:p>
        </w:tc>
      </w:tr>
      <w:tr w:rsidR="00C6654A" w:rsidRPr="0056181B" w:rsidTr="00AE5E00">
        <w:tc>
          <w:tcPr>
            <w:tcW w:w="865" w:type="dxa"/>
            <w:shd w:val="clear" w:color="auto" w:fill="auto"/>
            <w:vAlign w:val="center"/>
          </w:tcPr>
          <w:p w:rsidR="00C6654A" w:rsidRPr="00544FC8" w:rsidRDefault="00C6654A" w:rsidP="00E12E47">
            <w:pPr>
              <w:spacing w:after="0"/>
              <w:jc w:val="center"/>
              <w:rPr>
                <w:i/>
                <w:sz w:val="14"/>
                <w:szCs w:val="14"/>
              </w:rPr>
            </w:pPr>
            <w:r w:rsidRPr="003C0A28">
              <w:rPr>
                <w:rFonts w:cstheme="minorHAnsi"/>
                <w:i/>
                <w:sz w:val="14"/>
                <w:szCs w:val="14"/>
              </w:rPr>
              <w:t>Step-10</w:t>
            </w:r>
          </w:p>
        </w:tc>
        <w:tc>
          <w:tcPr>
            <w:tcW w:w="3499" w:type="dxa"/>
            <w:gridSpan w:val="4"/>
            <w:shd w:val="clear" w:color="auto" w:fill="auto"/>
          </w:tcPr>
          <w:p w:rsidR="00C6654A" w:rsidRPr="00057FF1" w:rsidRDefault="00C6654A" w:rsidP="00E12E47">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of </w:t>
            </w:r>
            <w:r>
              <w:rPr>
                <w:rFonts w:asciiTheme="minorHAnsi" w:hAnsiTheme="minorHAnsi" w:cstheme="minorHAnsi"/>
                <w:sz w:val="22"/>
                <w:szCs w:val="22"/>
                <w:lang w:val="en-US"/>
              </w:rPr>
              <w:t>WEBC-VTP-0030</w:t>
            </w:r>
          </w:p>
        </w:tc>
        <w:tc>
          <w:tcPr>
            <w:tcW w:w="2690" w:type="dxa"/>
            <w:gridSpan w:val="2"/>
            <w:shd w:val="clear" w:color="auto" w:fill="auto"/>
          </w:tcPr>
          <w:p w:rsidR="00C6654A" w:rsidRPr="00057FF1" w:rsidRDefault="00C6654A" w:rsidP="00E12E47">
            <w:pPr>
              <w:spacing w:after="0"/>
              <w:rPr>
                <w:rFonts w:cstheme="minorHAnsi"/>
                <w:lang w:val="en-US"/>
              </w:rPr>
            </w:pPr>
            <w:r>
              <w:rPr>
                <w:rFonts w:cstheme="minorHAnsi"/>
                <w:lang w:val="en-US"/>
              </w:rPr>
              <w:t>The search widget is opened, the Area Tab is opened</w:t>
            </w:r>
          </w:p>
        </w:tc>
        <w:tc>
          <w:tcPr>
            <w:tcW w:w="1559" w:type="dxa"/>
            <w:shd w:val="clear" w:color="auto" w:fill="00FF00"/>
            <w:vAlign w:val="center"/>
          </w:tcPr>
          <w:p w:rsidR="00C6654A" w:rsidRPr="0056181B" w:rsidRDefault="00C6654A" w:rsidP="00E12E47">
            <w:pPr>
              <w:spacing w:after="0"/>
              <w:jc w:val="center"/>
              <w:rPr>
                <w:i/>
                <w:sz w:val="14"/>
                <w:szCs w:val="14"/>
              </w:rPr>
            </w:pPr>
          </w:p>
        </w:tc>
      </w:tr>
      <w:tr w:rsidR="00C6654A" w:rsidRPr="00732447" w:rsidTr="00AE5E00">
        <w:tc>
          <w:tcPr>
            <w:tcW w:w="865" w:type="dxa"/>
            <w:shd w:val="clear" w:color="auto" w:fill="auto"/>
            <w:vAlign w:val="center"/>
          </w:tcPr>
          <w:p w:rsidR="00C6654A" w:rsidRPr="005D1206" w:rsidRDefault="00C6654A" w:rsidP="00E12E47">
            <w:pPr>
              <w:spacing w:after="0"/>
              <w:jc w:val="center"/>
              <w:rPr>
                <w:i/>
                <w:sz w:val="14"/>
                <w:szCs w:val="14"/>
              </w:rPr>
            </w:pPr>
            <w:r>
              <w:rPr>
                <w:i/>
                <w:sz w:val="14"/>
                <w:szCs w:val="14"/>
              </w:rPr>
              <w:t>Step-20</w:t>
            </w:r>
          </w:p>
        </w:tc>
        <w:tc>
          <w:tcPr>
            <w:tcW w:w="3499" w:type="dxa"/>
            <w:gridSpan w:val="4"/>
            <w:shd w:val="clear" w:color="auto" w:fill="auto"/>
          </w:tcPr>
          <w:p w:rsidR="00C6654A" w:rsidRPr="00E24DDB" w:rsidRDefault="00C6654A" w:rsidP="00E12E47">
            <w:pPr>
              <w:pStyle w:val="NormalStep"/>
              <w:rPr>
                <w:rFonts w:asciiTheme="minorHAnsi" w:hAnsiTheme="minorHAnsi" w:cstheme="minorHAnsi"/>
                <w:b/>
                <w:sz w:val="22"/>
                <w:szCs w:val="22"/>
              </w:rPr>
            </w:pPr>
            <w:r>
              <w:rPr>
                <w:rFonts w:asciiTheme="minorHAnsi" w:hAnsiTheme="minorHAnsi" w:cstheme="minorHAnsi"/>
                <w:sz w:val="22"/>
                <w:szCs w:val="22"/>
              </w:rPr>
              <w:t>Clik on the “Gazetteer”  button</w:t>
            </w:r>
          </w:p>
        </w:tc>
        <w:tc>
          <w:tcPr>
            <w:tcW w:w="2690" w:type="dxa"/>
            <w:gridSpan w:val="2"/>
            <w:shd w:val="clear" w:color="auto" w:fill="auto"/>
          </w:tcPr>
          <w:p w:rsidR="00C6654A" w:rsidRPr="003C0A28" w:rsidRDefault="00C6654A" w:rsidP="00E12E47">
            <w:pPr>
              <w:spacing w:after="0"/>
              <w:rPr>
                <w:rFonts w:cstheme="minorHAnsi"/>
                <w:lang w:val="en-US"/>
              </w:rPr>
            </w:pPr>
            <w:r>
              <w:rPr>
                <w:rFonts w:cstheme="minorHAnsi"/>
                <w:lang w:val="en-US"/>
              </w:rPr>
              <w:t>The Gazetter GUI is displayed</w:t>
            </w:r>
          </w:p>
        </w:tc>
        <w:tc>
          <w:tcPr>
            <w:tcW w:w="1559" w:type="dxa"/>
            <w:shd w:val="clear" w:color="auto" w:fill="00FF00"/>
            <w:vAlign w:val="center"/>
          </w:tcPr>
          <w:p w:rsidR="00C6654A" w:rsidRPr="00732447" w:rsidRDefault="00C6654A" w:rsidP="00E12E47">
            <w:pPr>
              <w:spacing w:after="0"/>
              <w:jc w:val="center"/>
              <w:rPr>
                <w:i/>
                <w:sz w:val="14"/>
                <w:szCs w:val="14"/>
                <w:lang w:val="en-US"/>
              </w:rPr>
            </w:pPr>
          </w:p>
        </w:tc>
      </w:tr>
      <w:tr w:rsidR="00C6654A" w:rsidRPr="009B26D3" w:rsidTr="00AE5E00">
        <w:tc>
          <w:tcPr>
            <w:tcW w:w="865" w:type="dxa"/>
            <w:shd w:val="clear" w:color="auto" w:fill="auto"/>
            <w:vAlign w:val="center"/>
          </w:tcPr>
          <w:p w:rsidR="00C6654A" w:rsidRPr="00544FC8" w:rsidRDefault="00C6654A" w:rsidP="00E12E47">
            <w:pPr>
              <w:spacing w:after="0"/>
              <w:jc w:val="center"/>
              <w:rPr>
                <w:i/>
                <w:sz w:val="14"/>
                <w:szCs w:val="14"/>
              </w:rPr>
            </w:pPr>
            <w:r>
              <w:rPr>
                <w:i/>
                <w:sz w:val="14"/>
                <w:szCs w:val="14"/>
              </w:rPr>
              <w:t>Step-3</w:t>
            </w:r>
            <w:r w:rsidRPr="005D1206">
              <w:rPr>
                <w:i/>
                <w:sz w:val="14"/>
                <w:szCs w:val="14"/>
              </w:rPr>
              <w:t>0</w:t>
            </w:r>
          </w:p>
        </w:tc>
        <w:tc>
          <w:tcPr>
            <w:tcW w:w="3499" w:type="dxa"/>
            <w:gridSpan w:val="4"/>
            <w:shd w:val="clear" w:color="auto" w:fill="auto"/>
          </w:tcPr>
          <w:p w:rsidR="00C6654A" w:rsidRPr="00057FF1" w:rsidRDefault="00C6654A" w:rsidP="00E12E47">
            <w:pPr>
              <w:pStyle w:val="NormalStep"/>
              <w:rPr>
                <w:rFonts w:asciiTheme="minorHAnsi" w:hAnsiTheme="minorHAnsi" w:cstheme="minorHAnsi"/>
                <w:sz w:val="22"/>
                <w:szCs w:val="22"/>
              </w:rPr>
            </w:pPr>
            <w:r>
              <w:rPr>
                <w:rFonts w:asciiTheme="minorHAnsi" w:hAnsiTheme="minorHAnsi" w:cstheme="minorHAnsi"/>
                <w:sz w:val="22"/>
                <w:szCs w:val="22"/>
              </w:rPr>
              <w:t>Enter “Italy” in the search field and press enter</w:t>
            </w:r>
          </w:p>
        </w:tc>
        <w:tc>
          <w:tcPr>
            <w:tcW w:w="2690" w:type="dxa"/>
            <w:gridSpan w:val="2"/>
            <w:shd w:val="clear" w:color="auto" w:fill="auto"/>
          </w:tcPr>
          <w:p w:rsidR="00C6654A" w:rsidRPr="00732447" w:rsidRDefault="00C6654A" w:rsidP="00E12E47">
            <w:pPr>
              <w:spacing w:after="0"/>
              <w:rPr>
                <w:rFonts w:cstheme="minorHAnsi"/>
                <w:lang w:val="en-GB"/>
              </w:rPr>
            </w:pPr>
            <w:r>
              <w:rPr>
                <w:rFonts w:cstheme="minorHAnsi"/>
                <w:lang w:val="en-GB"/>
              </w:rPr>
              <w:t xml:space="preserve">Results from gazetteer are displayed. The first one is </w:t>
            </w:r>
            <w:r>
              <w:rPr>
                <w:rFonts w:cstheme="minorHAnsi"/>
                <w:lang w:val="en-GB"/>
              </w:rPr>
              <w:lastRenderedPageBreak/>
              <w:t>selected. The map zooms on the location. The search area is displayed as a bounding box on the map.</w:t>
            </w:r>
          </w:p>
        </w:tc>
        <w:tc>
          <w:tcPr>
            <w:tcW w:w="1559" w:type="dxa"/>
            <w:shd w:val="clear" w:color="auto" w:fill="00FF00"/>
            <w:vAlign w:val="center"/>
          </w:tcPr>
          <w:p w:rsidR="00C6654A" w:rsidRPr="009B26D3" w:rsidRDefault="00C6654A" w:rsidP="00E12E47">
            <w:pPr>
              <w:spacing w:after="0"/>
              <w:jc w:val="center"/>
              <w:rPr>
                <w:sz w:val="14"/>
                <w:szCs w:val="14"/>
                <w:highlight w:val="yellow"/>
                <w:lang w:val="en-GB"/>
              </w:rPr>
            </w:pPr>
            <w:r>
              <w:rPr>
                <w:rFonts w:cstheme="minorHAnsi"/>
                <w:i/>
                <w:sz w:val="14"/>
                <w:szCs w:val="14"/>
              </w:rPr>
              <w:lastRenderedPageBreak/>
              <w:t>NGEO-WEBC-PFC-0224</w:t>
            </w:r>
          </w:p>
        </w:tc>
      </w:tr>
      <w:tr w:rsidR="00C6654A" w:rsidRPr="0056181B" w:rsidTr="00AE5E00">
        <w:tc>
          <w:tcPr>
            <w:tcW w:w="865" w:type="dxa"/>
            <w:shd w:val="clear" w:color="auto" w:fill="auto"/>
            <w:vAlign w:val="center"/>
          </w:tcPr>
          <w:p w:rsidR="00C6654A" w:rsidRDefault="00C6654A" w:rsidP="00E12E47">
            <w:pPr>
              <w:spacing w:after="0"/>
              <w:jc w:val="center"/>
              <w:rPr>
                <w:i/>
                <w:sz w:val="14"/>
                <w:szCs w:val="14"/>
              </w:rPr>
            </w:pPr>
            <w:r>
              <w:rPr>
                <w:i/>
                <w:sz w:val="14"/>
                <w:szCs w:val="14"/>
              </w:rPr>
              <w:lastRenderedPageBreak/>
              <w:t>Step-4</w:t>
            </w:r>
            <w:r w:rsidRPr="005D1206">
              <w:rPr>
                <w:i/>
                <w:sz w:val="14"/>
                <w:szCs w:val="14"/>
              </w:rPr>
              <w:t>0</w:t>
            </w:r>
          </w:p>
        </w:tc>
        <w:tc>
          <w:tcPr>
            <w:tcW w:w="3499" w:type="dxa"/>
            <w:gridSpan w:val="4"/>
            <w:shd w:val="clear" w:color="auto" w:fill="auto"/>
          </w:tcPr>
          <w:p w:rsidR="00C6654A" w:rsidRDefault="00C6654A" w:rsidP="00E12E47">
            <w:pPr>
              <w:pStyle w:val="NormalStep"/>
              <w:rPr>
                <w:rFonts w:asciiTheme="minorHAnsi" w:hAnsiTheme="minorHAnsi" w:cstheme="minorHAnsi"/>
                <w:sz w:val="22"/>
                <w:szCs w:val="22"/>
              </w:rPr>
            </w:pPr>
            <w:r>
              <w:rPr>
                <w:rFonts w:asciiTheme="minorHAnsi" w:hAnsiTheme="minorHAnsi" w:cstheme="minorHAnsi"/>
                <w:sz w:val="22"/>
                <w:szCs w:val="22"/>
              </w:rPr>
              <w:t>Enter “qwas” in the search field and press enter</w:t>
            </w:r>
          </w:p>
        </w:tc>
        <w:tc>
          <w:tcPr>
            <w:tcW w:w="2690" w:type="dxa"/>
            <w:gridSpan w:val="2"/>
            <w:shd w:val="clear" w:color="auto" w:fill="auto"/>
          </w:tcPr>
          <w:p w:rsidR="00C6654A" w:rsidRDefault="00C6654A" w:rsidP="00E12E47">
            <w:pPr>
              <w:spacing w:after="0"/>
              <w:rPr>
                <w:rFonts w:cstheme="minorHAnsi"/>
                <w:lang w:val="en-GB"/>
              </w:rPr>
            </w:pPr>
            <w:r>
              <w:rPr>
                <w:rFonts w:cstheme="minorHAnsi"/>
                <w:lang w:val="en-GB"/>
              </w:rPr>
              <w:t>Results are erased. The search area is now empty, and not displayed on the map.</w:t>
            </w:r>
          </w:p>
        </w:tc>
        <w:tc>
          <w:tcPr>
            <w:tcW w:w="1559" w:type="dxa"/>
            <w:shd w:val="clear" w:color="auto" w:fill="00FF00"/>
            <w:vAlign w:val="center"/>
          </w:tcPr>
          <w:p w:rsidR="00C6654A" w:rsidRPr="0056181B" w:rsidRDefault="00C6654A" w:rsidP="00E12E47">
            <w:pPr>
              <w:spacing w:after="0"/>
              <w:jc w:val="center"/>
              <w:rPr>
                <w:i/>
                <w:sz w:val="14"/>
                <w:szCs w:val="14"/>
              </w:rPr>
            </w:pPr>
            <w:r>
              <w:rPr>
                <w:rFonts w:cstheme="minorHAnsi"/>
                <w:i/>
                <w:sz w:val="14"/>
                <w:szCs w:val="14"/>
              </w:rPr>
              <w:t>NGEO-WEBC-PFC-0225</w:t>
            </w:r>
          </w:p>
        </w:tc>
      </w:tr>
    </w:tbl>
    <w:p w:rsidR="00E16E38" w:rsidRDefault="00E16E38" w:rsidP="00E16E38">
      <w:pPr>
        <w:pStyle w:val="Titre3"/>
      </w:pPr>
      <w:bookmarkStart w:id="1418" w:name="_Toc355023311"/>
      <w:r>
        <w:t>NGEO-WEBC-VTP-0228</w:t>
      </w:r>
      <w:bookmarkEnd w:id="1418"/>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NGEO-CTRL-VTP-0228</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sidRPr="004175F1">
              <w:rPr>
                <w:i/>
                <w:color w:val="548DD4"/>
                <w:sz w:val="16"/>
                <w:szCs w:val="16"/>
                <w:u w:val="single"/>
              </w:rPr>
              <w:t>Zone of interest: manual polygon</w:t>
            </w:r>
          </w:p>
        </w:tc>
      </w:tr>
      <w:tr w:rsidR="00E16E38" w:rsidRPr="007C2567" w:rsidTr="00AE5E00">
        <w:tc>
          <w:tcPr>
            <w:tcW w:w="8613" w:type="dxa"/>
            <w:gridSpan w:val="8"/>
            <w:tcBorders>
              <w:bottom w:val="single" w:sz="6" w:space="0" w:color="auto"/>
            </w:tcBorders>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AE5E00">
        <w:tc>
          <w:tcPr>
            <w:tcW w:w="8613" w:type="dxa"/>
            <w:gridSpan w:val="8"/>
            <w:tcBorders>
              <w:top w:val="single" w:sz="6" w:space="0" w:color="auto"/>
              <w:bottom w:val="single" w:sz="6" w:space="0" w:color="auto"/>
            </w:tcBorders>
            <w:shd w:val="clear" w:color="auto" w:fill="00FF00"/>
          </w:tcPr>
          <w:p w:rsidR="00E16E38" w:rsidRPr="007C2567" w:rsidRDefault="006B0341" w:rsidP="00AE5E00">
            <w:pPr>
              <w:tabs>
                <w:tab w:val="center" w:pos="4198"/>
                <w:tab w:val="left" w:pos="5121"/>
              </w:tabs>
              <w:spacing w:after="0"/>
              <w:rPr>
                <w:b/>
                <w:color w:val="548DD4"/>
                <w:sz w:val="28"/>
                <w:szCs w:val="28"/>
                <w:lang w:val="en-US"/>
              </w:rPr>
            </w:pPr>
            <w:r>
              <w:rPr>
                <w:b/>
                <w:sz w:val="28"/>
                <w:szCs w:val="28"/>
                <w:lang w:val="en-US"/>
              </w:rPr>
              <w:tab/>
            </w:r>
            <w:r w:rsidR="00E16E38" w:rsidRPr="007C2567">
              <w:rPr>
                <w:b/>
                <w:sz w:val="28"/>
                <w:szCs w:val="28"/>
                <w:lang w:val="en-US"/>
              </w:rPr>
              <w:t>PASS</w:t>
            </w:r>
            <w:r>
              <w:rPr>
                <w:b/>
                <w:sz w:val="28"/>
                <w:szCs w:val="28"/>
                <w:lang w:val="en-US"/>
              </w:rPr>
              <w:tab/>
            </w:r>
          </w:p>
        </w:tc>
      </w:tr>
      <w:tr w:rsidR="00E16E38" w:rsidRPr="007C2567" w:rsidTr="00AE5E00">
        <w:tc>
          <w:tcPr>
            <w:tcW w:w="4306" w:type="dxa"/>
            <w:gridSpan w:val="4"/>
            <w:tcBorders>
              <w:top w:val="single" w:sz="6" w:space="0" w:color="auto"/>
            </w:tcBorders>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tcBorders>
              <w:top w:val="single" w:sz="6" w:space="0" w:color="auto"/>
            </w:tcBorders>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7C2567" w:rsidRDefault="00E16E38" w:rsidP="00E61BC8">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Evidences</w:t>
            </w:r>
          </w:p>
        </w:tc>
      </w:tr>
      <w:tr w:rsidR="00E16E38" w:rsidRPr="007C2567" w:rsidTr="00E61BC8">
        <w:tc>
          <w:tcPr>
            <w:tcW w:w="8613" w:type="dxa"/>
            <w:gridSpan w:val="8"/>
            <w:shd w:val="clear" w:color="auto" w:fill="auto"/>
          </w:tcPr>
          <w:p w:rsidR="00E16E38" w:rsidRPr="007C2567" w:rsidRDefault="00AA043D" w:rsidP="00E61BC8">
            <w:pPr>
              <w:spacing w:after="0"/>
              <w:jc w:val="center"/>
              <w:rPr>
                <w:color w:val="548DD4"/>
                <w:sz w:val="16"/>
                <w:szCs w:val="16"/>
                <w:lang w:val="en-US"/>
              </w:rPr>
            </w:pPr>
            <w:r w:rsidRPr="00AE5E00">
              <w:rPr>
                <w:noProof/>
                <w:color w:val="548DD4"/>
                <w:sz w:val="16"/>
                <w:szCs w:val="16"/>
                <w:lang w:val="fr-FR" w:eastAsia="fr-FR"/>
              </w:rPr>
              <w:drawing>
                <wp:inline distT="0" distB="0" distL="0" distR="0" wp14:anchorId="08FD8BAF" wp14:editId="01E46F80">
                  <wp:extent cx="3848432" cy="3153635"/>
                  <wp:effectExtent l="0" t="0" r="0" b="889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29.png"/>
                          <pic:cNvPicPr/>
                        </pic:nvPicPr>
                        <pic:blipFill>
                          <a:blip r:embed="rId114" cstate="email">
                            <a:extLst>
                              <a:ext uri="{28A0092B-C50C-407E-A947-70E740481C1C}">
                                <a14:useLocalDpi xmlns:a14="http://schemas.microsoft.com/office/drawing/2010/main" val="0"/>
                              </a:ext>
                            </a:extLst>
                          </a:blip>
                          <a:stretch>
                            <a:fillRect/>
                          </a:stretch>
                        </pic:blipFill>
                        <pic:spPr>
                          <a:xfrm>
                            <a:off x="0" y="0"/>
                            <a:ext cx="3846101" cy="3151725"/>
                          </a:xfrm>
                          <a:prstGeom prst="rect">
                            <a:avLst/>
                          </a:prstGeom>
                        </pic:spPr>
                      </pic:pic>
                    </a:graphicData>
                  </a:graphic>
                </wp:inline>
              </w:drawing>
            </w:r>
          </w:p>
          <w:p w:rsidR="00E16E38" w:rsidRPr="00B73FE5" w:rsidRDefault="00E16E38" w:rsidP="00E61BC8">
            <w:pPr>
              <w:spacing w:after="0"/>
              <w:rPr>
                <w:color w:val="548DD4"/>
                <w:sz w:val="4"/>
                <w:szCs w:val="16"/>
                <w:lang w:val="en-US"/>
              </w:rPr>
            </w:pPr>
          </w:p>
        </w:tc>
      </w:tr>
      <w:tr w:rsidR="00C6654A" w:rsidRPr="0056181B" w:rsidTr="00AE5E00">
        <w:tc>
          <w:tcPr>
            <w:tcW w:w="865" w:type="dxa"/>
            <w:shd w:val="clear" w:color="auto" w:fill="auto"/>
            <w:vAlign w:val="center"/>
          </w:tcPr>
          <w:p w:rsidR="00C6654A" w:rsidRPr="00544FC8" w:rsidRDefault="00C6654A" w:rsidP="00E12E47">
            <w:pPr>
              <w:spacing w:after="0"/>
              <w:jc w:val="center"/>
              <w:rPr>
                <w:i/>
                <w:sz w:val="14"/>
                <w:szCs w:val="14"/>
              </w:rPr>
            </w:pPr>
            <w:r w:rsidRPr="003C0A28">
              <w:rPr>
                <w:rFonts w:cstheme="minorHAnsi"/>
                <w:i/>
                <w:sz w:val="14"/>
                <w:szCs w:val="14"/>
              </w:rPr>
              <w:t>Step-10</w:t>
            </w:r>
          </w:p>
        </w:tc>
        <w:tc>
          <w:tcPr>
            <w:tcW w:w="3499" w:type="dxa"/>
            <w:gridSpan w:val="4"/>
            <w:shd w:val="clear" w:color="auto" w:fill="auto"/>
          </w:tcPr>
          <w:p w:rsidR="00C6654A" w:rsidRPr="00057FF1" w:rsidRDefault="00C6654A" w:rsidP="00E12E47">
            <w:pPr>
              <w:pStyle w:val="NormalStep"/>
              <w:rPr>
                <w:rFonts w:asciiTheme="minorHAnsi" w:hAnsiTheme="minorHAnsi" w:cstheme="minorHAnsi"/>
                <w:sz w:val="22"/>
                <w:szCs w:val="22"/>
              </w:rPr>
            </w:pPr>
            <w:r>
              <w:rPr>
                <w:rFonts w:asciiTheme="minorHAnsi" w:hAnsiTheme="minorHAnsi" w:cstheme="minorHAnsi"/>
                <w:sz w:val="22"/>
                <w:szCs w:val="22"/>
              </w:rPr>
              <w:t xml:space="preserve">Perform the steps of </w:t>
            </w:r>
            <w:r>
              <w:rPr>
                <w:rFonts w:asciiTheme="minorHAnsi" w:hAnsiTheme="minorHAnsi" w:cstheme="minorHAnsi"/>
                <w:sz w:val="22"/>
                <w:szCs w:val="22"/>
                <w:lang w:val="en-US"/>
              </w:rPr>
              <w:t>WEBC-VTP-0030</w:t>
            </w:r>
          </w:p>
        </w:tc>
        <w:tc>
          <w:tcPr>
            <w:tcW w:w="2690" w:type="dxa"/>
            <w:gridSpan w:val="2"/>
            <w:shd w:val="clear" w:color="auto" w:fill="auto"/>
          </w:tcPr>
          <w:p w:rsidR="00C6654A" w:rsidRPr="00057FF1" w:rsidRDefault="00C6654A" w:rsidP="00E12E47">
            <w:pPr>
              <w:spacing w:after="0"/>
              <w:rPr>
                <w:rFonts w:cstheme="minorHAnsi"/>
                <w:lang w:val="en-US"/>
              </w:rPr>
            </w:pPr>
            <w:r>
              <w:rPr>
                <w:rFonts w:cstheme="minorHAnsi"/>
                <w:lang w:val="en-US"/>
              </w:rPr>
              <w:t>The search widget is opened, the Area Tab is opened</w:t>
            </w:r>
          </w:p>
        </w:tc>
        <w:tc>
          <w:tcPr>
            <w:tcW w:w="1559" w:type="dxa"/>
            <w:tcBorders>
              <w:top w:val="single" w:sz="6" w:space="0" w:color="auto"/>
              <w:bottom w:val="single" w:sz="6" w:space="0" w:color="auto"/>
            </w:tcBorders>
            <w:shd w:val="clear" w:color="auto" w:fill="00FF00"/>
            <w:vAlign w:val="center"/>
          </w:tcPr>
          <w:p w:rsidR="00C6654A" w:rsidRPr="0056181B" w:rsidRDefault="00C6654A" w:rsidP="00E12E47">
            <w:pPr>
              <w:spacing w:after="0"/>
              <w:jc w:val="center"/>
              <w:rPr>
                <w:i/>
                <w:sz w:val="14"/>
                <w:szCs w:val="14"/>
              </w:rPr>
            </w:pPr>
          </w:p>
        </w:tc>
      </w:tr>
      <w:tr w:rsidR="00C6654A" w:rsidRPr="00732447" w:rsidTr="00AE5E00">
        <w:tc>
          <w:tcPr>
            <w:tcW w:w="865" w:type="dxa"/>
            <w:shd w:val="clear" w:color="auto" w:fill="auto"/>
            <w:vAlign w:val="center"/>
          </w:tcPr>
          <w:p w:rsidR="00C6654A" w:rsidRPr="005D1206" w:rsidRDefault="00C6654A" w:rsidP="00E12E47">
            <w:pPr>
              <w:spacing w:after="0"/>
              <w:jc w:val="center"/>
              <w:rPr>
                <w:i/>
                <w:sz w:val="14"/>
                <w:szCs w:val="14"/>
              </w:rPr>
            </w:pPr>
            <w:r>
              <w:rPr>
                <w:i/>
                <w:sz w:val="14"/>
                <w:szCs w:val="14"/>
              </w:rPr>
              <w:t>Step-20</w:t>
            </w:r>
          </w:p>
        </w:tc>
        <w:tc>
          <w:tcPr>
            <w:tcW w:w="3499" w:type="dxa"/>
            <w:gridSpan w:val="4"/>
            <w:shd w:val="clear" w:color="auto" w:fill="auto"/>
          </w:tcPr>
          <w:p w:rsidR="00C6654A" w:rsidRPr="00E24DDB" w:rsidRDefault="00AA043D" w:rsidP="00E12E47">
            <w:pPr>
              <w:pStyle w:val="NormalStep"/>
              <w:rPr>
                <w:rFonts w:asciiTheme="minorHAnsi" w:hAnsiTheme="minorHAnsi" w:cstheme="minorHAnsi"/>
                <w:b/>
                <w:sz w:val="22"/>
                <w:szCs w:val="22"/>
              </w:rPr>
            </w:pPr>
            <w:r>
              <w:rPr>
                <w:rFonts w:asciiTheme="minorHAnsi" w:hAnsiTheme="minorHAnsi" w:cstheme="minorHAnsi"/>
                <w:sz w:val="22"/>
                <w:szCs w:val="22"/>
              </w:rPr>
              <w:t>Click</w:t>
            </w:r>
            <w:r w:rsidR="00C6654A">
              <w:rPr>
                <w:rFonts w:asciiTheme="minorHAnsi" w:hAnsiTheme="minorHAnsi" w:cstheme="minorHAnsi"/>
                <w:sz w:val="22"/>
                <w:szCs w:val="22"/>
              </w:rPr>
              <w:t xml:space="preserve"> on the “Polygon”  button</w:t>
            </w:r>
          </w:p>
        </w:tc>
        <w:tc>
          <w:tcPr>
            <w:tcW w:w="2690" w:type="dxa"/>
            <w:gridSpan w:val="2"/>
            <w:shd w:val="clear" w:color="auto" w:fill="auto"/>
          </w:tcPr>
          <w:p w:rsidR="00C6654A" w:rsidRPr="003C0A28" w:rsidRDefault="00C6654A" w:rsidP="00E12E47">
            <w:pPr>
              <w:spacing w:after="0"/>
              <w:rPr>
                <w:rFonts w:cstheme="minorHAnsi"/>
                <w:lang w:val="en-US"/>
              </w:rPr>
            </w:pPr>
            <w:r>
              <w:rPr>
                <w:rFonts w:cstheme="minorHAnsi"/>
                <w:lang w:val="en-US"/>
              </w:rPr>
              <w:t>The Polygon GUI is displayed</w:t>
            </w:r>
          </w:p>
        </w:tc>
        <w:tc>
          <w:tcPr>
            <w:tcW w:w="1559" w:type="dxa"/>
            <w:tcBorders>
              <w:top w:val="single" w:sz="6" w:space="0" w:color="auto"/>
              <w:bottom w:val="single" w:sz="6" w:space="0" w:color="auto"/>
            </w:tcBorders>
            <w:shd w:val="clear" w:color="auto" w:fill="00FF00"/>
            <w:vAlign w:val="center"/>
          </w:tcPr>
          <w:p w:rsidR="00C6654A" w:rsidRPr="00732447" w:rsidRDefault="00C6654A" w:rsidP="00E12E47">
            <w:pPr>
              <w:spacing w:after="0"/>
              <w:jc w:val="center"/>
              <w:rPr>
                <w:i/>
                <w:sz w:val="14"/>
                <w:szCs w:val="14"/>
                <w:lang w:val="en-US"/>
              </w:rPr>
            </w:pPr>
          </w:p>
        </w:tc>
      </w:tr>
      <w:tr w:rsidR="00C6654A" w:rsidRPr="009B26D3" w:rsidTr="00AE5E00">
        <w:tc>
          <w:tcPr>
            <w:tcW w:w="865" w:type="dxa"/>
            <w:shd w:val="clear" w:color="auto" w:fill="auto"/>
            <w:vAlign w:val="center"/>
          </w:tcPr>
          <w:p w:rsidR="00C6654A" w:rsidRPr="00544FC8" w:rsidRDefault="00C6654A" w:rsidP="00E12E47">
            <w:pPr>
              <w:spacing w:after="0"/>
              <w:jc w:val="center"/>
              <w:rPr>
                <w:i/>
                <w:sz w:val="14"/>
                <w:szCs w:val="14"/>
              </w:rPr>
            </w:pPr>
            <w:r>
              <w:rPr>
                <w:i/>
                <w:sz w:val="14"/>
                <w:szCs w:val="14"/>
              </w:rPr>
              <w:t>Step-3</w:t>
            </w:r>
            <w:r w:rsidRPr="005D1206">
              <w:rPr>
                <w:i/>
                <w:sz w:val="14"/>
                <w:szCs w:val="14"/>
              </w:rPr>
              <w:t>0</w:t>
            </w:r>
          </w:p>
        </w:tc>
        <w:tc>
          <w:tcPr>
            <w:tcW w:w="3499" w:type="dxa"/>
            <w:gridSpan w:val="4"/>
            <w:shd w:val="clear" w:color="auto" w:fill="auto"/>
          </w:tcPr>
          <w:p w:rsidR="00C6654A" w:rsidRPr="00D05E33" w:rsidRDefault="00C6654A">
            <w:pPr>
              <w:pStyle w:val="NormalStep"/>
              <w:rPr>
                <w:rFonts w:asciiTheme="minorHAnsi" w:hAnsiTheme="minorHAnsi" w:cstheme="minorHAnsi"/>
                <w:sz w:val="22"/>
                <w:szCs w:val="22"/>
              </w:rPr>
            </w:pPr>
            <w:r w:rsidRPr="00D05E33">
              <w:rPr>
                <w:rFonts w:asciiTheme="minorHAnsi" w:hAnsiTheme="minorHAnsi" w:cstheme="minorHAnsi"/>
                <w:sz w:val="22"/>
                <w:szCs w:val="22"/>
              </w:rPr>
              <w:t xml:space="preserve">Copy/paste </w:t>
            </w:r>
            <w:r w:rsidR="006B0341">
              <w:rPr>
                <w:rFonts w:asciiTheme="minorHAnsi" w:hAnsiTheme="minorHAnsi" w:cstheme="minorHAnsi"/>
                <w:sz w:val="22"/>
                <w:szCs w:val="22"/>
              </w:rPr>
              <w:t xml:space="preserve">coordinates </w:t>
            </w:r>
            <w:r w:rsidRPr="00D05E33">
              <w:rPr>
                <w:rFonts w:asciiTheme="minorHAnsi" w:hAnsiTheme="minorHAnsi" w:cstheme="minorHAnsi"/>
                <w:sz w:val="22"/>
                <w:szCs w:val="22"/>
              </w:rPr>
              <w:t xml:space="preserve">from </w:t>
            </w:r>
            <w:r w:rsidRPr="00D05E33">
              <w:rPr>
                <w:rFonts w:asciiTheme="minorHAnsi" w:hAnsiTheme="minorHAnsi" w:cstheme="minorHAnsi"/>
                <w:sz w:val="22"/>
                <w:szCs w:val="22"/>
              </w:rPr>
              <w:lastRenderedPageBreak/>
              <w:t>test_data/manual_polygon.txt in the text area.</w:t>
            </w:r>
          </w:p>
        </w:tc>
        <w:tc>
          <w:tcPr>
            <w:tcW w:w="2690" w:type="dxa"/>
            <w:gridSpan w:val="2"/>
            <w:shd w:val="clear" w:color="auto" w:fill="auto"/>
          </w:tcPr>
          <w:p w:rsidR="00C6654A" w:rsidRPr="00D05E33" w:rsidRDefault="00C6654A" w:rsidP="00E12E47">
            <w:pPr>
              <w:spacing w:after="0"/>
              <w:rPr>
                <w:rFonts w:cstheme="minorHAnsi"/>
                <w:lang w:val="en-GB"/>
              </w:rPr>
            </w:pPr>
            <w:r w:rsidRPr="00D05E33">
              <w:rPr>
                <w:rFonts w:cstheme="minorHAnsi"/>
                <w:lang w:val="en-GB"/>
              </w:rPr>
              <w:lastRenderedPageBreak/>
              <w:t xml:space="preserve">The area is displayed in the </w:t>
            </w:r>
            <w:r w:rsidRPr="00D05E33">
              <w:rPr>
                <w:rFonts w:cstheme="minorHAnsi"/>
                <w:lang w:val="en-GB"/>
              </w:rPr>
              <w:lastRenderedPageBreak/>
              <w:t>map.</w:t>
            </w:r>
          </w:p>
          <w:p w:rsidR="00C6654A" w:rsidRPr="00D05E33" w:rsidRDefault="00C6654A" w:rsidP="00E12E47">
            <w:pPr>
              <w:spacing w:after="0"/>
              <w:rPr>
                <w:rFonts w:cstheme="minorHAnsi"/>
                <w:lang w:val="en-GB"/>
              </w:rPr>
            </w:pPr>
          </w:p>
        </w:tc>
        <w:tc>
          <w:tcPr>
            <w:tcW w:w="1559" w:type="dxa"/>
            <w:tcBorders>
              <w:top w:val="single" w:sz="6" w:space="0" w:color="auto"/>
              <w:bottom w:val="single" w:sz="6" w:space="0" w:color="auto"/>
            </w:tcBorders>
            <w:shd w:val="clear" w:color="auto" w:fill="00FF00"/>
            <w:vAlign w:val="center"/>
          </w:tcPr>
          <w:p w:rsidR="00C6654A" w:rsidRPr="00AA043D" w:rsidRDefault="00C6654A" w:rsidP="00E12E47">
            <w:pPr>
              <w:spacing w:after="0"/>
              <w:jc w:val="center"/>
              <w:rPr>
                <w:sz w:val="14"/>
                <w:szCs w:val="14"/>
                <w:highlight w:val="yellow"/>
                <w:lang w:val="en-GB"/>
              </w:rPr>
            </w:pPr>
            <w:r w:rsidRPr="00D05E33">
              <w:rPr>
                <w:rFonts w:cstheme="minorHAnsi"/>
                <w:i/>
                <w:sz w:val="14"/>
                <w:szCs w:val="14"/>
              </w:rPr>
              <w:lastRenderedPageBreak/>
              <w:t>NGEO-WEBC-PFC-0228</w:t>
            </w:r>
          </w:p>
        </w:tc>
      </w:tr>
      <w:tr w:rsidR="00C6654A" w:rsidRPr="0056181B" w:rsidTr="00AE5E00">
        <w:tc>
          <w:tcPr>
            <w:tcW w:w="865" w:type="dxa"/>
            <w:shd w:val="clear" w:color="auto" w:fill="auto"/>
            <w:vAlign w:val="center"/>
          </w:tcPr>
          <w:p w:rsidR="00C6654A" w:rsidRDefault="00C6654A" w:rsidP="00E12E47">
            <w:pPr>
              <w:spacing w:after="0"/>
              <w:jc w:val="center"/>
              <w:rPr>
                <w:i/>
                <w:sz w:val="14"/>
                <w:szCs w:val="14"/>
              </w:rPr>
            </w:pPr>
            <w:r>
              <w:rPr>
                <w:i/>
                <w:sz w:val="14"/>
                <w:szCs w:val="14"/>
              </w:rPr>
              <w:lastRenderedPageBreak/>
              <w:t>Step-4</w:t>
            </w:r>
            <w:r w:rsidRPr="005D1206">
              <w:rPr>
                <w:i/>
                <w:sz w:val="14"/>
                <w:szCs w:val="14"/>
              </w:rPr>
              <w:t>0</w:t>
            </w:r>
          </w:p>
        </w:tc>
        <w:tc>
          <w:tcPr>
            <w:tcW w:w="3499" w:type="dxa"/>
            <w:gridSpan w:val="4"/>
            <w:shd w:val="clear" w:color="auto" w:fill="auto"/>
          </w:tcPr>
          <w:p w:rsidR="00C6654A" w:rsidRDefault="00C6654A" w:rsidP="00E12E47">
            <w:pPr>
              <w:pStyle w:val="NormalStep"/>
              <w:rPr>
                <w:rFonts w:asciiTheme="minorHAnsi" w:hAnsiTheme="minorHAnsi" w:cstheme="minorHAnsi"/>
                <w:sz w:val="22"/>
                <w:szCs w:val="22"/>
              </w:rPr>
            </w:pPr>
            <w:r>
              <w:rPr>
                <w:rFonts w:asciiTheme="minorHAnsi" w:hAnsiTheme="minorHAnsi" w:cstheme="minorHAnsi"/>
                <w:sz w:val="22"/>
                <w:szCs w:val="22"/>
              </w:rPr>
              <w:t>Enter invalid coordinates in the text area</w:t>
            </w:r>
            <w:r w:rsidR="00AA043D">
              <w:rPr>
                <w:rFonts w:asciiTheme="minorHAnsi" w:hAnsiTheme="minorHAnsi" w:cstheme="minorHAnsi"/>
                <w:sz w:val="22"/>
                <w:szCs w:val="22"/>
              </w:rPr>
              <w:t xml:space="preserve"> and click on the “Apply” button</w:t>
            </w:r>
            <w:r>
              <w:rPr>
                <w:rFonts w:asciiTheme="minorHAnsi" w:hAnsiTheme="minorHAnsi" w:cstheme="minorHAnsi"/>
                <w:sz w:val="22"/>
                <w:szCs w:val="22"/>
              </w:rPr>
              <w:t>.</w:t>
            </w:r>
          </w:p>
        </w:tc>
        <w:tc>
          <w:tcPr>
            <w:tcW w:w="2690" w:type="dxa"/>
            <w:gridSpan w:val="2"/>
            <w:shd w:val="clear" w:color="auto" w:fill="auto"/>
          </w:tcPr>
          <w:p w:rsidR="00C6654A" w:rsidRDefault="00C6654A" w:rsidP="00E12E47">
            <w:pPr>
              <w:spacing w:after="0"/>
              <w:rPr>
                <w:rFonts w:cstheme="minorHAnsi"/>
                <w:lang w:val="en-GB"/>
              </w:rPr>
            </w:pPr>
            <w:r>
              <w:rPr>
                <w:rFonts w:cstheme="minorHAnsi"/>
                <w:lang w:val="en-GB"/>
              </w:rPr>
              <w:t>Text area is emptied. The area is removed from the map.</w:t>
            </w:r>
          </w:p>
        </w:tc>
        <w:tc>
          <w:tcPr>
            <w:tcW w:w="1559" w:type="dxa"/>
            <w:tcBorders>
              <w:top w:val="single" w:sz="6" w:space="0" w:color="auto"/>
              <w:bottom w:val="single" w:sz="2" w:space="0" w:color="auto"/>
            </w:tcBorders>
            <w:shd w:val="clear" w:color="auto" w:fill="00FF00"/>
            <w:vAlign w:val="center"/>
          </w:tcPr>
          <w:p w:rsidR="00C6654A" w:rsidRPr="0056181B" w:rsidRDefault="00C6654A" w:rsidP="00E12E47">
            <w:pPr>
              <w:spacing w:after="0"/>
              <w:jc w:val="center"/>
              <w:rPr>
                <w:i/>
                <w:sz w:val="14"/>
                <w:szCs w:val="14"/>
              </w:rPr>
            </w:pPr>
            <w:r>
              <w:rPr>
                <w:rFonts w:cstheme="minorHAnsi"/>
                <w:i/>
                <w:sz w:val="14"/>
                <w:szCs w:val="14"/>
              </w:rPr>
              <w:t>NGEO-WEBC-PFC-0229</w:t>
            </w:r>
          </w:p>
        </w:tc>
      </w:tr>
    </w:tbl>
    <w:p w:rsidR="00E16E38" w:rsidRDefault="00E16E38" w:rsidP="00E16E38">
      <w:pPr>
        <w:pStyle w:val="Titre3"/>
      </w:pPr>
      <w:bookmarkStart w:id="1419" w:name="_Toc355023312"/>
      <w:r>
        <w:t>NGEO-WEBC-VTP-0230</w:t>
      </w:r>
      <w:bookmarkEnd w:id="1419"/>
    </w:p>
    <w:tbl>
      <w:tblPr>
        <w:tblpPr w:leftFromText="141" w:rightFromText="141" w:vertAnchor="text" w:tblpY="1"/>
        <w:tblOverlap w:val="neve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NGEO-CTRL-VTP-0230</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Pr>
                <w:i/>
                <w:color w:val="548DD4"/>
                <w:sz w:val="16"/>
                <w:szCs w:val="16"/>
                <w:u w:val="single"/>
              </w:rPr>
              <w:t>Export</w:t>
            </w:r>
          </w:p>
        </w:tc>
      </w:tr>
      <w:tr w:rsidR="00E16E38" w:rsidRPr="007C2567" w:rsidTr="009C6C96">
        <w:tc>
          <w:tcPr>
            <w:tcW w:w="8613" w:type="dxa"/>
            <w:gridSpan w:val="8"/>
            <w:tcBorders>
              <w:bottom w:val="single" w:sz="6" w:space="0" w:color="auto"/>
            </w:tcBorders>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9C6C96">
        <w:tc>
          <w:tcPr>
            <w:tcW w:w="8613" w:type="dxa"/>
            <w:gridSpan w:val="8"/>
            <w:tcBorders>
              <w:top w:val="single" w:sz="6" w:space="0" w:color="auto"/>
              <w:bottom w:val="single" w:sz="6" w:space="0" w:color="auto"/>
            </w:tcBorders>
            <w:shd w:val="clear" w:color="auto" w:fill="47F62A"/>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9C6C96">
        <w:tc>
          <w:tcPr>
            <w:tcW w:w="4306" w:type="dxa"/>
            <w:gridSpan w:val="4"/>
            <w:tcBorders>
              <w:top w:val="single" w:sz="6" w:space="0" w:color="auto"/>
            </w:tcBorders>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tcBorders>
              <w:top w:val="single" w:sz="6" w:space="0" w:color="auto"/>
            </w:tcBorders>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7C2567" w:rsidRDefault="00E16E38" w:rsidP="00E61BC8">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Evidences</w:t>
            </w:r>
          </w:p>
        </w:tc>
      </w:tr>
      <w:tr w:rsidR="00E16E38" w:rsidRPr="007C2567" w:rsidTr="00E61BC8">
        <w:tc>
          <w:tcPr>
            <w:tcW w:w="8613" w:type="dxa"/>
            <w:gridSpan w:val="8"/>
            <w:shd w:val="clear" w:color="auto" w:fill="auto"/>
          </w:tcPr>
          <w:p w:rsidR="009C6C96" w:rsidRDefault="009C6C96" w:rsidP="00E61BC8">
            <w:pPr>
              <w:spacing w:after="0"/>
              <w:rPr>
                <w:color w:val="548DD4"/>
                <w:sz w:val="16"/>
                <w:szCs w:val="16"/>
                <w:lang w:val="en-US"/>
              </w:rPr>
            </w:pPr>
          </w:p>
          <w:p w:rsidR="009C6C96" w:rsidRDefault="009C6C96" w:rsidP="00E61BC8">
            <w:pPr>
              <w:spacing w:after="0"/>
              <w:rPr>
                <w:color w:val="548DD4"/>
                <w:sz w:val="16"/>
                <w:szCs w:val="16"/>
                <w:lang w:val="en-US"/>
              </w:rPr>
            </w:pPr>
            <w:r>
              <w:rPr>
                <w:noProof/>
                <w:color w:val="548DD4"/>
                <w:sz w:val="16"/>
                <w:szCs w:val="16"/>
                <w:lang w:val="fr-FR" w:eastAsia="fr-FR"/>
              </w:rPr>
              <w:drawing>
                <wp:inline distT="0" distB="0" distL="0" distR="0">
                  <wp:extent cx="5332095" cy="4183380"/>
                  <wp:effectExtent l="0" t="0" r="1905" b="7620"/>
                  <wp:docPr id="194"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32095" cy="4183380"/>
                          </a:xfrm>
                          <a:prstGeom prst="rect">
                            <a:avLst/>
                          </a:prstGeom>
                        </pic:spPr>
                      </pic:pic>
                    </a:graphicData>
                  </a:graphic>
                </wp:inline>
              </w:drawing>
            </w:r>
          </w:p>
          <w:p w:rsidR="00E16E38" w:rsidRDefault="00E16E38" w:rsidP="00E61BC8">
            <w:pPr>
              <w:spacing w:after="0"/>
              <w:rPr>
                <w:color w:val="548DD4"/>
                <w:sz w:val="16"/>
                <w:szCs w:val="16"/>
                <w:lang w:val="en-US"/>
              </w:rPr>
            </w:pPr>
            <w:r>
              <w:rPr>
                <w:color w:val="548DD4"/>
                <w:sz w:val="16"/>
                <w:szCs w:val="16"/>
                <w:lang w:val="en-US"/>
              </w:rPr>
              <w:t xml:space="preserve">  </w:t>
            </w:r>
            <w:r>
              <w:rPr>
                <w:noProof/>
                <w:color w:val="548DD4"/>
                <w:sz w:val="16"/>
                <w:szCs w:val="16"/>
                <w:lang w:val="fr-FR" w:eastAsia="fr-FR"/>
              </w:rPr>
              <w:t xml:space="preserve"> </w:t>
            </w:r>
            <w:r>
              <w:rPr>
                <w:color w:val="548DD4"/>
                <w:sz w:val="16"/>
                <w:szCs w:val="16"/>
                <w:lang w:val="en-US"/>
              </w:rPr>
              <w:t xml:space="preserve">   </w:t>
            </w:r>
          </w:p>
          <w:p w:rsidR="00E16E38" w:rsidRDefault="009C6C96" w:rsidP="00E61BC8">
            <w:pPr>
              <w:spacing w:after="0"/>
              <w:jc w:val="center"/>
              <w:rPr>
                <w:color w:val="548DD4"/>
                <w:sz w:val="16"/>
                <w:szCs w:val="16"/>
                <w:lang w:val="en-US"/>
              </w:rPr>
            </w:pPr>
            <w:r>
              <w:rPr>
                <w:noProof/>
                <w:color w:val="548DD4"/>
                <w:sz w:val="16"/>
                <w:szCs w:val="16"/>
                <w:lang w:val="fr-FR" w:eastAsia="fr-FR"/>
              </w:rPr>
              <w:lastRenderedPageBreak/>
              <w:drawing>
                <wp:inline distT="0" distB="0" distL="0" distR="0" wp14:anchorId="5FB44632" wp14:editId="21F5C88E">
                  <wp:extent cx="4667902" cy="4934639"/>
                  <wp:effectExtent l="0" t="0" r="0" b="0"/>
                  <wp:docPr id="195" name="Picture 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667902" cy="4934639"/>
                          </a:xfrm>
                          <a:prstGeom prst="rect">
                            <a:avLst/>
                          </a:prstGeom>
                        </pic:spPr>
                      </pic:pic>
                    </a:graphicData>
                  </a:graphic>
                </wp:inline>
              </w:drawing>
            </w:r>
          </w:p>
          <w:p w:rsidR="00E16E38" w:rsidRPr="00563030" w:rsidRDefault="00E16E38" w:rsidP="00E61BC8">
            <w:pPr>
              <w:spacing w:after="0"/>
              <w:jc w:val="center"/>
              <w:rPr>
                <w:color w:val="548DD4"/>
                <w:sz w:val="2"/>
                <w:szCs w:val="16"/>
                <w:lang w:val="en-US"/>
              </w:rPr>
            </w:pPr>
          </w:p>
        </w:tc>
      </w:tr>
      <w:tr w:rsidR="00E16E38" w:rsidRPr="0056181B" w:rsidTr="009C6C9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E61BC8">
            <w:pPr>
              <w:spacing w:after="0"/>
              <w:jc w:val="center"/>
              <w:rPr>
                <w:i/>
                <w:sz w:val="14"/>
                <w:szCs w:val="14"/>
              </w:rPr>
            </w:pPr>
            <w:r w:rsidRPr="003C0A28">
              <w:rPr>
                <w:rFonts w:cstheme="minorHAnsi"/>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pStyle w:val="NormalStep"/>
              <w:spacing w:before="0"/>
              <w:rPr>
                <w:rFonts w:asciiTheme="minorHAnsi" w:hAnsiTheme="minorHAnsi" w:cstheme="minorHAnsi"/>
                <w:sz w:val="22"/>
                <w:szCs w:val="22"/>
              </w:rPr>
            </w:pPr>
            <w:r>
              <w:rPr>
                <w:rFonts w:asciiTheme="minorHAnsi" w:hAnsiTheme="minorHAnsi" w:cstheme="minorHAnsi"/>
                <w:sz w:val="22"/>
                <w:szCs w:val="22"/>
              </w:rPr>
              <w:t xml:space="preserve">Perform the steps of </w:t>
            </w:r>
            <w:r>
              <w:rPr>
                <w:rFonts w:asciiTheme="minorHAnsi" w:hAnsiTheme="minorHAnsi" w:cstheme="minorHAnsi"/>
                <w:sz w:val="22"/>
                <w:szCs w:val="22"/>
                <w:lang w:val="en-US"/>
              </w:rPr>
              <w:t>WEBC-VTP-0040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spacing w:after="0"/>
              <w:rPr>
                <w:rFonts w:cstheme="minorHAnsi"/>
                <w:lang w:val="en-US"/>
              </w:rPr>
            </w:pPr>
            <w:r>
              <w:rPr>
                <w:rFonts w:cstheme="minorHAnsi"/>
                <w:lang w:val="en-US"/>
              </w:rPr>
              <w:t>The table widget is opened, with different products.</w:t>
            </w:r>
          </w:p>
        </w:tc>
        <w:tc>
          <w:tcPr>
            <w:tcW w:w="1559" w:type="dxa"/>
            <w:tcBorders>
              <w:top w:val="single" w:sz="6" w:space="0" w:color="auto"/>
              <w:left w:val="single" w:sz="6" w:space="0" w:color="auto"/>
              <w:bottom w:val="single" w:sz="6" w:space="0" w:color="auto"/>
              <w:right w:val="single" w:sz="2" w:space="0" w:color="auto"/>
            </w:tcBorders>
            <w:shd w:val="clear" w:color="auto" w:fill="47F62A"/>
            <w:vAlign w:val="center"/>
          </w:tcPr>
          <w:p w:rsidR="00E16E38" w:rsidRPr="0056181B" w:rsidRDefault="00E16E38" w:rsidP="00E61BC8">
            <w:pPr>
              <w:spacing w:after="0"/>
              <w:jc w:val="center"/>
              <w:rPr>
                <w:i/>
                <w:sz w:val="14"/>
                <w:szCs w:val="14"/>
              </w:rPr>
            </w:pPr>
          </w:p>
        </w:tc>
      </w:tr>
      <w:tr w:rsidR="00E16E38" w:rsidRPr="00732447" w:rsidTr="009C6C9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D1206" w:rsidRDefault="00E16E38" w:rsidP="00E61BC8">
            <w:pPr>
              <w:spacing w:after="0"/>
              <w:jc w:val="center"/>
              <w:rPr>
                <w:i/>
                <w:sz w:val="14"/>
                <w:szCs w:val="14"/>
              </w:rPr>
            </w:pPr>
            <w:r>
              <w:rPr>
                <w:i/>
                <w:sz w:val="14"/>
                <w:szCs w:val="14"/>
              </w:rPr>
              <w:t>Step-20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E24DDB" w:rsidRDefault="00E16E38" w:rsidP="00E61BC8">
            <w:pPr>
              <w:pStyle w:val="NormalStep"/>
              <w:spacing w:before="0"/>
              <w:rPr>
                <w:rFonts w:asciiTheme="minorHAnsi" w:hAnsiTheme="minorHAnsi" w:cstheme="minorHAnsi"/>
                <w:b/>
                <w:sz w:val="22"/>
                <w:szCs w:val="22"/>
              </w:rPr>
            </w:pPr>
            <w:r>
              <w:rPr>
                <w:rFonts w:asciiTheme="minorHAnsi" w:hAnsiTheme="minorHAnsi" w:cstheme="minorHAnsi"/>
                <w:sz w:val="22"/>
                <w:szCs w:val="22"/>
              </w:rPr>
              <w:t>Select a product in the table.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3C0A28" w:rsidRDefault="00E16E38" w:rsidP="00E61BC8">
            <w:pPr>
              <w:spacing w:after="0"/>
              <w:rPr>
                <w:rFonts w:cstheme="minorHAnsi"/>
                <w:lang w:val="en-US"/>
              </w:rPr>
            </w:pPr>
            <w:r>
              <w:rPr>
                <w:rFonts w:cstheme="minorHAnsi"/>
                <w:lang w:val="en-US"/>
              </w:rPr>
              <w:t>The Export button is enabled</w:t>
            </w:r>
          </w:p>
        </w:tc>
        <w:tc>
          <w:tcPr>
            <w:tcW w:w="1559" w:type="dxa"/>
            <w:tcBorders>
              <w:top w:val="single" w:sz="6" w:space="0" w:color="auto"/>
              <w:left w:val="single" w:sz="6" w:space="0" w:color="auto"/>
              <w:bottom w:val="single" w:sz="6" w:space="0" w:color="auto"/>
              <w:right w:val="single" w:sz="2" w:space="0" w:color="auto"/>
            </w:tcBorders>
            <w:shd w:val="clear" w:color="auto" w:fill="47F62A"/>
            <w:vAlign w:val="center"/>
          </w:tcPr>
          <w:p w:rsidR="00E16E38" w:rsidRPr="00732447" w:rsidRDefault="00E16E38" w:rsidP="00E61BC8">
            <w:pPr>
              <w:spacing w:after="0"/>
              <w:jc w:val="center"/>
              <w:rPr>
                <w:i/>
                <w:sz w:val="14"/>
                <w:szCs w:val="14"/>
                <w:lang w:val="en-US"/>
              </w:rPr>
            </w:pPr>
          </w:p>
        </w:tc>
      </w:tr>
      <w:tr w:rsidR="00E16E38" w:rsidRPr="004E5884" w:rsidTr="009C6C9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E61BC8">
            <w:pPr>
              <w:spacing w:after="0"/>
              <w:jc w:val="center"/>
              <w:rPr>
                <w:i/>
                <w:sz w:val="14"/>
                <w:szCs w:val="14"/>
              </w:rPr>
            </w:pPr>
            <w:r>
              <w:rPr>
                <w:i/>
                <w:sz w:val="14"/>
                <w:szCs w:val="14"/>
              </w:rPr>
              <w:t>Step-3</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pStyle w:val="NormalStep"/>
              <w:spacing w:before="0"/>
              <w:rPr>
                <w:rFonts w:asciiTheme="minorHAnsi" w:hAnsiTheme="minorHAnsi" w:cstheme="minorHAnsi"/>
                <w:sz w:val="22"/>
                <w:szCs w:val="22"/>
              </w:rPr>
            </w:pPr>
            <w:r>
              <w:rPr>
                <w:rFonts w:asciiTheme="minorHAnsi" w:hAnsiTheme="minorHAnsi" w:cstheme="minorHAnsi"/>
                <w:sz w:val="22"/>
                <w:szCs w:val="22"/>
              </w:rPr>
              <w:t>Click on the export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rFonts w:cstheme="minorHAnsi"/>
                <w:lang w:val="en-GB"/>
              </w:rPr>
            </w:pPr>
            <w:r>
              <w:rPr>
                <w:rFonts w:cstheme="minorHAnsi"/>
                <w:lang w:val="en-GB"/>
              </w:rPr>
              <w:t>A popup is opened</w:t>
            </w:r>
          </w:p>
          <w:p w:rsidR="00E16E38" w:rsidRPr="00732447" w:rsidRDefault="00E16E38" w:rsidP="00E61BC8">
            <w:pPr>
              <w:spacing w:after="0"/>
              <w:rPr>
                <w:rFonts w:cstheme="minorHAnsi"/>
                <w:lang w:val="en-GB"/>
              </w:rPr>
            </w:pPr>
          </w:p>
        </w:tc>
        <w:tc>
          <w:tcPr>
            <w:tcW w:w="1559" w:type="dxa"/>
            <w:tcBorders>
              <w:top w:val="single" w:sz="6" w:space="0" w:color="auto"/>
              <w:left w:val="single" w:sz="6" w:space="0" w:color="auto"/>
              <w:bottom w:val="single" w:sz="6" w:space="0" w:color="auto"/>
              <w:right w:val="single" w:sz="2" w:space="0" w:color="auto"/>
            </w:tcBorders>
            <w:shd w:val="clear" w:color="auto" w:fill="47F62A"/>
            <w:vAlign w:val="center"/>
          </w:tcPr>
          <w:p w:rsidR="00E16E38" w:rsidRPr="009B26D3" w:rsidRDefault="00E16E38" w:rsidP="00E61BC8">
            <w:pPr>
              <w:spacing w:after="0"/>
              <w:jc w:val="center"/>
              <w:rPr>
                <w:sz w:val="14"/>
                <w:szCs w:val="14"/>
                <w:highlight w:val="yellow"/>
                <w:lang w:val="en-GB"/>
              </w:rPr>
            </w:pPr>
          </w:p>
        </w:tc>
      </w:tr>
      <w:tr w:rsidR="00E16E38" w:rsidRPr="0056181B" w:rsidTr="009C6C9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Step-4</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pStyle w:val="NormalStep"/>
              <w:spacing w:before="0"/>
              <w:rPr>
                <w:rFonts w:asciiTheme="minorHAnsi" w:hAnsiTheme="minorHAnsi" w:cstheme="minorHAnsi"/>
                <w:sz w:val="22"/>
                <w:szCs w:val="22"/>
              </w:rPr>
            </w:pPr>
            <w:r>
              <w:rPr>
                <w:rFonts w:asciiTheme="minorHAnsi" w:hAnsiTheme="minorHAnsi" w:cstheme="minorHAnsi"/>
                <w:sz w:val="22"/>
                <w:szCs w:val="22"/>
              </w:rPr>
              <w:t>Select the KML format and click on download button</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rFonts w:cstheme="minorHAnsi"/>
                <w:lang w:val="en-GB"/>
              </w:rPr>
            </w:pPr>
            <w:r>
              <w:rPr>
                <w:rFonts w:cstheme="minorHAnsi"/>
                <w:lang w:val="en-GB"/>
              </w:rPr>
              <w:t>The browser downloads the select file.</w:t>
            </w:r>
          </w:p>
        </w:tc>
        <w:tc>
          <w:tcPr>
            <w:tcW w:w="1559" w:type="dxa"/>
            <w:tcBorders>
              <w:top w:val="single" w:sz="6" w:space="0" w:color="auto"/>
              <w:left w:val="single" w:sz="6" w:space="0" w:color="auto"/>
              <w:bottom w:val="single" w:sz="6" w:space="0" w:color="auto"/>
              <w:right w:val="single" w:sz="2" w:space="0" w:color="auto"/>
            </w:tcBorders>
            <w:shd w:val="clear" w:color="auto" w:fill="47F62A"/>
            <w:vAlign w:val="center"/>
          </w:tcPr>
          <w:p w:rsidR="00E16E38" w:rsidRPr="0056181B" w:rsidRDefault="00E16E38" w:rsidP="00E61BC8">
            <w:pPr>
              <w:spacing w:after="0"/>
              <w:jc w:val="center"/>
              <w:rPr>
                <w:i/>
                <w:sz w:val="14"/>
                <w:szCs w:val="14"/>
              </w:rPr>
            </w:pPr>
          </w:p>
        </w:tc>
      </w:tr>
      <w:tr w:rsidR="00E16E38" w:rsidRPr="0056181B" w:rsidTr="009C6C9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auto"/>
            <w:vAlign w:val="center"/>
          </w:tcPr>
          <w:p w:rsidR="00E16E38" w:rsidRDefault="00E16E38" w:rsidP="00E61BC8">
            <w:pPr>
              <w:pStyle w:val="NormalStep"/>
              <w:spacing w:before="0"/>
              <w:rPr>
                <w:rFonts w:asciiTheme="minorHAnsi" w:hAnsiTheme="minorHAnsi" w:cstheme="minorHAnsi"/>
                <w:sz w:val="22"/>
                <w:szCs w:val="22"/>
              </w:rPr>
            </w:pPr>
            <w:r>
              <w:rPr>
                <w:rFonts w:asciiTheme="minorHAnsi" w:hAnsiTheme="minorHAnsi" w:cstheme="minorHAnsi"/>
                <w:sz w:val="22"/>
                <w:szCs w:val="22"/>
              </w:rPr>
              <w:t>Check the KML is correct by visualising it in Google Earth or by looking at the file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auto"/>
            <w:vAlign w:val="center"/>
          </w:tcPr>
          <w:p w:rsidR="00E16E38" w:rsidRDefault="00E16E38" w:rsidP="00E61BC8">
            <w:pPr>
              <w:spacing w:after="0"/>
              <w:rPr>
                <w:rFonts w:cstheme="minorHAnsi"/>
                <w:lang w:val="en-GB"/>
              </w:rPr>
            </w:pPr>
          </w:p>
        </w:tc>
        <w:tc>
          <w:tcPr>
            <w:tcW w:w="1559" w:type="dxa"/>
            <w:tcBorders>
              <w:top w:val="single" w:sz="6" w:space="0" w:color="auto"/>
              <w:left w:val="single" w:sz="6" w:space="0" w:color="auto"/>
              <w:bottom w:val="single" w:sz="6" w:space="0" w:color="auto"/>
              <w:right w:val="single" w:sz="2" w:space="0" w:color="auto"/>
            </w:tcBorders>
            <w:shd w:val="clear" w:color="auto" w:fill="47F62A"/>
            <w:vAlign w:val="center"/>
          </w:tcPr>
          <w:p w:rsidR="00E16E38" w:rsidRPr="0056181B" w:rsidRDefault="00E16E38" w:rsidP="00E61BC8">
            <w:pPr>
              <w:spacing w:after="0"/>
              <w:jc w:val="center"/>
              <w:rPr>
                <w:i/>
                <w:sz w:val="14"/>
                <w:szCs w:val="14"/>
              </w:rPr>
            </w:pPr>
            <w:r w:rsidRPr="00AE5E00">
              <w:rPr>
                <w:i/>
                <w:sz w:val="14"/>
                <w:szCs w:val="16"/>
                <w:lang w:val="en-GB"/>
              </w:rPr>
              <w:t>NGEO-WEBC-PFC-0230</w:t>
            </w:r>
          </w:p>
        </w:tc>
      </w:tr>
    </w:tbl>
    <w:p w:rsidR="00E16E38" w:rsidRDefault="00E16E38" w:rsidP="00E16E38">
      <w:pPr>
        <w:rPr>
          <w:rFonts w:ascii="Verdana" w:eastAsia="Times New Roman" w:hAnsi="Verdana" w:cs="Times New Roman"/>
          <w:bCs/>
          <w:caps/>
          <w:sz w:val="24"/>
          <w:szCs w:val="20"/>
          <w:lang w:val="en-US"/>
        </w:rPr>
      </w:pPr>
      <w:r>
        <w:br w:type="page"/>
      </w:r>
    </w:p>
    <w:p w:rsidR="00E16E38" w:rsidRDefault="00E16E38" w:rsidP="00E16E38">
      <w:pPr>
        <w:pStyle w:val="Titre3"/>
      </w:pPr>
      <w:bookmarkStart w:id="1420" w:name="_Toc355023313"/>
      <w:r>
        <w:lastRenderedPageBreak/>
        <w:t>NGEO-WEBC-VTP-0240</w:t>
      </w:r>
      <w:bookmarkEnd w:id="1420"/>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NGEO-CTRL-VTP-0240</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Pr>
                <w:i/>
                <w:color w:val="548DD4"/>
                <w:sz w:val="16"/>
                <w:szCs w:val="16"/>
                <w:u w:val="single"/>
              </w:rPr>
              <w:t>Time Slider Display</w:t>
            </w:r>
          </w:p>
        </w:tc>
      </w:tr>
      <w:tr w:rsidR="00E16E38" w:rsidRPr="007C2567" w:rsidTr="009C6C96">
        <w:tc>
          <w:tcPr>
            <w:tcW w:w="8613" w:type="dxa"/>
            <w:gridSpan w:val="8"/>
            <w:tcBorders>
              <w:bottom w:val="single" w:sz="6" w:space="0" w:color="auto"/>
            </w:tcBorders>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9C6C96">
        <w:tc>
          <w:tcPr>
            <w:tcW w:w="8613" w:type="dxa"/>
            <w:gridSpan w:val="8"/>
            <w:tcBorders>
              <w:top w:val="single" w:sz="6" w:space="0" w:color="auto"/>
              <w:bottom w:val="single" w:sz="6" w:space="0" w:color="auto"/>
            </w:tcBorders>
            <w:shd w:val="clear" w:color="auto" w:fill="47F62A"/>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9C6C96">
        <w:tc>
          <w:tcPr>
            <w:tcW w:w="4306" w:type="dxa"/>
            <w:gridSpan w:val="4"/>
            <w:tcBorders>
              <w:top w:val="single" w:sz="6" w:space="0" w:color="auto"/>
            </w:tcBorders>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tcBorders>
              <w:top w:val="single" w:sz="6" w:space="0" w:color="auto"/>
            </w:tcBorders>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7C2567" w:rsidRDefault="00E16E38" w:rsidP="00E61BC8">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Evidences</w:t>
            </w:r>
          </w:p>
        </w:tc>
      </w:tr>
      <w:tr w:rsidR="00E16E38" w:rsidRPr="007C2567" w:rsidTr="00E61BC8">
        <w:tc>
          <w:tcPr>
            <w:tcW w:w="8613" w:type="dxa"/>
            <w:gridSpan w:val="8"/>
            <w:shd w:val="clear" w:color="auto" w:fill="auto"/>
          </w:tcPr>
          <w:p w:rsidR="00E16E38" w:rsidRDefault="00F117BF" w:rsidP="00E61BC8">
            <w:pPr>
              <w:spacing w:after="0"/>
              <w:jc w:val="center"/>
            </w:pPr>
            <w:r>
              <w:rPr>
                <w:noProof/>
                <w:lang w:val="fr-FR" w:eastAsia="fr-FR"/>
              </w:rPr>
              <w:drawing>
                <wp:inline distT="0" distB="0" distL="0" distR="0" wp14:anchorId="33963A72" wp14:editId="254D030E">
                  <wp:extent cx="5332095" cy="2909570"/>
                  <wp:effectExtent l="0" t="0" r="1905" b="508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40.PNG"/>
                          <pic:cNvPicPr/>
                        </pic:nvPicPr>
                        <pic:blipFill>
                          <a:blip r:embed="rId117" cstate="email">
                            <a:extLst>
                              <a:ext uri="{28A0092B-C50C-407E-A947-70E740481C1C}">
                                <a14:useLocalDpi xmlns:a14="http://schemas.microsoft.com/office/drawing/2010/main" val="0"/>
                              </a:ext>
                            </a:extLst>
                          </a:blip>
                          <a:stretch>
                            <a:fillRect/>
                          </a:stretch>
                        </pic:blipFill>
                        <pic:spPr>
                          <a:xfrm>
                            <a:off x="0" y="0"/>
                            <a:ext cx="5332095" cy="2909570"/>
                          </a:xfrm>
                          <a:prstGeom prst="rect">
                            <a:avLst/>
                          </a:prstGeom>
                        </pic:spPr>
                      </pic:pic>
                    </a:graphicData>
                  </a:graphic>
                </wp:inline>
              </w:drawing>
            </w:r>
          </w:p>
          <w:p w:rsidR="00E16E38" w:rsidRPr="00427BE2" w:rsidRDefault="00E16E38" w:rsidP="00E61BC8">
            <w:pPr>
              <w:spacing w:after="0"/>
              <w:jc w:val="center"/>
              <w:rPr>
                <w:sz w:val="2"/>
              </w:rPr>
            </w:pPr>
          </w:p>
          <w:p w:rsidR="00E16E38" w:rsidRPr="007C2567" w:rsidRDefault="00F117BF" w:rsidP="00E61BC8">
            <w:pPr>
              <w:spacing w:after="0"/>
              <w:jc w:val="center"/>
              <w:rPr>
                <w:color w:val="548DD4"/>
                <w:sz w:val="16"/>
                <w:szCs w:val="16"/>
                <w:lang w:val="en-US"/>
              </w:rPr>
            </w:pPr>
            <w:r w:rsidRPr="00AE5E00">
              <w:rPr>
                <w:noProof/>
                <w:color w:val="548DD4"/>
                <w:sz w:val="16"/>
                <w:szCs w:val="16"/>
                <w:lang w:val="fr-FR" w:eastAsia="fr-FR"/>
              </w:rPr>
              <w:drawing>
                <wp:inline distT="0" distB="0" distL="0" distR="0" wp14:anchorId="167B0030" wp14:editId="07C2EB96">
                  <wp:extent cx="5332095" cy="3159760"/>
                  <wp:effectExtent l="0" t="0" r="1905" b="254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41.PNG"/>
                          <pic:cNvPicPr/>
                        </pic:nvPicPr>
                        <pic:blipFill>
                          <a:blip r:embed="rId118" cstate="email">
                            <a:extLst>
                              <a:ext uri="{28A0092B-C50C-407E-A947-70E740481C1C}">
                                <a14:useLocalDpi xmlns:a14="http://schemas.microsoft.com/office/drawing/2010/main" val="0"/>
                              </a:ext>
                            </a:extLst>
                          </a:blip>
                          <a:stretch>
                            <a:fillRect/>
                          </a:stretch>
                        </pic:blipFill>
                        <pic:spPr>
                          <a:xfrm>
                            <a:off x="0" y="0"/>
                            <a:ext cx="5332095" cy="3159760"/>
                          </a:xfrm>
                          <a:prstGeom prst="rect">
                            <a:avLst/>
                          </a:prstGeom>
                        </pic:spPr>
                      </pic:pic>
                    </a:graphicData>
                  </a:graphic>
                </wp:inline>
              </w:drawing>
            </w:r>
          </w:p>
          <w:p w:rsidR="00E16E38" w:rsidRDefault="00E16E38" w:rsidP="00E61BC8">
            <w:pPr>
              <w:spacing w:after="0"/>
              <w:rPr>
                <w:color w:val="548DD4"/>
                <w:sz w:val="16"/>
                <w:szCs w:val="16"/>
                <w:lang w:val="en-US"/>
              </w:rPr>
            </w:pPr>
          </w:p>
          <w:p w:rsidR="00E16E38" w:rsidRPr="00477C9E" w:rsidRDefault="00E16E38" w:rsidP="00E61BC8">
            <w:pPr>
              <w:spacing w:after="0"/>
              <w:rPr>
                <w:color w:val="548DD4"/>
                <w:sz w:val="2"/>
                <w:szCs w:val="16"/>
                <w:lang w:val="en-US"/>
              </w:rPr>
            </w:pPr>
          </w:p>
        </w:tc>
      </w:tr>
      <w:tr w:rsidR="00E16E38" w:rsidRPr="0056181B" w:rsidTr="009C6C9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E61BC8">
            <w:pPr>
              <w:spacing w:after="0"/>
              <w:jc w:val="center"/>
              <w:rPr>
                <w:i/>
                <w:sz w:val="14"/>
                <w:szCs w:val="14"/>
              </w:rPr>
            </w:pPr>
            <w:r w:rsidRPr="003C0A28">
              <w:rPr>
                <w:rFonts w:cstheme="minorHAnsi"/>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spacing w:after="0"/>
            </w:pPr>
            <w:r>
              <w:t xml:space="preserve">Perform the steps of </w:t>
            </w:r>
            <w:r>
              <w:rPr>
                <w:lang w:val="en-US"/>
              </w:rPr>
              <w:t>WEBC-VTP-0020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spacing w:after="0"/>
              <w:rPr>
                <w:lang w:val="en-US"/>
              </w:rPr>
            </w:pPr>
            <w:r>
              <w:rPr>
                <w:lang w:val="en-US"/>
              </w:rPr>
              <w:t>A dataset is selected</w:t>
            </w:r>
          </w:p>
        </w:tc>
        <w:tc>
          <w:tcPr>
            <w:tcW w:w="1559" w:type="dxa"/>
            <w:tcBorders>
              <w:top w:val="single" w:sz="6" w:space="0" w:color="auto"/>
              <w:left w:val="single" w:sz="6" w:space="0" w:color="auto"/>
              <w:bottom w:val="single" w:sz="6" w:space="0" w:color="auto"/>
              <w:right w:val="single" w:sz="2" w:space="0" w:color="auto"/>
            </w:tcBorders>
            <w:shd w:val="clear" w:color="auto" w:fill="47F62A"/>
            <w:vAlign w:val="center"/>
          </w:tcPr>
          <w:p w:rsidR="00E16E38" w:rsidRPr="0056181B" w:rsidRDefault="00E16E38" w:rsidP="00E61BC8">
            <w:pPr>
              <w:spacing w:after="0"/>
              <w:jc w:val="center"/>
              <w:rPr>
                <w:i/>
                <w:sz w:val="14"/>
                <w:szCs w:val="14"/>
              </w:rPr>
            </w:pPr>
          </w:p>
        </w:tc>
      </w:tr>
      <w:tr w:rsidR="00E16E38" w:rsidRPr="00732447" w:rsidTr="009C6C9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pPr>
            <w:r>
              <w:t xml:space="preserve">On the toolbar, click on the “Search” button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lang w:val="en-GB"/>
              </w:rPr>
            </w:pPr>
            <w:r>
              <w:rPr>
                <w:lang w:val="en-GB"/>
              </w:rPr>
              <w:t xml:space="preserve">The search widget is displayed.  The “Date” tab is shown. It contains the start and stop dates of the dataset and a checkbox </w:t>
            </w:r>
            <w:r>
              <w:t>“Use Time Slider “.</w:t>
            </w:r>
          </w:p>
        </w:tc>
        <w:tc>
          <w:tcPr>
            <w:tcW w:w="1559" w:type="dxa"/>
            <w:tcBorders>
              <w:top w:val="single" w:sz="6" w:space="0" w:color="auto"/>
              <w:left w:val="single" w:sz="6" w:space="0" w:color="auto"/>
              <w:bottom w:val="single" w:sz="6" w:space="0" w:color="auto"/>
              <w:right w:val="single" w:sz="2" w:space="0" w:color="auto"/>
            </w:tcBorders>
            <w:shd w:val="clear" w:color="auto" w:fill="47F62A"/>
            <w:vAlign w:val="center"/>
          </w:tcPr>
          <w:p w:rsidR="00E16E38" w:rsidRPr="009B26D3" w:rsidRDefault="00E16E38" w:rsidP="00E61BC8">
            <w:pPr>
              <w:spacing w:after="0"/>
              <w:jc w:val="center"/>
              <w:rPr>
                <w:i/>
                <w:sz w:val="14"/>
                <w:szCs w:val="14"/>
                <w:lang w:val="en-GB"/>
              </w:rPr>
            </w:pPr>
          </w:p>
        </w:tc>
      </w:tr>
      <w:tr w:rsidR="00E16E38" w:rsidRPr="004E5884" w:rsidTr="009C6C9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pPr>
            <w:r>
              <w:t>Check the “Use Time Slider “ checkbox”</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B977CA">
            <w:pPr>
              <w:spacing w:after="0"/>
              <w:rPr>
                <w:lang w:val="en-GB"/>
              </w:rPr>
            </w:pPr>
            <w:r>
              <w:rPr>
                <w:lang w:val="en-GB"/>
              </w:rPr>
              <w:t>T</w:t>
            </w:r>
            <w:r w:rsidR="00E16E38">
              <w:rPr>
                <w:lang w:val="en-GB"/>
              </w:rPr>
              <w:t>he time slider is displayed in the bottom of the map.</w:t>
            </w:r>
          </w:p>
        </w:tc>
        <w:tc>
          <w:tcPr>
            <w:tcW w:w="1559" w:type="dxa"/>
            <w:tcBorders>
              <w:top w:val="single" w:sz="6" w:space="0" w:color="auto"/>
              <w:left w:val="single" w:sz="6" w:space="0" w:color="auto"/>
              <w:bottom w:val="single" w:sz="6" w:space="0" w:color="auto"/>
              <w:right w:val="single" w:sz="2" w:space="0" w:color="auto"/>
            </w:tcBorders>
            <w:shd w:val="clear" w:color="auto" w:fill="47F62A"/>
            <w:vAlign w:val="center"/>
          </w:tcPr>
          <w:p w:rsidR="00E16E38" w:rsidRDefault="00E16E38" w:rsidP="00E61BC8">
            <w:pPr>
              <w:spacing w:after="0"/>
              <w:jc w:val="center"/>
              <w:rPr>
                <w:rFonts w:cstheme="minorHAnsi"/>
                <w:i/>
                <w:sz w:val="14"/>
                <w:szCs w:val="14"/>
              </w:rPr>
            </w:pPr>
            <w:r>
              <w:rPr>
                <w:rFonts w:cstheme="minorHAnsi"/>
                <w:i/>
                <w:sz w:val="14"/>
                <w:szCs w:val="14"/>
              </w:rPr>
              <w:t>NGEO-WEBC-PFC-0240</w:t>
            </w:r>
          </w:p>
        </w:tc>
      </w:tr>
      <w:tr w:rsidR="00E16E38" w:rsidRPr="0056181B" w:rsidTr="009C6C9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Step-40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rFonts w:cstheme="minorHAnsi"/>
              </w:rPr>
            </w:pPr>
            <w:r>
              <w:t xml:space="preserve">On the toolbar, click on the “Search” button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rFonts w:cstheme="minorHAnsi"/>
                <w:lang w:val="en-GB"/>
              </w:rPr>
            </w:pPr>
            <w:r>
              <w:rPr>
                <w:lang w:val="en-GB"/>
              </w:rPr>
              <w:t>The search widget is displayed.  The “Date” tab is shown. The “Use Time Slider” checkbox is checked.</w:t>
            </w:r>
          </w:p>
        </w:tc>
        <w:tc>
          <w:tcPr>
            <w:tcW w:w="1559" w:type="dxa"/>
            <w:tcBorders>
              <w:top w:val="single" w:sz="6" w:space="0" w:color="auto"/>
              <w:left w:val="single" w:sz="6" w:space="0" w:color="auto"/>
              <w:bottom w:val="single" w:sz="6" w:space="0" w:color="auto"/>
              <w:right w:val="single" w:sz="2" w:space="0" w:color="auto"/>
            </w:tcBorders>
            <w:shd w:val="clear" w:color="auto" w:fill="47F62A"/>
            <w:vAlign w:val="center"/>
          </w:tcPr>
          <w:p w:rsidR="00E16E38" w:rsidRDefault="00E16E38" w:rsidP="00E61BC8">
            <w:pPr>
              <w:spacing w:after="0"/>
              <w:jc w:val="center"/>
              <w:rPr>
                <w:rFonts w:cstheme="minorHAnsi"/>
                <w:i/>
                <w:sz w:val="14"/>
                <w:szCs w:val="14"/>
              </w:rPr>
            </w:pPr>
          </w:p>
        </w:tc>
      </w:tr>
      <w:tr w:rsidR="00E16E38" w:rsidRPr="0056181B" w:rsidTr="009C6C96">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F117BF">
            <w:pPr>
              <w:spacing w:after="0"/>
              <w:rPr>
                <w:rFonts w:cstheme="minorHAnsi"/>
              </w:rPr>
            </w:pPr>
            <w:r>
              <w:t>UnCheck the “</w:t>
            </w:r>
            <w:r w:rsidR="00F117BF">
              <w:t xml:space="preserve">Use </w:t>
            </w:r>
            <w:r>
              <w:t>Time Slider “ checkbox”</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rFonts w:cstheme="minorHAnsi"/>
                <w:lang w:val="en-GB"/>
              </w:rPr>
            </w:pPr>
            <w:r>
              <w:rPr>
                <w:rFonts w:cstheme="minorHAnsi"/>
                <w:lang w:val="en-GB"/>
              </w:rPr>
              <w:t>The time slider is removed from the bottom of the map</w:t>
            </w:r>
          </w:p>
        </w:tc>
        <w:tc>
          <w:tcPr>
            <w:tcW w:w="1559" w:type="dxa"/>
            <w:tcBorders>
              <w:top w:val="single" w:sz="6" w:space="0" w:color="auto"/>
              <w:left w:val="single" w:sz="6" w:space="0" w:color="auto"/>
              <w:bottom w:val="single" w:sz="6" w:space="0" w:color="auto"/>
              <w:right w:val="single" w:sz="2" w:space="0" w:color="auto"/>
            </w:tcBorders>
            <w:shd w:val="clear" w:color="auto" w:fill="47F62A"/>
            <w:vAlign w:val="center"/>
          </w:tcPr>
          <w:p w:rsidR="00E16E38" w:rsidRDefault="00E16E38" w:rsidP="00E61BC8">
            <w:pPr>
              <w:spacing w:after="0"/>
              <w:jc w:val="center"/>
              <w:rPr>
                <w:rFonts w:cstheme="minorHAnsi"/>
                <w:i/>
                <w:sz w:val="14"/>
                <w:szCs w:val="14"/>
              </w:rPr>
            </w:pPr>
            <w:r>
              <w:rPr>
                <w:rFonts w:cstheme="minorHAnsi"/>
                <w:i/>
                <w:sz w:val="14"/>
                <w:szCs w:val="14"/>
              </w:rPr>
              <w:t>NGEO-WEBC-PFC-0241</w:t>
            </w:r>
          </w:p>
        </w:tc>
      </w:tr>
    </w:tbl>
    <w:p w:rsidR="00E16E38" w:rsidRDefault="00E16E38" w:rsidP="00E16E38">
      <w:pPr>
        <w:pStyle w:val="Titre3"/>
      </w:pPr>
      <w:bookmarkStart w:id="1421" w:name="_Toc355023314"/>
      <w:r>
        <w:t>NGEO-WEBC-VTP-0243</w:t>
      </w:r>
      <w:bookmarkEnd w:id="1421"/>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NGEO-CTRL-VTP-0243</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Pr>
                <w:i/>
                <w:color w:val="548DD4"/>
                <w:sz w:val="16"/>
                <w:szCs w:val="16"/>
                <w:u w:val="single"/>
              </w:rPr>
              <w:t>T</w:t>
            </w:r>
            <w:r w:rsidRPr="00070974">
              <w:rPr>
                <w:i/>
                <w:color w:val="548DD4"/>
                <w:sz w:val="16"/>
                <w:szCs w:val="16"/>
                <w:u w:val="single"/>
              </w:rPr>
              <w:t>ime Slider depends on the Selected Dataset</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E61BC8">
        <w:tc>
          <w:tcPr>
            <w:tcW w:w="8613" w:type="dxa"/>
            <w:gridSpan w:val="8"/>
            <w:shd w:val="clear" w:color="auto" w:fill="47F62A"/>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E61BC8">
        <w:tc>
          <w:tcPr>
            <w:tcW w:w="4306" w:type="dxa"/>
            <w:gridSpan w:val="4"/>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7C2567" w:rsidRDefault="00E16E38" w:rsidP="00E61BC8">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Evidences</w:t>
            </w:r>
          </w:p>
        </w:tc>
      </w:tr>
      <w:tr w:rsidR="00E16E38" w:rsidRPr="007C2567" w:rsidTr="00E61BC8">
        <w:tc>
          <w:tcPr>
            <w:tcW w:w="8613" w:type="dxa"/>
            <w:gridSpan w:val="8"/>
            <w:shd w:val="clear" w:color="auto" w:fill="auto"/>
          </w:tcPr>
          <w:p w:rsidR="00E16E38" w:rsidRPr="007C2567" w:rsidRDefault="00BF2747" w:rsidP="00E61BC8">
            <w:pPr>
              <w:spacing w:after="0"/>
            </w:pPr>
            <w:r>
              <w:rPr>
                <w:noProof/>
                <w:lang w:val="fr-FR" w:eastAsia="fr-FR"/>
              </w:rPr>
              <w:lastRenderedPageBreak/>
              <w:drawing>
                <wp:inline distT="0" distB="0" distL="0" distR="0" wp14:anchorId="5BD48B2B" wp14:editId="03EBDAE0">
                  <wp:extent cx="5332095" cy="2922270"/>
                  <wp:effectExtent l="0" t="0" r="1905"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43.PNG"/>
                          <pic:cNvPicPr/>
                        </pic:nvPicPr>
                        <pic:blipFill>
                          <a:blip r:embed="rId119" cstate="email">
                            <a:extLst>
                              <a:ext uri="{28A0092B-C50C-407E-A947-70E740481C1C}">
                                <a14:useLocalDpi xmlns:a14="http://schemas.microsoft.com/office/drawing/2010/main" val="0"/>
                              </a:ext>
                            </a:extLst>
                          </a:blip>
                          <a:stretch>
                            <a:fillRect/>
                          </a:stretch>
                        </pic:blipFill>
                        <pic:spPr>
                          <a:xfrm>
                            <a:off x="0" y="0"/>
                            <a:ext cx="5332095" cy="2922270"/>
                          </a:xfrm>
                          <a:prstGeom prst="rect">
                            <a:avLst/>
                          </a:prstGeom>
                        </pic:spPr>
                      </pic:pic>
                    </a:graphicData>
                  </a:graphic>
                </wp:inline>
              </w:drawing>
            </w:r>
          </w:p>
          <w:p w:rsidR="00E16E38" w:rsidRPr="00163687" w:rsidRDefault="00E16E38" w:rsidP="00E61BC8">
            <w:pPr>
              <w:spacing w:after="0"/>
              <w:rPr>
                <w:sz w:val="2"/>
              </w:rPr>
            </w:pPr>
            <w:r>
              <w:t xml:space="preserve">         </w:t>
            </w:r>
          </w:p>
          <w:p w:rsidR="00E16E38" w:rsidRPr="007C2567" w:rsidRDefault="00BF2747" w:rsidP="00E61BC8">
            <w:pPr>
              <w:spacing w:after="0"/>
              <w:rPr>
                <w:color w:val="548DD4"/>
                <w:sz w:val="16"/>
                <w:szCs w:val="16"/>
                <w:lang w:val="en-US"/>
              </w:rPr>
            </w:pPr>
            <w:r w:rsidRPr="00AE5E00">
              <w:rPr>
                <w:noProof/>
                <w:color w:val="548DD4"/>
                <w:sz w:val="16"/>
                <w:szCs w:val="16"/>
                <w:lang w:val="fr-FR" w:eastAsia="fr-FR"/>
              </w:rPr>
              <w:drawing>
                <wp:inline distT="0" distB="0" distL="0" distR="0" wp14:anchorId="0A386638" wp14:editId="30B63794">
                  <wp:extent cx="5332095" cy="2900045"/>
                  <wp:effectExtent l="0" t="0" r="1905"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43b.PNG"/>
                          <pic:cNvPicPr/>
                        </pic:nvPicPr>
                        <pic:blipFill>
                          <a:blip r:embed="rId120" cstate="email">
                            <a:extLst>
                              <a:ext uri="{28A0092B-C50C-407E-A947-70E740481C1C}">
                                <a14:useLocalDpi xmlns:a14="http://schemas.microsoft.com/office/drawing/2010/main" val="0"/>
                              </a:ext>
                            </a:extLst>
                          </a:blip>
                          <a:stretch>
                            <a:fillRect/>
                          </a:stretch>
                        </pic:blipFill>
                        <pic:spPr>
                          <a:xfrm>
                            <a:off x="0" y="0"/>
                            <a:ext cx="5332095" cy="2900045"/>
                          </a:xfrm>
                          <a:prstGeom prst="rect">
                            <a:avLst/>
                          </a:prstGeom>
                        </pic:spPr>
                      </pic:pic>
                    </a:graphicData>
                  </a:graphic>
                </wp:inline>
              </w:drawing>
            </w:r>
          </w:p>
          <w:p w:rsidR="00E16E38" w:rsidRPr="00163687" w:rsidRDefault="00E16E38" w:rsidP="00E61BC8">
            <w:pPr>
              <w:spacing w:after="0"/>
              <w:rPr>
                <w:color w:val="548DD4"/>
                <w:sz w:val="2"/>
                <w:szCs w:val="16"/>
                <w:lang w:val="en-US"/>
              </w:rPr>
            </w:pPr>
          </w:p>
        </w:tc>
      </w:tr>
      <w:tr w:rsidR="00E16E38" w:rsidRPr="0056181B" w:rsidTr="00E61BC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E61BC8">
            <w:pPr>
              <w:spacing w:after="0"/>
              <w:jc w:val="center"/>
              <w:rPr>
                <w:i/>
                <w:sz w:val="14"/>
                <w:szCs w:val="14"/>
              </w:rPr>
            </w:pPr>
            <w:r w:rsidRPr="003C0A28">
              <w:rPr>
                <w:rFonts w:cstheme="minorHAnsi"/>
                <w:i/>
                <w:sz w:val="14"/>
                <w:szCs w:val="14"/>
              </w:rPr>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spacing w:after="0"/>
            </w:pPr>
            <w:r>
              <w:t xml:space="preserve">Perform the steps of </w:t>
            </w:r>
            <w:r>
              <w:rPr>
                <w:lang w:val="en-US"/>
              </w:rPr>
              <w:t>WEBC-VTP-0020</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spacing w:after="0"/>
              <w:rPr>
                <w:lang w:val="en-US"/>
              </w:rPr>
            </w:pPr>
            <w:r>
              <w:rPr>
                <w:lang w:val="en-US"/>
              </w:rPr>
              <w:t>A dataset is selected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56181B" w:rsidRDefault="00E16E38" w:rsidP="00E61BC8">
            <w:pPr>
              <w:spacing w:after="0"/>
              <w:jc w:val="center"/>
              <w:rPr>
                <w:i/>
                <w:sz w:val="14"/>
                <w:szCs w:val="14"/>
              </w:rPr>
            </w:pPr>
          </w:p>
        </w:tc>
      </w:tr>
      <w:tr w:rsidR="00E16E38" w:rsidRPr="00732447" w:rsidTr="00E61BC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pPr>
            <w:r>
              <w:t xml:space="preserve">On the toolbar, click on the “Search” button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lang w:val="en-GB"/>
              </w:rPr>
            </w:pPr>
            <w:r>
              <w:rPr>
                <w:lang w:val="en-GB"/>
              </w:rPr>
              <w:t xml:space="preserve">The search widget is displayed.  The “Date” tab is shown. It contains the start and stop dates of the dataset and a checkbox </w:t>
            </w:r>
            <w:r>
              <w:t>“Use Time Slider “.</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9B26D3" w:rsidRDefault="00E16E38" w:rsidP="00E61BC8">
            <w:pPr>
              <w:spacing w:after="0"/>
              <w:jc w:val="center"/>
              <w:rPr>
                <w:i/>
                <w:sz w:val="14"/>
                <w:szCs w:val="14"/>
                <w:lang w:val="en-GB"/>
              </w:rPr>
            </w:pPr>
          </w:p>
        </w:tc>
      </w:tr>
      <w:tr w:rsidR="00E16E38" w:rsidRPr="004E5884" w:rsidTr="00E61BC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pPr>
            <w:r>
              <w:t>Check the “Use Time Slider “ checkbox”</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lang w:val="en-GB"/>
              </w:rPr>
            </w:pPr>
            <w:r>
              <w:rPr>
                <w:lang w:val="en-GB"/>
              </w:rPr>
              <w:t>The search criteria widget is hidden and the time slider is displayed in the bottom of the map.</w:t>
            </w:r>
          </w:p>
          <w:p w:rsidR="00E16E38" w:rsidRDefault="00E16E38" w:rsidP="00E61BC8">
            <w:pPr>
              <w:spacing w:after="0"/>
              <w:rPr>
                <w:lang w:val="en-GB"/>
              </w:rPr>
            </w:pPr>
            <w:r>
              <w:rPr>
                <w:lang w:val="en-GB"/>
              </w:rPr>
              <w:t xml:space="preserve">The maximum slider date is </w:t>
            </w:r>
            <w:r>
              <w:rPr>
                <w:lang w:val="en-GB"/>
              </w:rPr>
              <w:lastRenderedPageBreak/>
              <w:t>the dataset stop date.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E61BC8">
            <w:pPr>
              <w:spacing w:after="0"/>
              <w:jc w:val="center"/>
              <w:rPr>
                <w:rFonts w:cstheme="minorHAnsi"/>
                <w:i/>
                <w:sz w:val="14"/>
                <w:szCs w:val="14"/>
              </w:rPr>
            </w:pPr>
            <w:r>
              <w:rPr>
                <w:rFonts w:cstheme="minorHAnsi"/>
                <w:i/>
                <w:sz w:val="14"/>
                <w:szCs w:val="14"/>
              </w:rPr>
              <w:lastRenderedPageBreak/>
              <w:t>NGEO-WEBC-PFC-0240</w:t>
            </w:r>
          </w:p>
          <w:p w:rsidR="00E16E38" w:rsidRDefault="00E16E38" w:rsidP="00E61BC8">
            <w:pPr>
              <w:spacing w:after="0"/>
              <w:jc w:val="center"/>
              <w:rPr>
                <w:rFonts w:cstheme="minorHAnsi"/>
                <w:i/>
                <w:sz w:val="14"/>
                <w:szCs w:val="14"/>
              </w:rPr>
            </w:pPr>
            <w:r>
              <w:rPr>
                <w:rFonts w:cstheme="minorHAnsi"/>
                <w:i/>
                <w:sz w:val="14"/>
                <w:szCs w:val="14"/>
              </w:rPr>
              <w:t>NGEO-WEBC-PFC-0243</w:t>
            </w:r>
          </w:p>
        </w:tc>
      </w:tr>
      <w:tr w:rsidR="00E16E38" w:rsidRPr="0056181B" w:rsidTr="00E61BC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lastRenderedPageBreak/>
              <w:t>Step-40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rFonts w:cstheme="minorHAnsi"/>
              </w:rPr>
            </w:pPr>
            <w:r>
              <w:t xml:space="preserve">On the toolbar, click on the “Datasets” button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rFonts w:cstheme="minorHAnsi"/>
                <w:lang w:val="en-GB"/>
              </w:rPr>
            </w:pPr>
            <w:r>
              <w:rPr>
                <w:lang w:val="en-GB"/>
              </w:rPr>
              <w:t>The dataset selection widget is displayed.</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Pr="00135F0F" w:rsidRDefault="00E16E38" w:rsidP="00E61BC8">
            <w:pPr>
              <w:spacing w:after="0"/>
              <w:jc w:val="center"/>
              <w:rPr>
                <w:rFonts w:cstheme="minorHAnsi"/>
                <w:i/>
                <w:sz w:val="14"/>
                <w:szCs w:val="14"/>
                <w:lang w:val="en-GB"/>
              </w:rPr>
            </w:pPr>
          </w:p>
        </w:tc>
      </w:tr>
      <w:tr w:rsidR="00E16E38" w:rsidRPr="0056181B" w:rsidTr="00E61BC8">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rFonts w:cstheme="minorHAnsi"/>
              </w:rPr>
            </w:pPr>
            <w:r>
              <w:t xml:space="preserve">Select a dataset different from the already selected one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rFonts w:cstheme="minorHAnsi"/>
                <w:lang w:val="en-GB"/>
              </w:rPr>
            </w:pPr>
            <w:r>
              <w:rPr>
                <w:rFonts w:cstheme="minorHAnsi"/>
                <w:lang w:val="en-GB"/>
              </w:rPr>
              <w:t>The time slider is refreshed with the new dataset stop date range as a maximum date.</w:t>
            </w:r>
          </w:p>
        </w:tc>
        <w:tc>
          <w:tcPr>
            <w:tcW w:w="1559" w:type="dxa"/>
            <w:tcBorders>
              <w:top w:val="single" w:sz="6" w:space="0" w:color="auto"/>
              <w:left w:val="single" w:sz="6" w:space="0" w:color="auto"/>
              <w:bottom w:val="single" w:sz="6" w:space="0" w:color="auto"/>
              <w:right w:val="single" w:sz="2" w:space="0" w:color="auto"/>
            </w:tcBorders>
            <w:shd w:val="clear" w:color="auto" w:fill="66FF33"/>
            <w:vAlign w:val="center"/>
          </w:tcPr>
          <w:p w:rsidR="00E16E38" w:rsidRDefault="00E16E38" w:rsidP="00E61BC8">
            <w:pPr>
              <w:spacing w:after="0"/>
              <w:jc w:val="center"/>
              <w:rPr>
                <w:rFonts w:cstheme="minorHAnsi"/>
                <w:i/>
                <w:sz w:val="14"/>
                <w:szCs w:val="14"/>
              </w:rPr>
            </w:pPr>
            <w:r>
              <w:rPr>
                <w:rFonts w:cstheme="minorHAnsi"/>
                <w:i/>
                <w:sz w:val="14"/>
                <w:szCs w:val="14"/>
              </w:rPr>
              <w:t>NGEO-WEBC-PFC-0243</w:t>
            </w:r>
          </w:p>
        </w:tc>
      </w:tr>
    </w:tbl>
    <w:p w:rsidR="00E16E38" w:rsidRDefault="00E16E38" w:rsidP="00E16E38">
      <w:pPr>
        <w:pStyle w:val="Titre3"/>
      </w:pPr>
      <w:bookmarkStart w:id="1422" w:name="_Toc355023315"/>
      <w:r>
        <w:t>NGEO-WEBC-VTP-0245</w:t>
      </w:r>
      <w:bookmarkEnd w:id="1422"/>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NGEO-CTRL-VTP-0245</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Pr>
                <w:i/>
                <w:color w:val="548DD4"/>
                <w:sz w:val="16"/>
                <w:szCs w:val="16"/>
                <w:u w:val="single"/>
              </w:rPr>
              <w:t>Search with T</w:t>
            </w:r>
            <w:r w:rsidRPr="00070974">
              <w:rPr>
                <w:i/>
                <w:color w:val="548DD4"/>
                <w:sz w:val="16"/>
                <w:szCs w:val="16"/>
                <w:u w:val="single"/>
              </w:rPr>
              <w:t xml:space="preserve">ime Slider </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E61BC8">
        <w:tc>
          <w:tcPr>
            <w:tcW w:w="8613" w:type="dxa"/>
            <w:gridSpan w:val="8"/>
            <w:shd w:val="clear" w:color="auto" w:fill="47F62A"/>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E61BC8">
        <w:tc>
          <w:tcPr>
            <w:tcW w:w="4306" w:type="dxa"/>
            <w:gridSpan w:val="4"/>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7C2567" w:rsidRDefault="00E16E38" w:rsidP="00E61BC8">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Evidences</w:t>
            </w:r>
          </w:p>
        </w:tc>
      </w:tr>
      <w:tr w:rsidR="00E16E38" w:rsidRPr="007C2567" w:rsidTr="00E61BC8">
        <w:tc>
          <w:tcPr>
            <w:tcW w:w="8613" w:type="dxa"/>
            <w:gridSpan w:val="8"/>
            <w:shd w:val="clear" w:color="auto" w:fill="auto"/>
          </w:tcPr>
          <w:p w:rsidR="00053828" w:rsidRDefault="00053828" w:rsidP="00AE5E00">
            <w:pPr>
              <w:spacing w:after="0"/>
              <w:jc w:val="center"/>
              <w:rPr>
                <w:ins w:id="1423" w:author="Mokaddem Emna" w:date="2013-04-29T01:03:00Z"/>
              </w:rPr>
            </w:pPr>
          </w:p>
          <w:p w:rsidR="00053828" w:rsidRDefault="00053828" w:rsidP="00AE5E00">
            <w:pPr>
              <w:spacing w:after="0"/>
              <w:jc w:val="center"/>
              <w:rPr>
                <w:ins w:id="1424" w:author="Mokaddem Emna" w:date="2013-04-29T01:03:00Z"/>
              </w:rPr>
            </w:pPr>
          </w:p>
          <w:p w:rsidR="00053828" w:rsidRDefault="00053828" w:rsidP="00AE5E00">
            <w:pPr>
              <w:spacing w:after="0"/>
              <w:jc w:val="center"/>
              <w:rPr>
                <w:ins w:id="1425" w:author="Mokaddem Emna" w:date="2013-04-29T01:03:00Z"/>
              </w:rPr>
            </w:pPr>
            <w:ins w:id="1426" w:author="Mokaddem Emna" w:date="2013-04-29T01:03:00Z">
              <w:r>
                <w:rPr>
                  <w:noProof/>
                  <w:lang w:val="fr-FR" w:eastAsia="fr-FR"/>
                  <w:rPrChange w:id="1427">
                    <w:rPr>
                      <w:rFonts w:ascii="Verdana" w:eastAsia="Times New Roman" w:hAnsi="Verdana" w:cs="Times New Roman"/>
                      <w:bCs/>
                      <w:caps/>
                      <w:noProof/>
                      <w:sz w:val="24"/>
                      <w:szCs w:val="20"/>
                      <w:lang w:val="fr-FR" w:eastAsia="fr-FR"/>
                    </w:rPr>
                  </w:rPrChange>
                </w:rPr>
                <w:drawing>
                  <wp:inline distT="0" distB="0" distL="0" distR="0">
                    <wp:extent cx="5332095" cy="3101340"/>
                    <wp:effectExtent l="0" t="0" r="1905" b="381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245.png"/>
                            <pic:cNvPicPr/>
                          </pic:nvPicPr>
                          <pic:blipFill>
                            <a:blip r:embed="rId121" cstate="email">
                              <a:extLst>
                                <a:ext uri="{28A0092B-C50C-407E-A947-70E740481C1C}">
                                  <a14:useLocalDpi xmlns:a14="http://schemas.microsoft.com/office/drawing/2010/main" val="0"/>
                                </a:ext>
                              </a:extLst>
                            </a:blip>
                            <a:stretch>
                              <a:fillRect/>
                            </a:stretch>
                          </pic:blipFill>
                          <pic:spPr>
                            <a:xfrm>
                              <a:off x="0" y="0"/>
                              <a:ext cx="5332095" cy="3101340"/>
                            </a:xfrm>
                            <a:prstGeom prst="rect">
                              <a:avLst/>
                            </a:prstGeom>
                          </pic:spPr>
                        </pic:pic>
                      </a:graphicData>
                    </a:graphic>
                  </wp:inline>
                </w:drawing>
              </w:r>
            </w:ins>
          </w:p>
          <w:p w:rsidR="00053828" w:rsidRDefault="00053828" w:rsidP="00AE5E00">
            <w:pPr>
              <w:spacing w:after="0"/>
              <w:jc w:val="center"/>
              <w:rPr>
                <w:ins w:id="1428" w:author="Mokaddem Emna" w:date="2013-04-29T01:03:00Z"/>
              </w:rPr>
            </w:pPr>
          </w:p>
          <w:p w:rsidR="00053828" w:rsidRDefault="00053828" w:rsidP="00AE5E00">
            <w:pPr>
              <w:spacing w:after="0"/>
              <w:jc w:val="center"/>
              <w:rPr>
                <w:ins w:id="1429" w:author="Mokaddem Emna" w:date="2013-04-29T01:03:00Z"/>
              </w:rPr>
            </w:pPr>
            <w:ins w:id="1430" w:author="Mokaddem Emna" w:date="2013-04-29T01:04:00Z">
              <w:r>
                <w:rPr>
                  <w:noProof/>
                  <w:lang w:val="fr-FR" w:eastAsia="fr-FR"/>
                  <w:rPrChange w:id="1431">
                    <w:rPr>
                      <w:rFonts w:ascii="Verdana" w:eastAsia="Times New Roman" w:hAnsi="Verdana" w:cs="Times New Roman"/>
                      <w:bCs/>
                      <w:caps/>
                      <w:noProof/>
                      <w:sz w:val="24"/>
                      <w:szCs w:val="20"/>
                      <w:lang w:val="fr-FR" w:eastAsia="fr-FR"/>
                    </w:rPr>
                  </w:rPrChange>
                </w:rPr>
                <w:lastRenderedPageBreak/>
                <w:drawing>
                  <wp:inline distT="0" distB="0" distL="0" distR="0">
                    <wp:extent cx="5332095" cy="3373120"/>
                    <wp:effectExtent l="0" t="0" r="1905"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246.png"/>
                            <pic:cNvPicPr/>
                          </pic:nvPicPr>
                          <pic:blipFill>
                            <a:blip r:embed="rId122" cstate="email">
                              <a:extLst>
                                <a:ext uri="{28A0092B-C50C-407E-A947-70E740481C1C}">
                                  <a14:useLocalDpi xmlns:a14="http://schemas.microsoft.com/office/drawing/2010/main" val="0"/>
                                </a:ext>
                              </a:extLst>
                            </a:blip>
                            <a:stretch>
                              <a:fillRect/>
                            </a:stretch>
                          </pic:blipFill>
                          <pic:spPr>
                            <a:xfrm>
                              <a:off x="0" y="0"/>
                              <a:ext cx="5332095" cy="3373120"/>
                            </a:xfrm>
                            <a:prstGeom prst="rect">
                              <a:avLst/>
                            </a:prstGeom>
                          </pic:spPr>
                        </pic:pic>
                      </a:graphicData>
                    </a:graphic>
                  </wp:inline>
                </w:drawing>
              </w:r>
            </w:ins>
          </w:p>
          <w:p w:rsidR="00053828" w:rsidRDefault="00053828" w:rsidP="00AE5E00">
            <w:pPr>
              <w:spacing w:after="0"/>
              <w:jc w:val="center"/>
              <w:rPr>
                <w:ins w:id="1432" w:author="Mokaddem Emna" w:date="2013-04-29T01:04:00Z"/>
              </w:rPr>
            </w:pPr>
          </w:p>
          <w:p w:rsidR="00053828" w:rsidRDefault="00053828" w:rsidP="00AE5E00">
            <w:pPr>
              <w:spacing w:after="0"/>
              <w:jc w:val="center"/>
              <w:rPr>
                <w:ins w:id="1433" w:author="Mokaddem Emna" w:date="2013-04-29T01:04:00Z"/>
              </w:rPr>
            </w:pPr>
          </w:p>
          <w:p w:rsidR="00053828" w:rsidRDefault="00053828" w:rsidP="00AE5E00">
            <w:pPr>
              <w:spacing w:after="0"/>
              <w:jc w:val="center"/>
              <w:rPr>
                <w:ins w:id="1434" w:author="Mokaddem Emna" w:date="2013-04-29T01:04:00Z"/>
              </w:rPr>
            </w:pPr>
            <w:ins w:id="1435" w:author="Mokaddem Emna" w:date="2013-04-29T01:04:00Z">
              <w:r>
                <w:rPr>
                  <w:noProof/>
                  <w:lang w:val="fr-FR" w:eastAsia="fr-FR"/>
                  <w:rPrChange w:id="1436">
                    <w:rPr>
                      <w:rFonts w:ascii="Verdana" w:eastAsia="Times New Roman" w:hAnsi="Verdana" w:cs="Times New Roman"/>
                      <w:bCs/>
                      <w:caps/>
                      <w:noProof/>
                      <w:sz w:val="24"/>
                      <w:szCs w:val="20"/>
                      <w:lang w:val="fr-FR" w:eastAsia="fr-FR"/>
                    </w:rPr>
                  </w:rPrChange>
                </w:rPr>
                <w:drawing>
                  <wp:inline distT="0" distB="0" distL="0" distR="0">
                    <wp:extent cx="5332095" cy="3077845"/>
                    <wp:effectExtent l="0" t="0" r="1905" b="8255"/>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247.png"/>
                            <pic:cNvPicPr/>
                          </pic:nvPicPr>
                          <pic:blipFill>
                            <a:blip r:embed="rId123" cstate="email">
                              <a:extLst>
                                <a:ext uri="{28A0092B-C50C-407E-A947-70E740481C1C}">
                                  <a14:useLocalDpi xmlns:a14="http://schemas.microsoft.com/office/drawing/2010/main" val="0"/>
                                </a:ext>
                              </a:extLst>
                            </a:blip>
                            <a:stretch>
                              <a:fillRect/>
                            </a:stretch>
                          </pic:blipFill>
                          <pic:spPr>
                            <a:xfrm>
                              <a:off x="0" y="0"/>
                              <a:ext cx="5332095" cy="3077845"/>
                            </a:xfrm>
                            <a:prstGeom prst="rect">
                              <a:avLst/>
                            </a:prstGeom>
                          </pic:spPr>
                        </pic:pic>
                      </a:graphicData>
                    </a:graphic>
                  </wp:inline>
                </w:drawing>
              </w:r>
            </w:ins>
          </w:p>
          <w:p w:rsidR="00053828" w:rsidRDefault="00053828" w:rsidP="00AE5E00">
            <w:pPr>
              <w:spacing w:after="0"/>
              <w:jc w:val="center"/>
              <w:rPr>
                <w:ins w:id="1437" w:author="Mokaddem Emna" w:date="2013-04-29T01:04:00Z"/>
              </w:rPr>
            </w:pPr>
          </w:p>
          <w:p w:rsidR="00053828" w:rsidRDefault="00053828" w:rsidP="00AE5E00">
            <w:pPr>
              <w:spacing w:after="0"/>
              <w:jc w:val="center"/>
              <w:rPr>
                <w:ins w:id="1438" w:author="Mokaddem Emna" w:date="2013-04-29T01:04:00Z"/>
              </w:rPr>
            </w:pPr>
          </w:p>
          <w:p w:rsidR="00053828" w:rsidRDefault="00053828" w:rsidP="00AE5E00">
            <w:pPr>
              <w:spacing w:after="0"/>
              <w:jc w:val="center"/>
              <w:rPr>
                <w:ins w:id="1439" w:author="Mokaddem Emna" w:date="2013-04-29T01:04:00Z"/>
              </w:rPr>
            </w:pPr>
            <w:ins w:id="1440" w:author="Mokaddem Emna" w:date="2013-04-29T01:04:00Z">
              <w:r>
                <w:rPr>
                  <w:noProof/>
                  <w:lang w:val="fr-FR" w:eastAsia="fr-FR"/>
                  <w:rPrChange w:id="1441">
                    <w:rPr>
                      <w:rFonts w:ascii="Verdana" w:eastAsia="Times New Roman" w:hAnsi="Verdana" w:cs="Times New Roman"/>
                      <w:bCs/>
                      <w:caps/>
                      <w:noProof/>
                      <w:sz w:val="24"/>
                      <w:szCs w:val="20"/>
                      <w:lang w:val="fr-FR" w:eastAsia="fr-FR"/>
                    </w:rPr>
                  </w:rPrChange>
                </w:rPr>
                <w:lastRenderedPageBreak/>
                <w:drawing>
                  <wp:inline distT="0" distB="0" distL="0" distR="0">
                    <wp:extent cx="5332095" cy="3334385"/>
                    <wp:effectExtent l="0" t="0" r="1905"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248.png"/>
                            <pic:cNvPicPr/>
                          </pic:nvPicPr>
                          <pic:blipFill>
                            <a:blip r:embed="rId124" cstate="email">
                              <a:extLst>
                                <a:ext uri="{28A0092B-C50C-407E-A947-70E740481C1C}">
                                  <a14:useLocalDpi xmlns:a14="http://schemas.microsoft.com/office/drawing/2010/main" val="0"/>
                                </a:ext>
                              </a:extLst>
                            </a:blip>
                            <a:stretch>
                              <a:fillRect/>
                            </a:stretch>
                          </pic:blipFill>
                          <pic:spPr>
                            <a:xfrm>
                              <a:off x="0" y="0"/>
                              <a:ext cx="5332095" cy="3334385"/>
                            </a:xfrm>
                            <a:prstGeom prst="rect">
                              <a:avLst/>
                            </a:prstGeom>
                          </pic:spPr>
                        </pic:pic>
                      </a:graphicData>
                    </a:graphic>
                  </wp:inline>
                </w:drawing>
              </w:r>
            </w:ins>
          </w:p>
          <w:p w:rsidR="00053828" w:rsidRDefault="00053828" w:rsidP="00AE5E00">
            <w:pPr>
              <w:spacing w:after="0"/>
              <w:jc w:val="center"/>
              <w:rPr>
                <w:ins w:id="1442" w:author="Mokaddem Emna" w:date="2013-04-29T01:04:00Z"/>
              </w:rPr>
            </w:pPr>
          </w:p>
          <w:p w:rsidR="00053828" w:rsidRDefault="00053828" w:rsidP="00AE5E00">
            <w:pPr>
              <w:spacing w:after="0"/>
              <w:jc w:val="center"/>
              <w:rPr>
                <w:ins w:id="1443" w:author="Mokaddem Emna" w:date="2013-04-29T01:04:00Z"/>
              </w:rPr>
            </w:pPr>
            <w:ins w:id="1444" w:author="Mokaddem Emna" w:date="2013-04-29T01:04:00Z">
              <w:r>
                <w:rPr>
                  <w:noProof/>
                  <w:lang w:val="fr-FR" w:eastAsia="fr-FR"/>
                  <w:rPrChange w:id="1445">
                    <w:rPr>
                      <w:rFonts w:ascii="Verdana" w:eastAsia="Times New Roman" w:hAnsi="Verdana" w:cs="Times New Roman"/>
                      <w:bCs/>
                      <w:caps/>
                      <w:noProof/>
                      <w:sz w:val="24"/>
                      <w:szCs w:val="20"/>
                      <w:lang w:val="fr-FR" w:eastAsia="fr-FR"/>
                    </w:rPr>
                  </w:rPrChange>
                </w:rPr>
                <w:drawing>
                  <wp:inline distT="0" distB="0" distL="0" distR="0">
                    <wp:extent cx="5332095" cy="3367405"/>
                    <wp:effectExtent l="0" t="0" r="1905" b="4445"/>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EO-WEBC-PFC-0249.png"/>
                            <pic:cNvPicPr/>
                          </pic:nvPicPr>
                          <pic:blipFill>
                            <a:blip r:embed="rId125" cstate="email">
                              <a:extLst>
                                <a:ext uri="{28A0092B-C50C-407E-A947-70E740481C1C}">
                                  <a14:useLocalDpi xmlns:a14="http://schemas.microsoft.com/office/drawing/2010/main" val="0"/>
                                </a:ext>
                              </a:extLst>
                            </a:blip>
                            <a:stretch>
                              <a:fillRect/>
                            </a:stretch>
                          </pic:blipFill>
                          <pic:spPr>
                            <a:xfrm>
                              <a:off x="0" y="0"/>
                              <a:ext cx="5332095" cy="3367405"/>
                            </a:xfrm>
                            <a:prstGeom prst="rect">
                              <a:avLst/>
                            </a:prstGeom>
                          </pic:spPr>
                        </pic:pic>
                      </a:graphicData>
                    </a:graphic>
                  </wp:inline>
                </w:drawing>
              </w:r>
            </w:ins>
          </w:p>
          <w:p w:rsidR="00053828" w:rsidRDefault="00053828" w:rsidP="00AE5E00">
            <w:pPr>
              <w:spacing w:after="0"/>
              <w:jc w:val="center"/>
              <w:rPr>
                <w:ins w:id="1446" w:author="Mokaddem Emna" w:date="2013-04-29T01:04:00Z"/>
              </w:rPr>
            </w:pPr>
          </w:p>
          <w:p w:rsidR="00B51E69" w:rsidRDefault="00B51E69" w:rsidP="00AE5E00">
            <w:pPr>
              <w:spacing w:after="0"/>
              <w:jc w:val="center"/>
            </w:pPr>
            <w:del w:id="1447" w:author="Mokaddem Emna" w:date="2013-04-29T01:04:00Z">
              <w:r w:rsidDel="00053828">
                <w:rPr>
                  <w:noProof/>
                  <w:lang w:val="fr-FR" w:eastAsia="fr-FR"/>
                  <w:rPrChange w:id="1448">
                    <w:rPr>
                      <w:rFonts w:ascii="Verdana" w:eastAsia="Times New Roman" w:hAnsi="Verdana" w:cs="Times New Roman"/>
                      <w:bCs/>
                      <w:caps/>
                      <w:noProof/>
                      <w:sz w:val="24"/>
                      <w:szCs w:val="20"/>
                      <w:lang w:val="fr-FR" w:eastAsia="fr-FR"/>
                    </w:rPr>
                  </w:rPrChange>
                </w:rPr>
                <w:drawing>
                  <wp:inline distT="0" distB="0" distL="0" distR="0" wp14:anchorId="40402EDD" wp14:editId="7952AFD8">
                    <wp:extent cx="2902226" cy="988955"/>
                    <wp:effectExtent l="0" t="0" r="0" b="1905"/>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45b.PNG"/>
                            <pic:cNvPicPr/>
                          </pic:nvPicPr>
                          <pic:blipFill>
                            <a:blip r:embed="rId126" cstate="email">
                              <a:extLst>
                                <a:ext uri="{28A0092B-C50C-407E-A947-70E740481C1C}">
                                  <a14:useLocalDpi xmlns:a14="http://schemas.microsoft.com/office/drawing/2010/main" val="0"/>
                                </a:ext>
                              </a:extLst>
                            </a:blip>
                            <a:stretch>
                              <a:fillRect/>
                            </a:stretch>
                          </pic:blipFill>
                          <pic:spPr>
                            <a:xfrm>
                              <a:off x="0" y="0"/>
                              <a:ext cx="2907092" cy="990613"/>
                            </a:xfrm>
                            <a:prstGeom prst="rect">
                              <a:avLst/>
                            </a:prstGeom>
                          </pic:spPr>
                        </pic:pic>
                      </a:graphicData>
                    </a:graphic>
                  </wp:inline>
                </w:drawing>
              </w:r>
            </w:del>
            <w:r w:rsidR="00D61EF0">
              <w:t xml:space="preserve">      </w:t>
            </w:r>
          </w:p>
          <w:p w:rsidR="00B51E69" w:rsidRDefault="00B51E69" w:rsidP="00AE5E00">
            <w:pPr>
              <w:spacing w:after="0"/>
              <w:jc w:val="center"/>
            </w:pPr>
            <w:del w:id="1449" w:author="Mokaddem Emna" w:date="2013-04-29T01:04:00Z">
              <w:r w:rsidDel="00053828">
                <w:rPr>
                  <w:noProof/>
                  <w:lang w:val="fr-FR" w:eastAsia="fr-FR"/>
                  <w:rPrChange w:id="1450">
                    <w:rPr>
                      <w:rFonts w:ascii="Verdana" w:eastAsia="Times New Roman" w:hAnsi="Verdana" w:cs="Times New Roman"/>
                      <w:bCs/>
                      <w:caps/>
                      <w:noProof/>
                      <w:sz w:val="24"/>
                      <w:szCs w:val="20"/>
                      <w:lang w:val="fr-FR" w:eastAsia="fr-FR"/>
                    </w:rPr>
                  </w:rPrChange>
                </w:rPr>
                <w:lastRenderedPageBreak/>
                <w:drawing>
                  <wp:inline distT="0" distB="0" distL="0" distR="0" wp14:anchorId="7E50A5CA" wp14:editId="76F537DB">
                    <wp:extent cx="4039263" cy="818770"/>
                    <wp:effectExtent l="0" t="0" r="0" b="635"/>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46.PNG"/>
                            <pic:cNvPicPr/>
                          </pic:nvPicPr>
                          <pic:blipFill>
                            <a:blip r:embed="rId127" cstate="email">
                              <a:extLst>
                                <a:ext uri="{28A0092B-C50C-407E-A947-70E740481C1C}">
                                  <a14:useLocalDpi xmlns:a14="http://schemas.microsoft.com/office/drawing/2010/main" val="0"/>
                                </a:ext>
                              </a:extLst>
                            </a:blip>
                            <a:stretch>
                              <a:fillRect/>
                            </a:stretch>
                          </pic:blipFill>
                          <pic:spPr>
                            <a:xfrm>
                              <a:off x="0" y="0"/>
                              <a:ext cx="4036710" cy="818252"/>
                            </a:xfrm>
                            <a:prstGeom prst="rect">
                              <a:avLst/>
                            </a:prstGeom>
                          </pic:spPr>
                        </pic:pic>
                      </a:graphicData>
                    </a:graphic>
                  </wp:inline>
                </w:drawing>
              </w:r>
            </w:del>
          </w:p>
          <w:p w:rsidR="00B51E69" w:rsidRDefault="00B51E69" w:rsidP="00AE5E00">
            <w:pPr>
              <w:spacing w:after="0"/>
              <w:jc w:val="center"/>
            </w:pPr>
            <w:del w:id="1451" w:author="Mokaddem Emna" w:date="2013-04-29T01:04:00Z">
              <w:r w:rsidDel="00053828">
                <w:rPr>
                  <w:noProof/>
                  <w:lang w:val="fr-FR" w:eastAsia="fr-FR"/>
                  <w:rPrChange w:id="1452">
                    <w:rPr>
                      <w:rFonts w:ascii="Verdana" w:eastAsia="Times New Roman" w:hAnsi="Verdana" w:cs="Times New Roman"/>
                      <w:bCs/>
                      <w:caps/>
                      <w:noProof/>
                      <w:sz w:val="24"/>
                      <w:szCs w:val="20"/>
                      <w:lang w:val="fr-FR" w:eastAsia="fr-FR"/>
                    </w:rPr>
                  </w:rPrChange>
                </w:rPr>
                <w:drawing>
                  <wp:inline distT="0" distB="0" distL="0" distR="0" wp14:anchorId="2BCAE289" wp14:editId="21617684">
                    <wp:extent cx="3824578" cy="723569"/>
                    <wp:effectExtent l="0" t="0" r="5080" b="635"/>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47.PNG"/>
                            <pic:cNvPicPr/>
                          </pic:nvPicPr>
                          <pic:blipFill>
                            <a:blip r:embed="rId128" cstate="email">
                              <a:extLst>
                                <a:ext uri="{28A0092B-C50C-407E-A947-70E740481C1C}">
                                  <a14:useLocalDpi xmlns:a14="http://schemas.microsoft.com/office/drawing/2010/main" val="0"/>
                                </a:ext>
                              </a:extLst>
                            </a:blip>
                            <a:stretch>
                              <a:fillRect/>
                            </a:stretch>
                          </pic:blipFill>
                          <pic:spPr>
                            <a:xfrm>
                              <a:off x="0" y="0"/>
                              <a:ext cx="3824213" cy="723500"/>
                            </a:xfrm>
                            <a:prstGeom prst="rect">
                              <a:avLst/>
                            </a:prstGeom>
                          </pic:spPr>
                        </pic:pic>
                      </a:graphicData>
                    </a:graphic>
                  </wp:inline>
                </w:drawing>
              </w:r>
            </w:del>
          </w:p>
          <w:p w:rsidR="00B51E69" w:rsidRDefault="00B51E69" w:rsidP="00AE5E00">
            <w:pPr>
              <w:spacing w:after="0"/>
              <w:jc w:val="center"/>
            </w:pPr>
            <w:del w:id="1453" w:author="Mokaddem Emna" w:date="2013-04-29T01:04:00Z">
              <w:r w:rsidDel="00053828">
                <w:rPr>
                  <w:noProof/>
                  <w:lang w:val="fr-FR" w:eastAsia="fr-FR"/>
                  <w:rPrChange w:id="1454">
                    <w:rPr>
                      <w:rFonts w:ascii="Verdana" w:eastAsia="Times New Roman" w:hAnsi="Verdana" w:cs="Times New Roman"/>
                      <w:bCs/>
                      <w:caps/>
                      <w:noProof/>
                      <w:sz w:val="24"/>
                      <w:szCs w:val="20"/>
                      <w:lang w:val="fr-FR" w:eastAsia="fr-FR"/>
                    </w:rPr>
                  </w:rPrChange>
                </w:rPr>
                <w:drawing>
                  <wp:inline distT="0" distB="0" distL="0" distR="0" wp14:anchorId="115C1384" wp14:editId="14655C10">
                    <wp:extent cx="3784821" cy="761580"/>
                    <wp:effectExtent l="0" t="0" r="6350" b="635"/>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48.png"/>
                            <pic:cNvPicPr/>
                          </pic:nvPicPr>
                          <pic:blipFill>
                            <a:blip r:embed="rId129" cstate="email">
                              <a:extLst>
                                <a:ext uri="{28A0092B-C50C-407E-A947-70E740481C1C}">
                                  <a14:useLocalDpi xmlns:a14="http://schemas.microsoft.com/office/drawing/2010/main" val="0"/>
                                </a:ext>
                              </a:extLst>
                            </a:blip>
                            <a:stretch>
                              <a:fillRect/>
                            </a:stretch>
                          </pic:blipFill>
                          <pic:spPr>
                            <a:xfrm>
                              <a:off x="0" y="0"/>
                              <a:ext cx="3787760" cy="762171"/>
                            </a:xfrm>
                            <a:prstGeom prst="rect">
                              <a:avLst/>
                            </a:prstGeom>
                          </pic:spPr>
                        </pic:pic>
                      </a:graphicData>
                    </a:graphic>
                  </wp:inline>
                </w:drawing>
              </w:r>
            </w:del>
          </w:p>
          <w:p w:rsidR="00E16E38" w:rsidRDefault="00B51E69" w:rsidP="00AE5E00">
            <w:pPr>
              <w:spacing w:after="0"/>
              <w:jc w:val="center"/>
            </w:pPr>
            <w:del w:id="1455" w:author="Mokaddem Emna" w:date="2013-04-29T01:04:00Z">
              <w:r w:rsidDel="00053828">
                <w:rPr>
                  <w:noProof/>
                  <w:lang w:val="fr-FR" w:eastAsia="fr-FR"/>
                  <w:rPrChange w:id="1456">
                    <w:rPr>
                      <w:rFonts w:ascii="Verdana" w:eastAsia="Times New Roman" w:hAnsi="Verdana" w:cs="Times New Roman"/>
                      <w:bCs/>
                      <w:caps/>
                      <w:noProof/>
                      <w:sz w:val="24"/>
                      <w:szCs w:val="20"/>
                      <w:lang w:val="fr-FR" w:eastAsia="fr-FR"/>
                    </w:rPr>
                  </w:rPrChange>
                </w:rPr>
                <w:drawing>
                  <wp:inline distT="0" distB="0" distL="0" distR="0" wp14:anchorId="6265F735" wp14:editId="7CC9A46F">
                    <wp:extent cx="2345635" cy="781879"/>
                    <wp:effectExtent l="0" t="0" r="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49.png"/>
                            <pic:cNvPicPr/>
                          </pic:nvPicPr>
                          <pic:blipFill>
                            <a:blip r:embed="rId130" cstate="email">
                              <a:extLst>
                                <a:ext uri="{28A0092B-C50C-407E-A947-70E740481C1C}">
                                  <a14:useLocalDpi xmlns:a14="http://schemas.microsoft.com/office/drawing/2010/main" val="0"/>
                                </a:ext>
                              </a:extLst>
                            </a:blip>
                            <a:stretch>
                              <a:fillRect/>
                            </a:stretch>
                          </pic:blipFill>
                          <pic:spPr>
                            <a:xfrm>
                              <a:off x="0" y="0"/>
                              <a:ext cx="2360645" cy="786882"/>
                            </a:xfrm>
                            <a:prstGeom prst="rect">
                              <a:avLst/>
                            </a:prstGeom>
                          </pic:spPr>
                        </pic:pic>
                      </a:graphicData>
                    </a:graphic>
                  </wp:inline>
                </w:drawing>
              </w:r>
            </w:del>
          </w:p>
          <w:p w:rsidR="00E16E38" w:rsidRPr="00563067" w:rsidRDefault="00E16E38" w:rsidP="00D61EF0">
            <w:pPr>
              <w:spacing w:after="0"/>
              <w:rPr>
                <w:color w:val="548DD4"/>
                <w:sz w:val="2"/>
                <w:szCs w:val="16"/>
                <w:lang w:val="en-US"/>
              </w:rPr>
            </w:pPr>
          </w:p>
        </w:tc>
      </w:tr>
      <w:tr w:rsidR="00D61EF0" w:rsidRPr="0056181B" w:rsidTr="00AE5E00">
        <w:tc>
          <w:tcPr>
            <w:tcW w:w="865" w:type="dxa"/>
            <w:shd w:val="clear" w:color="auto" w:fill="auto"/>
            <w:vAlign w:val="center"/>
          </w:tcPr>
          <w:p w:rsidR="00D61EF0" w:rsidRPr="00544FC8" w:rsidRDefault="00D61EF0" w:rsidP="00FF6823">
            <w:pPr>
              <w:spacing w:after="0"/>
              <w:jc w:val="center"/>
              <w:rPr>
                <w:i/>
                <w:sz w:val="14"/>
                <w:szCs w:val="14"/>
              </w:rPr>
            </w:pPr>
            <w:r w:rsidRPr="003C0A28">
              <w:rPr>
                <w:rFonts w:cstheme="minorHAnsi"/>
                <w:i/>
                <w:sz w:val="14"/>
                <w:szCs w:val="14"/>
              </w:rPr>
              <w:lastRenderedPageBreak/>
              <w:t>Step-10</w:t>
            </w:r>
          </w:p>
        </w:tc>
        <w:tc>
          <w:tcPr>
            <w:tcW w:w="3499" w:type="dxa"/>
            <w:gridSpan w:val="4"/>
            <w:shd w:val="clear" w:color="auto" w:fill="auto"/>
          </w:tcPr>
          <w:p w:rsidR="00D61EF0" w:rsidRPr="00057FF1" w:rsidRDefault="00D61EF0" w:rsidP="00CB709D">
            <w:r>
              <w:t xml:space="preserve">Perform </w:t>
            </w:r>
            <w:r w:rsidRPr="0052026E">
              <w:t>Step-10 to Step-30</w:t>
            </w:r>
            <w:r>
              <w:rPr>
                <w:i/>
                <w:sz w:val="14"/>
                <w:szCs w:val="14"/>
              </w:rPr>
              <w:t xml:space="preserve"> </w:t>
            </w:r>
            <w:r>
              <w:t xml:space="preserve">from </w:t>
            </w:r>
            <w:r>
              <w:rPr>
                <w:lang w:val="en-US"/>
              </w:rPr>
              <w:t>WEBC-VTP-</w:t>
            </w:r>
            <w:r w:rsidR="00CB709D">
              <w:rPr>
                <w:lang w:val="en-US"/>
              </w:rPr>
              <w:t>0243</w:t>
            </w:r>
          </w:p>
        </w:tc>
        <w:tc>
          <w:tcPr>
            <w:tcW w:w="2690" w:type="dxa"/>
            <w:gridSpan w:val="2"/>
            <w:shd w:val="clear" w:color="auto" w:fill="auto"/>
          </w:tcPr>
          <w:p w:rsidR="00D61EF0" w:rsidRPr="00057FF1" w:rsidRDefault="00D61EF0" w:rsidP="00FF6823">
            <w:pPr>
              <w:rPr>
                <w:lang w:val="en-US"/>
              </w:rPr>
            </w:pPr>
            <w:r>
              <w:rPr>
                <w:lang w:val="en-US"/>
              </w:rPr>
              <w:t>The time slider is displayed</w:t>
            </w:r>
          </w:p>
        </w:tc>
        <w:tc>
          <w:tcPr>
            <w:tcW w:w="1559" w:type="dxa"/>
            <w:shd w:val="clear" w:color="auto" w:fill="00FF00"/>
            <w:vAlign w:val="center"/>
          </w:tcPr>
          <w:p w:rsidR="00D61EF0" w:rsidRPr="0056181B" w:rsidRDefault="00D61EF0" w:rsidP="00FF6823">
            <w:pPr>
              <w:spacing w:after="0"/>
              <w:jc w:val="center"/>
              <w:rPr>
                <w:i/>
                <w:sz w:val="14"/>
                <w:szCs w:val="14"/>
              </w:rPr>
            </w:pPr>
          </w:p>
        </w:tc>
      </w:tr>
      <w:tr w:rsidR="00053412" w:rsidRPr="0056181B" w:rsidTr="00AE5E00">
        <w:trPr>
          <w:ins w:id="1457" w:author="Mokaddem Emna" w:date="2013-04-29T00:56:00Z"/>
        </w:trPr>
        <w:tc>
          <w:tcPr>
            <w:tcW w:w="865" w:type="dxa"/>
            <w:shd w:val="clear" w:color="auto" w:fill="auto"/>
            <w:vAlign w:val="center"/>
          </w:tcPr>
          <w:p w:rsidR="00053412" w:rsidRPr="003C0A28" w:rsidRDefault="00053412" w:rsidP="00FF6823">
            <w:pPr>
              <w:spacing w:after="0"/>
              <w:jc w:val="center"/>
              <w:rPr>
                <w:ins w:id="1458" w:author="Mokaddem Emna" w:date="2013-04-29T00:56:00Z"/>
                <w:rFonts w:cstheme="minorHAnsi"/>
                <w:i/>
                <w:sz w:val="14"/>
                <w:szCs w:val="14"/>
              </w:rPr>
            </w:pPr>
            <w:ins w:id="1459" w:author="Mokaddem Emna" w:date="2013-04-29T00:57:00Z">
              <w:r>
                <w:rPr>
                  <w:rFonts w:cstheme="minorHAnsi"/>
                  <w:i/>
                  <w:sz w:val="14"/>
                  <w:szCs w:val="14"/>
                </w:rPr>
                <w:t>Step-20</w:t>
              </w:r>
            </w:ins>
          </w:p>
        </w:tc>
        <w:tc>
          <w:tcPr>
            <w:tcW w:w="3499" w:type="dxa"/>
            <w:gridSpan w:val="4"/>
            <w:shd w:val="clear" w:color="auto" w:fill="auto"/>
          </w:tcPr>
          <w:p w:rsidR="00053412" w:rsidRDefault="00053412" w:rsidP="00CB709D">
            <w:pPr>
              <w:rPr>
                <w:ins w:id="1460" w:author="Mokaddem Emna" w:date="2013-04-29T00:56:00Z"/>
              </w:rPr>
            </w:pPr>
            <w:ins w:id="1461" w:author="Mokaddem Emna" w:date="2013-04-29T00:57:00Z">
              <w:r>
                <w:t xml:space="preserve">Click on the Search button icono n the toolbar </w:t>
              </w:r>
            </w:ins>
          </w:p>
        </w:tc>
        <w:tc>
          <w:tcPr>
            <w:tcW w:w="2690" w:type="dxa"/>
            <w:gridSpan w:val="2"/>
            <w:shd w:val="clear" w:color="auto" w:fill="auto"/>
          </w:tcPr>
          <w:p w:rsidR="00053412" w:rsidRDefault="00053412" w:rsidP="00FF6823">
            <w:pPr>
              <w:rPr>
                <w:ins w:id="1462" w:author="Mokaddem Emna" w:date="2013-04-29T00:56:00Z"/>
                <w:lang w:val="en-US"/>
              </w:rPr>
            </w:pPr>
            <w:ins w:id="1463" w:author="Mokaddem Emna" w:date="2013-04-29T00:57:00Z">
              <w:r>
                <w:t>The search widget is displayed on the “Date” tab.</w:t>
              </w:r>
            </w:ins>
          </w:p>
        </w:tc>
        <w:tc>
          <w:tcPr>
            <w:tcW w:w="1559" w:type="dxa"/>
            <w:shd w:val="clear" w:color="auto" w:fill="00FF00"/>
            <w:vAlign w:val="center"/>
          </w:tcPr>
          <w:p w:rsidR="00053412" w:rsidRPr="007026CE" w:rsidRDefault="00053412" w:rsidP="00FF6823">
            <w:pPr>
              <w:spacing w:after="0"/>
              <w:jc w:val="center"/>
              <w:rPr>
                <w:ins w:id="1464" w:author="Mokaddem Emna" w:date="2013-04-29T00:56:00Z"/>
                <w:rFonts w:cstheme="minorHAnsi"/>
                <w:i/>
                <w:sz w:val="14"/>
                <w:szCs w:val="14"/>
              </w:rPr>
            </w:pPr>
          </w:p>
        </w:tc>
      </w:tr>
      <w:tr w:rsidR="00053412" w:rsidRPr="0056181B" w:rsidTr="00AE5E00">
        <w:trPr>
          <w:ins w:id="1465" w:author="Mokaddem Emna" w:date="2013-04-29T00:56:00Z"/>
        </w:trPr>
        <w:tc>
          <w:tcPr>
            <w:tcW w:w="865" w:type="dxa"/>
            <w:shd w:val="clear" w:color="auto" w:fill="auto"/>
            <w:vAlign w:val="center"/>
          </w:tcPr>
          <w:p w:rsidR="00053412" w:rsidRPr="003C0A28" w:rsidRDefault="00053412" w:rsidP="00FF6823">
            <w:pPr>
              <w:spacing w:after="0"/>
              <w:jc w:val="center"/>
              <w:rPr>
                <w:ins w:id="1466" w:author="Mokaddem Emna" w:date="2013-04-29T00:56:00Z"/>
                <w:rFonts w:cstheme="minorHAnsi"/>
                <w:i/>
                <w:sz w:val="14"/>
                <w:szCs w:val="14"/>
              </w:rPr>
            </w:pPr>
            <w:ins w:id="1467" w:author="Mokaddem Emna" w:date="2013-04-29T00:57:00Z">
              <w:r>
                <w:rPr>
                  <w:rFonts w:cstheme="minorHAnsi"/>
                  <w:i/>
                  <w:sz w:val="14"/>
                  <w:szCs w:val="14"/>
                </w:rPr>
                <w:t>SStep-30</w:t>
              </w:r>
            </w:ins>
          </w:p>
        </w:tc>
        <w:tc>
          <w:tcPr>
            <w:tcW w:w="3499" w:type="dxa"/>
            <w:gridSpan w:val="4"/>
            <w:shd w:val="clear" w:color="auto" w:fill="auto"/>
          </w:tcPr>
          <w:p w:rsidR="00053412" w:rsidRDefault="00053412" w:rsidP="00CB709D">
            <w:pPr>
              <w:rPr>
                <w:ins w:id="1468" w:author="Mokaddem Emna" w:date="2013-04-29T00:56:00Z"/>
              </w:rPr>
            </w:pPr>
            <w:ins w:id="1469" w:author="Mokaddem Emna" w:date="2013-04-29T00:57:00Z">
              <w:r>
                <w:t>Check the “use Time Slider” checkbox</w:t>
              </w:r>
            </w:ins>
          </w:p>
        </w:tc>
        <w:tc>
          <w:tcPr>
            <w:tcW w:w="2690" w:type="dxa"/>
            <w:gridSpan w:val="2"/>
            <w:shd w:val="clear" w:color="auto" w:fill="auto"/>
          </w:tcPr>
          <w:p w:rsidR="00053412" w:rsidRDefault="00053412" w:rsidP="00FF6823">
            <w:pPr>
              <w:rPr>
                <w:ins w:id="1470" w:author="Mokaddem Emna" w:date="2013-04-29T00:56:00Z"/>
                <w:lang w:val="en-US"/>
              </w:rPr>
            </w:pPr>
            <w:ins w:id="1471" w:author="Mokaddem Emna" w:date="2013-04-29T00:57:00Z">
              <w:r>
                <w:t>The time slider is displayed.</w:t>
              </w:r>
            </w:ins>
          </w:p>
        </w:tc>
        <w:tc>
          <w:tcPr>
            <w:tcW w:w="1559" w:type="dxa"/>
            <w:shd w:val="clear" w:color="auto" w:fill="00FF00"/>
            <w:vAlign w:val="center"/>
          </w:tcPr>
          <w:p w:rsidR="00053412" w:rsidRPr="007026CE" w:rsidRDefault="00053412" w:rsidP="00FF6823">
            <w:pPr>
              <w:spacing w:after="0"/>
              <w:jc w:val="center"/>
              <w:rPr>
                <w:ins w:id="1472" w:author="Mokaddem Emna" w:date="2013-04-29T00:56:00Z"/>
                <w:rFonts w:cstheme="minorHAnsi"/>
                <w:i/>
                <w:sz w:val="14"/>
                <w:szCs w:val="14"/>
              </w:rPr>
            </w:pPr>
          </w:p>
        </w:tc>
      </w:tr>
      <w:tr w:rsidR="00D61EF0" w:rsidRPr="009B26D3" w:rsidTr="00AE5E00">
        <w:tc>
          <w:tcPr>
            <w:tcW w:w="865" w:type="dxa"/>
            <w:shd w:val="clear" w:color="auto" w:fill="auto"/>
            <w:vAlign w:val="center"/>
          </w:tcPr>
          <w:p w:rsidR="00D61EF0" w:rsidRDefault="00D61EF0" w:rsidP="00FF6823">
            <w:pPr>
              <w:spacing w:after="0"/>
              <w:jc w:val="center"/>
              <w:rPr>
                <w:i/>
                <w:sz w:val="14"/>
                <w:szCs w:val="14"/>
              </w:rPr>
            </w:pPr>
            <w:r>
              <w:rPr>
                <w:i/>
                <w:sz w:val="14"/>
                <w:szCs w:val="14"/>
              </w:rPr>
              <w:t>Step-</w:t>
            </w:r>
            <w:ins w:id="1473" w:author="Mokaddem Emna" w:date="2013-04-29T01:00:00Z">
              <w:r w:rsidR="009E41BC">
                <w:rPr>
                  <w:i/>
                  <w:sz w:val="14"/>
                  <w:szCs w:val="14"/>
                </w:rPr>
                <w:t>4</w:t>
              </w:r>
            </w:ins>
            <w:del w:id="1474" w:author="Mokaddem Emna" w:date="2013-04-29T00:57:00Z">
              <w:r w:rsidDel="007026CE">
                <w:rPr>
                  <w:i/>
                  <w:sz w:val="14"/>
                  <w:szCs w:val="14"/>
                </w:rPr>
                <w:delText>2</w:delText>
              </w:r>
            </w:del>
            <w:r w:rsidRPr="005D1206">
              <w:rPr>
                <w:i/>
                <w:sz w:val="14"/>
                <w:szCs w:val="14"/>
              </w:rPr>
              <w:t>0</w:t>
            </w:r>
          </w:p>
        </w:tc>
        <w:tc>
          <w:tcPr>
            <w:tcW w:w="3499" w:type="dxa"/>
            <w:gridSpan w:val="4"/>
            <w:shd w:val="clear" w:color="auto" w:fill="auto"/>
          </w:tcPr>
          <w:p w:rsidR="00D61EF0" w:rsidRDefault="00D61EF0" w:rsidP="00FF6823">
            <w:r>
              <w:t xml:space="preserve">Click on the blue bar inside the time slider and move it inside the slider </w:t>
            </w:r>
            <w:ins w:id="1475" w:author="Mokaddem Emna" w:date="2013-04-29T01:01:00Z">
              <w:r w:rsidR="00D833BE">
                <w:t xml:space="preserve">slider cover the months April and/or May 2011.  For example set the date interval  to [27 Mars 2011, 26 May 2011] </w:t>
              </w:r>
            </w:ins>
            <w:del w:id="1476" w:author="Mokaddem Emna" w:date="2013-04-29T01:01:00Z">
              <w:r w:rsidDel="00D833BE">
                <w:delText xml:space="preserve">to the required </w:delText>
              </w:r>
            </w:del>
            <w:r>
              <w:t>position then release the bar.</w:t>
            </w:r>
          </w:p>
        </w:tc>
        <w:tc>
          <w:tcPr>
            <w:tcW w:w="2690" w:type="dxa"/>
            <w:gridSpan w:val="2"/>
            <w:shd w:val="clear" w:color="auto" w:fill="auto"/>
          </w:tcPr>
          <w:p w:rsidR="00D61EF0" w:rsidRPr="0052026E" w:rsidRDefault="00D61EF0" w:rsidP="00FF6823">
            <w:r>
              <w:t xml:space="preserve">The bar is moved inside the time slider and a search is submitted with the chosen dates. On the map, the retrieved products are displayed. </w:t>
            </w:r>
          </w:p>
        </w:tc>
        <w:tc>
          <w:tcPr>
            <w:tcW w:w="1559" w:type="dxa"/>
            <w:shd w:val="clear" w:color="auto" w:fill="00FF00"/>
            <w:vAlign w:val="center"/>
          </w:tcPr>
          <w:p w:rsidR="00D61EF0" w:rsidRPr="009B26D3" w:rsidRDefault="00D61EF0" w:rsidP="00FF6823">
            <w:pPr>
              <w:spacing w:after="0"/>
              <w:jc w:val="center"/>
              <w:rPr>
                <w:i/>
                <w:sz w:val="14"/>
                <w:szCs w:val="14"/>
                <w:lang w:val="en-GB"/>
              </w:rPr>
            </w:pPr>
            <w:r>
              <w:rPr>
                <w:rFonts w:cstheme="minorHAnsi"/>
                <w:i/>
                <w:sz w:val="14"/>
                <w:szCs w:val="14"/>
              </w:rPr>
              <w:t>NGEO-WEBC-PFC-0245</w:t>
            </w:r>
          </w:p>
        </w:tc>
      </w:tr>
      <w:tr w:rsidR="00D61EF0" w:rsidTr="00AE5E00">
        <w:tc>
          <w:tcPr>
            <w:tcW w:w="865" w:type="dxa"/>
            <w:shd w:val="clear" w:color="auto" w:fill="auto"/>
            <w:vAlign w:val="center"/>
          </w:tcPr>
          <w:p w:rsidR="00D61EF0" w:rsidRDefault="00D61EF0" w:rsidP="00FF6823">
            <w:pPr>
              <w:spacing w:after="0"/>
              <w:jc w:val="center"/>
              <w:rPr>
                <w:i/>
                <w:sz w:val="14"/>
                <w:szCs w:val="14"/>
              </w:rPr>
            </w:pPr>
            <w:r>
              <w:rPr>
                <w:i/>
                <w:sz w:val="14"/>
                <w:szCs w:val="14"/>
              </w:rPr>
              <w:t>Step-</w:t>
            </w:r>
            <w:ins w:id="1477" w:author="Mokaddem Emna" w:date="2013-04-29T01:00:00Z">
              <w:r w:rsidR="009E41BC">
                <w:rPr>
                  <w:i/>
                  <w:sz w:val="14"/>
                  <w:szCs w:val="14"/>
                </w:rPr>
                <w:t>5</w:t>
              </w:r>
            </w:ins>
            <w:del w:id="1478" w:author="Mokaddem Emna" w:date="2013-04-29T00:57:00Z">
              <w:r w:rsidDel="007026CE">
                <w:rPr>
                  <w:i/>
                  <w:sz w:val="14"/>
                  <w:szCs w:val="14"/>
                </w:rPr>
                <w:delText>3</w:delText>
              </w:r>
            </w:del>
            <w:r>
              <w:rPr>
                <w:i/>
                <w:sz w:val="14"/>
                <w:szCs w:val="14"/>
              </w:rPr>
              <w:t>0</w:t>
            </w:r>
          </w:p>
        </w:tc>
        <w:tc>
          <w:tcPr>
            <w:tcW w:w="3499" w:type="dxa"/>
            <w:gridSpan w:val="4"/>
            <w:shd w:val="clear" w:color="auto" w:fill="auto"/>
          </w:tcPr>
          <w:p w:rsidR="00D61EF0" w:rsidRDefault="00D61EF0" w:rsidP="00FF6823">
            <w:r>
              <w:t xml:space="preserve">Click on the stop date of the bar and move it inside the slider </w:t>
            </w:r>
            <w:ins w:id="1479" w:author="Mokaddem Emna" w:date="2013-04-29T01:01:00Z">
              <w:r w:rsidR="006B7C18">
                <w:t xml:space="preserve">to have a date before the 27 Mars 2011 </w:t>
              </w:r>
            </w:ins>
            <w:del w:id="1480" w:author="Mokaddem Emna" w:date="2013-04-29T00:58:00Z">
              <w:r w:rsidDel="007026CE">
                <w:delText xml:space="preserve">to the required </w:delText>
              </w:r>
            </w:del>
            <w:r>
              <w:t>position then release the handle.</w:t>
            </w:r>
          </w:p>
        </w:tc>
        <w:tc>
          <w:tcPr>
            <w:tcW w:w="2690" w:type="dxa"/>
            <w:gridSpan w:val="2"/>
            <w:shd w:val="clear" w:color="auto" w:fill="auto"/>
          </w:tcPr>
          <w:p w:rsidR="00D61EF0" w:rsidRDefault="00D61EF0" w:rsidP="00FF6823">
            <w:pPr>
              <w:rPr>
                <w:lang w:val="en-GB"/>
              </w:rPr>
            </w:pPr>
            <w:r>
              <w:t xml:space="preserve">The stop date  is moved and a search is submitted with the chosen dates. On the map, the retrieved products are displayed. </w:t>
            </w:r>
          </w:p>
        </w:tc>
        <w:tc>
          <w:tcPr>
            <w:tcW w:w="1559" w:type="dxa"/>
            <w:shd w:val="clear" w:color="auto" w:fill="00FF00"/>
            <w:vAlign w:val="center"/>
          </w:tcPr>
          <w:p w:rsidR="00D61EF0" w:rsidRDefault="00D61EF0" w:rsidP="00FF6823">
            <w:pPr>
              <w:spacing w:after="0"/>
              <w:jc w:val="center"/>
              <w:rPr>
                <w:rFonts w:cstheme="minorHAnsi"/>
                <w:i/>
                <w:sz w:val="14"/>
                <w:szCs w:val="14"/>
              </w:rPr>
            </w:pPr>
            <w:r>
              <w:rPr>
                <w:rFonts w:cstheme="minorHAnsi"/>
                <w:i/>
                <w:sz w:val="14"/>
                <w:szCs w:val="14"/>
              </w:rPr>
              <w:t>NGEO-WEBC-PFC-0246</w:t>
            </w:r>
          </w:p>
        </w:tc>
      </w:tr>
      <w:tr w:rsidR="00D61EF0" w:rsidTr="00AE5E00">
        <w:tc>
          <w:tcPr>
            <w:tcW w:w="865" w:type="dxa"/>
            <w:shd w:val="clear" w:color="auto" w:fill="auto"/>
            <w:vAlign w:val="center"/>
          </w:tcPr>
          <w:p w:rsidR="00D61EF0" w:rsidRDefault="00D61EF0" w:rsidP="00FF6823">
            <w:pPr>
              <w:spacing w:after="0"/>
              <w:jc w:val="center"/>
              <w:rPr>
                <w:i/>
                <w:sz w:val="14"/>
                <w:szCs w:val="14"/>
              </w:rPr>
            </w:pPr>
            <w:r>
              <w:rPr>
                <w:i/>
                <w:sz w:val="14"/>
                <w:szCs w:val="14"/>
              </w:rPr>
              <w:t>Step-</w:t>
            </w:r>
            <w:ins w:id="1481" w:author="Mokaddem Emna" w:date="2013-04-29T01:00:00Z">
              <w:r w:rsidR="009E41BC">
                <w:rPr>
                  <w:i/>
                  <w:sz w:val="14"/>
                  <w:szCs w:val="14"/>
                </w:rPr>
                <w:t>6</w:t>
              </w:r>
            </w:ins>
            <w:del w:id="1482" w:author="Mokaddem Emna" w:date="2013-04-29T00:59:00Z">
              <w:r w:rsidDel="00D034EE">
                <w:rPr>
                  <w:i/>
                  <w:sz w:val="14"/>
                  <w:szCs w:val="14"/>
                </w:rPr>
                <w:delText>4</w:delText>
              </w:r>
            </w:del>
            <w:r>
              <w:rPr>
                <w:i/>
                <w:sz w:val="14"/>
                <w:szCs w:val="14"/>
              </w:rPr>
              <w:t>0</w:t>
            </w:r>
          </w:p>
        </w:tc>
        <w:tc>
          <w:tcPr>
            <w:tcW w:w="3499" w:type="dxa"/>
            <w:gridSpan w:val="4"/>
            <w:shd w:val="clear" w:color="auto" w:fill="auto"/>
          </w:tcPr>
          <w:p w:rsidR="00D61EF0" w:rsidRDefault="00D61EF0" w:rsidP="00FF6823">
            <w:pPr>
              <w:rPr>
                <w:rFonts w:cstheme="minorHAnsi"/>
              </w:rPr>
            </w:pPr>
            <w:r>
              <w:t xml:space="preserve">Click on the start date of the bar and move it inside the slider </w:t>
            </w:r>
            <w:ins w:id="1483" w:author="Mokaddem Emna" w:date="2013-04-29T01:02:00Z">
              <w:r w:rsidR="00ED0C6B">
                <w:t xml:space="preserve">a date after the 26 May 2011 </w:t>
              </w:r>
            </w:ins>
            <w:del w:id="1484" w:author="Mokaddem Emna" w:date="2013-04-29T00:59:00Z">
              <w:r w:rsidDel="00D034EE">
                <w:delText>to the required</w:delText>
              </w:r>
            </w:del>
            <w:r>
              <w:t xml:space="preserve"> position then release the handle.</w:t>
            </w:r>
          </w:p>
        </w:tc>
        <w:tc>
          <w:tcPr>
            <w:tcW w:w="2690" w:type="dxa"/>
            <w:gridSpan w:val="2"/>
            <w:shd w:val="clear" w:color="auto" w:fill="auto"/>
          </w:tcPr>
          <w:p w:rsidR="00D61EF0" w:rsidRDefault="00D61EF0" w:rsidP="00FF6823">
            <w:pPr>
              <w:rPr>
                <w:rFonts w:cstheme="minorHAnsi"/>
                <w:lang w:val="en-GB"/>
              </w:rPr>
            </w:pPr>
            <w:r>
              <w:t xml:space="preserve">The left handle  is moved inside the time slider and a search is submitted with the chosen dates. On the map, the retrieved </w:t>
            </w:r>
            <w:r>
              <w:lastRenderedPageBreak/>
              <w:t xml:space="preserve">products are displayed. </w:t>
            </w:r>
          </w:p>
        </w:tc>
        <w:tc>
          <w:tcPr>
            <w:tcW w:w="1559" w:type="dxa"/>
            <w:shd w:val="clear" w:color="auto" w:fill="00FF00"/>
            <w:vAlign w:val="center"/>
          </w:tcPr>
          <w:p w:rsidR="00D61EF0" w:rsidRDefault="00D61EF0" w:rsidP="00FF6823">
            <w:pPr>
              <w:spacing w:after="0"/>
              <w:jc w:val="center"/>
              <w:rPr>
                <w:rFonts w:cstheme="minorHAnsi"/>
                <w:i/>
                <w:sz w:val="14"/>
                <w:szCs w:val="14"/>
              </w:rPr>
            </w:pPr>
            <w:r>
              <w:rPr>
                <w:rFonts w:cstheme="minorHAnsi"/>
                <w:i/>
                <w:sz w:val="14"/>
                <w:szCs w:val="14"/>
              </w:rPr>
              <w:lastRenderedPageBreak/>
              <w:t>NGEO-WEBC-PFC-0247</w:t>
            </w:r>
          </w:p>
        </w:tc>
      </w:tr>
      <w:tr w:rsidR="00D61EF0" w:rsidTr="00AE5E00">
        <w:tc>
          <w:tcPr>
            <w:tcW w:w="865" w:type="dxa"/>
            <w:shd w:val="clear" w:color="auto" w:fill="auto"/>
            <w:vAlign w:val="center"/>
          </w:tcPr>
          <w:p w:rsidR="00D61EF0" w:rsidRDefault="00D61EF0" w:rsidP="00FF6823">
            <w:pPr>
              <w:spacing w:after="0"/>
              <w:jc w:val="center"/>
              <w:rPr>
                <w:i/>
                <w:sz w:val="14"/>
                <w:szCs w:val="14"/>
              </w:rPr>
            </w:pPr>
            <w:r>
              <w:rPr>
                <w:i/>
                <w:sz w:val="14"/>
                <w:szCs w:val="14"/>
              </w:rPr>
              <w:lastRenderedPageBreak/>
              <w:t>Step-</w:t>
            </w:r>
            <w:ins w:id="1485" w:author="Mokaddem Emna" w:date="2013-04-29T01:00:00Z">
              <w:r w:rsidR="009E41BC">
                <w:rPr>
                  <w:i/>
                  <w:sz w:val="14"/>
                  <w:szCs w:val="14"/>
                </w:rPr>
                <w:t>7</w:t>
              </w:r>
            </w:ins>
            <w:del w:id="1486" w:author="Mokaddem Emna" w:date="2013-04-29T00:59:00Z">
              <w:r w:rsidDel="00D034EE">
                <w:rPr>
                  <w:i/>
                  <w:sz w:val="14"/>
                  <w:szCs w:val="14"/>
                </w:rPr>
                <w:delText>5</w:delText>
              </w:r>
            </w:del>
            <w:r>
              <w:rPr>
                <w:i/>
                <w:sz w:val="14"/>
                <w:szCs w:val="14"/>
              </w:rPr>
              <w:t>0</w:t>
            </w:r>
          </w:p>
        </w:tc>
        <w:tc>
          <w:tcPr>
            <w:tcW w:w="3499" w:type="dxa"/>
            <w:gridSpan w:val="4"/>
            <w:shd w:val="clear" w:color="auto" w:fill="auto"/>
          </w:tcPr>
          <w:p w:rsidR="00D61EF0" w:rsidRDefault="00D61EF0" w:rsidP="00FF6823">
            <w:pPr>
              <w:rPr>
                <w:rFonts w:cstheme="minorHAnsi"/>
              </w:rPr>
            </w:pPr>
            <w:r>
              <w:t>Click on the right arrow of the time slider</w:t>
            </w:r>
            <w:ins w:id="1487" w:author="Mokaddem Emna" w:date="2013-04-29T01:00:00Z">
              <w:r w:rsidR="009E41BC">
                <w:t xml:space="preserve"> </w:t>
              </w:r>
            </w:ins>
            <w:ins w:id="1488" w:author="Mokaddem Emna" w:date="2013-04-29T01:02:00Z">
              <w:r w:rsidR="00ED0C6B">
                <w:t>untill April and May months are still be covered by the time range then release the mouse.</w:t>
              </w:r>
            </w:ins>
            <w:del w:id="1489" w:author="Mokaddem Emna" w:date="2013-04-29T01:00:00Z">
              <w:r w:rsidDel="009E41BC">
                <w:delText>.</w:delText>
              </w:r>
            </w:del>
          </w:p>
        </w:tc>
        <w:tc>
          <w:tcPr>
            <w:tcW w:w="2690" w:type="dxa"/>
            <w:gridSpan w:val="2"/>
            <w:shd w:val="clear" w:color="auto" w:fill="auto"/>
          </w:tcPr>
          <w:p w:rsidR="00D61EF0" w:rsidRDefault="00D61EF0" w:rsidP="00FF6823">
            <w:pPr>
              <w:spacing w:after="0"/>
              <w:rPr>
                <w:rFonts w:cstheme="minorHAnsi"/>
                <w:lang w:val="en-GB"/>
              </w:rPr>
            </w:pPr>
            <w:r>
              <w:t xml:space="preserve">The bar is moved to the right side inside the time slider and a search is submitted with the chosen dates. On the map, the retrieved products are displayed. </w:t>
            </w:r>
          </w:p>
        </w:tc>
        <w:tc>
          <w:tcPr>
            <w:tcW w:w="1559" w:type="dxa"/>
            <w:shd w:val="clear" w:color="auto" w:fill="00FF00"/>
            <w:vAlign w:val="center"/>
          </w:tcPr>
          <w:p w:rsidR="00D61EF0" w:rsidRDefault="00D61EF0" w:rsidP="00D61EF0">
            <w:pPr>
              <w:spacing w:after="0"/>
              <w:jc w:val="center"/>
              <w:rPr>
                <w:rFonts w:cstheme="minorHAnsi"/>
                <w:i/>
                <w:sz w:val="14"/>
                <w:szCs w:val="14"/>
              </w:rPr>
            </w:pPr>
            <w:r>
              <w:rPr>
                <w:rFonts w:cstheme="minorHAnsi"/>
                <w:i/>
                <w:sz w:val="14"/>
                <w:szCs w:val="14"/>
              </w:rPr>
              <w:t>NGEO-WEBC-PFC-0248</w:t>
            </w:r>
          </w:p>
        </w:tc>
      </w:tr>
      <w:tr w:rsidR="00D61EF0" w:rsidTr="00AE5E00">
        <w:tc>
          <w:tcPr>
            <w:tcW w:w="865" w:type="dxa"/>
            <w:shd w:val="clear" w:color="auto" w:fill="auto"/>
            <w:vAlign w:val="center"/>
          </w:tcPr>
          <w:p w:rsidR="00D61EF0" w:rsidRDefault="00D61EF0" w:rsidP="00FF6823">
            <w:pPr>
              <w:spacing w:after="0"/>
              <w:jc w:val="center"/>
              <w:rPr>
                <w:i/>
                <w:sz w:val="14"/>
                <w:szCs w:val="14"/>
              </w:rPr>
            </w:pPr>
            <w:r>
              <w:rPr>
                <w:i/>
                <w:sz w:val="14"/>
                <w:szCs w:val="14"/>
              </w:rPr>
              <w:t>Step-</w:t>
            </w:r>
            <w:ins w:id="1490" w:author="Mokaddem Emna" w:date="2013-04-29T01:00:00Z">
              <w:r w:rsidR="009E41BC">
                <w:rPr>
                  <w:i/>
                  <w:sz w:val="14"/>
                  <w:szCs w:val="14"/>
                </w:rPr>
                <w:t>8</w:t>
              </w:r>
            </w:ins>
            <w:del w:id="1491" w:author="Mokaddem Emna" w:date="2013-04-29T00:59:00Z">
              <w:r w:rsidDel="00D034EE">
                <w:rPr>
                  <w:i/>
                  <w:sz w:val="14"/>
                  <w:szCs w:val="14"/>
                </w:rPr>
                <w:delText>6</w:delText>
              </w:r>
            </w:del>
            <w:r>
              <w:rPr>
                <w:i/>
                <w:sz w:val="14"/>
                <w:szCs w:val="14"/>
              </w:rPr>
              <w:t>0</w:t>
            </w:r>
          </w:p>
        </w:tc>
        <w:tc>
          <w:tcPr>
            <w:tcW w:w="3499" w:type="dxa"/>
            <w:gridSpan w:val="4"/>
            <w:shd w:val="clear" w:color="auto" w:fill="auto"/>
          </w:tcPr>
          <w:p w:rsidR="00D61EF0" w:rsidRDefault="00D61EF0" w:rsidP="00FF6823">
            <w:r>
              <w:t>Click on the left arrow of the time slider</w:t>
            </w:r>
            <w:ins w:id="1492" w:author="Mokaddem Emna" w:date="2013-04-29T01:02:00Z">
              <w:r w:rsidR="0051794D">
                <w:t xml:space="preserve"> untill April and May months are still be covered by the time range then release the mouse.</w:t>
              </w:r>
            </w:ins>
            <w:del w:id="1493" w:author="Mokaddem Emna" w:date="2013-04-29T01:02:00Z">
              <w:r w:rsidDel="0051794D">
                <w:delText>.</w:delText>
              </w:r>
            </w:del>
          </w:p>
        </w:tc>
        <w:tc>
          <w:tcPr>
            <w:tcW w:w="2690" w:type="dxa"/>
            <w:gridSpan w:val="2"/>
            <w:shd w:val="clear" w:color="auto" w:fill="auto"/>
          </w:tcPr>
          <w:p w:rsidR="00D61EF0" w:rsidRDefault="00D61EF0" w:rsidP="00FF6823">
            <w:pPr>
              <w:spacing w:after="0"/>
            </w:pPr>
            <w:r>
              <w:t xml:space="preserve">The bar is moved to the right side inside the time slider and a search is submitted with the chosen dates. On the map, the retrieved products are displayed. </w:t>
            </w:r>
          </w:p>
        </w:tc>
        <w:tc>
          <w:tcPr>
            <w:tcW w:w="1559" w:type="dxa"/>
            <w:shd w:val="clear" w:color="auto" w:fill="00FF00"/>
            <w:vAlign w:val="center"/>
          </w:tcPr>
          <w:p w:rsidR="00D61EF0" w:rsidRDefault="00D61EF0" w:rsidP="00FF6823">
            <w:pPr>
              <w:spacing w:after="0"/>
              <w:jc w:val="center"/>
              <w:rPr>
                <w:rFonts w:cstheme="minorHAnsi"/>
                <w:i/>
                <w:sz w:val="14"/>
                <w:szCs w:val="14"/>
              </w:rPr>
            </w:pPr>
            <w:r>
              <w:rPr>
                <w:rFonts w:cstheme="minorHAnsi"/>
                <w:i/>
                <w:sz w:val="14"/>
                <w:szCs w:val="14"/>
              </w:rPr>
              <w:t>NGEO-WEBC-PFC-0249</w:t>
            </w:r>
          </w:p>
        </w:tc>
      </w:tr>
    </w:tbl>
    <w:p w:rsidR="00E16E38" w:rsidRDefault="00E16E38" w:rsidP="00E16E38">
      <w:pPr>
        <w:rPr>
          <w:rFonts w:ascii="Verdana" w:eastAsia="Times New Roman" w:hAnsi="Verdana" w:cs="Times New Roman"/>
          <w:caps/>
          <w:sz w:val="26"/>
          <w:szCs w:val="20"/>
          <w:lang w:val="en-US"/>
        </w:rPr>
      </w:pPr>
      <w:r>
        <w:br w:type="page"/>
      </w:r>
    </w:p>
    <w:p w:rsidR="00E16E38" w:rsidRDefault="00E16E38" w:rsidP="00E16E38">
      <w:pPr>
        <w:pStyle w:val="Titre3"/>
      </w:pPr>
      <w:bookmarkStart w:id="1494" w:name="_Toc355023316"/>
      <w:r>
        <w:lastRenderedPageBreak/>
        <w:t>NGEO-WEBC-VTP-0250</w:t>
      </w:r>
      <w:bookmarkEnd w:id="1494"/>
    </w:p>
    <w:tbl>
      <w:tblPr>
        <w:tblW w:w="4500" w:type="pct"/>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E16E38" w:rsidRPr="007C2567" w:rsidTr="00E61BC8">
        <w:tc>
          <w:tcPr>
            <w:tcW w:w="8613" w:type="dxa"/>
            <w:gridSpan w:val="8"/>
            <w:tcBorders>
              <w:top w:val="single" w:sz="2" w:space="0" w:color="auto"/>
              <w:bottom w:val="single" w:sz="6" w:space="0" w:color="auto"/>
            </w:tcBorders>
            <w:shd w:val="clear" w:color="auto" w:fill="548DD4" w:themeFill="text2" w:themeFillTint="99"/>
          </w:tcPr>
          <w:p w:rsidR="00E16E38" w:rsidRPr="007C2567" w:rsidRDefault="00E16E38" w:rsidP="00E61BC8">
            <w:pPr>
              <w:spacing w:after="0"/>
              <w:jc w:val="center"/>
              <w:rPr>
                <w:b/>
                <w:color w:val="FFFFFF"/>
                <w:szCs w:val="18"/>
                <w:lang w:val="en-US"/>
              </w:rPr>
            </w:pPr>
            <w:r w:rsidRPr="007C2567">
              <w:rPr>
                <w:b/>
                <w:color w:val="FFFFFF"/>
                <w:szCs w:val="18"/>
                <w:lang w:val="en-US"/>
              </w:rPr>
              <w:t>NGEO VALIDATION TEST  RESULT</w:t>
            </w:r>
          </w:p>
        </w:tc>
      </w:tr>
      <w:tr w:rsidR="00E16E38" w:rsidRPr="007C2567" w:rsidTr="00E61BC8">
        <w:tc>
          <w:tcPr>
            <w:tcW w:w="1607" w:type="dxa"/>
            <w:gridSpan w:val="2"/>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Identifier</w:t>
            </w:r>
          </w:p>
        </w:tc>
        <w:tc>
          <w:tcPr>
            <w:tcW w:w="1903" w:type="dxa"/>
            <w:tcBorders>
              <w:top w:val="single" w:sz="6" w:space="0" w:color="auto"/>
            </w:tcBorders>
            <w:shd w:val="clear" w:color="auto" w:fill="auto"/>
          </w:tcPr>
          <w:p w:rsidR="00E16E38" w:rsidRPr="007C2567" w:rsidRDefault="00E16E38" w:rsidP="00E61BC8">
            <w:pPr>
              <w:spacing w:after="0"/>
              <w:rPr>
                <w:color w:val="548DD4"/>
                <w:sz w:val="16"/>
                <w:szCs w:val="16"/>
              </w:rPr>
            </w:pPr>
            <w:r>
              <w:rPr>
                <w:color w:val="548DD4"/>
                <w:sz w:val="16"/>
                <w:szCs w:val="16"/>
              </w:rPr>
              <w:t>NGEO-CTRL-VTP-0250</w:t>
            </w:r>
          </w:p>
        </w:tc>
        <w:tc>
          <w:tcPr>
            <w:tcW w:w="1134" w:type="dxa"/>
            <w:gridSpan w:val="3"/>
            <w:tcBorders>
              <w:top w:val="single" w:sz="6" w:space="0" w:color="auto"/>
            </w:tcBorders>
            <w:shd w:val="clear" w:color="auto" w:fill="548DD4" w:themeFill="text2" w:themeFillTint="99"/>
          </w:tcPr>
          <w:p w:rsidR="00E16E38" w:rsidRPr="007C2567" w:rsidRDefault="00E16E38" w:rsidP="00E61BC8">
            <w:pPr>
              <w:spacing w:after="0"/>
              <w:jc w:val="center"/>
              <w:rPr>
                <w:b/>
                <w:color w:val="FFFFFF"/>
                <w:sz w:val="14"/>
                <w:szCs w:val="14"/>
              </w:rPr>
            </w:pPr>
            <w:r w:rsidRPr="007C2567">
              <w:rPr>
                <w:b/>
                <w:color w:val="FFFFFF"/>
                <w:sz w:val="14"/>
                <w:szCs w:val="14"/>
              </w:rPr>
              <w:t>Test Title</w:t>
            </w:r>
          </w:p>
        </w:tc>
        <w:tc>
          <w:tcPr>
            <w:tcW w:w="3969" w:type="dxa"/>
            <w:gridSpan w:val="2"/>
            <w:tcBorders>
              <w:top w:val="single" w:sz="6" w:space="0" w:color="auto"/>
            </w:tcBorders>
            <w:shd w:val="clear" w:color="auto" w:fill="auto"/>
          </w:tcPr>
          <w:p w:rsidR="00E16E38" w:rsidRPr="007C2567" w:rsidRDefault="00E16E38" w:rsidP="00E61BC8">
            <w:pPr>
              <w:spacing w:after="0"/>
              <w:rPr>
                <w:color w:val="548DD4"/>
                <w:sz w:val="16"/>
                <w:szCs w:val="16"/>
                <w:lang w:val="en-US"/>
              </w:rPr>
            </w:pPr>
            <w:r>
              <w:rPr>
                <w:i/>
                <w:color w:val="548DD4"/>
                <w:sz w:val="16"/>
                <w:szCs w:val="16"/>
                <w:u w:val="single"/>
              </w:rPr>
              <w:t>User Preferences</w:t>
            </w:r>
            <w:r w:rsidRPr="00070974">
              <w:rPr>
                <w:i/>
                <w:color w:val="548DD4"/>
                <w:sz w:val="16"/>
                <w:szCs w:val="16"/>
                <w:u w:val="single"/>
              </w:rPr>
              <w:t xml:space="preserve"> </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Result</w:t>
            </w:r>
          </w:p>
        </w:tc>
      </w:tr>
      <w:tr w:rsidR="00E16E38" w:rsidRPr="007C2567" w:rsidTr="00E61BC8">
        <w:tc>
          <w:tcPr>
            <w:tcW w:w="8613" w:type="dxa"/>
            <w:gridSpan w:val="8"/>
            <w:shd w:val="clear" w:color="auto" w:fill="47F62A"/>
          </w:tcPr>
          <w:p w:rsidR="00E16E38" w:rsidRPr="007C2567" w:rsidRDefault="00E16E38" w:rsidP="00E61BC8">
            <w:pPr>
              <w:spacing w:after="0"/>
              <w:jc w:val="center"/>
              <w:rPr>
                <w:b/>
                <w:color w:val="548DD4"/>
                <w:sz w:val="28"/>
                <w:szCs w:val="28"/>
                <w:lang w:val="en-US"/>
              </w:rPr>
            </w:pPr>
            <w:r w:rsidRPr="007C2567">
              <w:rPr>
                <w:b/>
                <w:sz w:val="28"/>
                <w:szCs w:val="28"/>
                <w:lang w:val="en-US"/>
              </w:rPr>
              <w:t>PASS</w:t>
            </w:r>
          </w:p>
        </w:tc>
      </w:tr>
      <w:tr w:rsidR="00E16E38" w:rsidRPr="007C2567" w:rsidTr="00E61BC8">
        <w:tc>
          <w:tcPr>
            <w:tcW w:w="4306" w:type="dxa"/>
            <w:gridSpan w:val="4"/>
            <w:shd w:val="clear" w:color="auto" w:fill="A6A6A6"/>
          </w:tcPr>
          <w:p w:rsidR="00E16E38" w:rsidRPr="007C2567" w:rsidRDefault="00E16E38" w:rsidP="00E61BC8">
            <w:pPr>
              <w:spacing w:after="0"/>
              <w:rPr>
                <w:sz w:val="14"/>
                <w:szCs w:val="14"/>
              </w:rPr>
            </w:pPr>
            <w:r w:rsidRPr="007C2567">
              <w:rPr>
                <w:b/>
                <w:sz w:val="14"/>
                <w:szCs w:val="14"/>
                <w:lang w:val="en-US"/>
              </w:rPr>
              <w:t xml:space="preserve">Versions </w:t>
            </w:r>
          </w:p>
        </w:tc>
        <w:tc>
          <w:tcPr>
            <w:tcW w:w="4307" w:type="dxa"/>
            <w:gridSpan w:val="4"/>
            <w:shd w:val="clear" w:color="auto" w:fill="A6A6A6"/>
          </w:tcPr>
          <w:p w:rsidR="00E16E38" w:rsidRPr="007C2567" w:rsidRDefault="00E16E38" w:rsidP="00E61BC8">
            <w:pPr>
              <w:spacing w:after="0"/>
              <w:rPr>
                <w:sz w:val="14"/>
                <w:szCs w:val="14"/>
              </w:rPr>
            </w:pPr>
            <w:r w:rsidRPr="007C2567">
              <w:rPr>
                <w:sz w:val="14"/>
                <w:szCs w:val="14"/>
              </w:rPr>
              <w:t>Execution info</w:t>
            </w:r>
          </w:p>
        </w:tc>
      </w:tr>
      <w:tr w:rsidR="00E16E38" w:rsidRPr="007C2567" w:rsidTr="00E61BC8">
        <w:trPr>
          <w:trHeight w:val="457"/>
        </w:trPr>
        <w:tc>
          <w:tcPr>
            <w:tcW w:w="4306" w:type="dxa"/>
            <w:gridSpan w:val="4"/>
            <w:shd w:val="clear" w:color="auto" w:fill="FFFFFF" w:themeFill="background1"/>
          </w:tcPr>
          <w:p w:rsidR="00E16E38" w:rsidRPr="007C2567" w:rsidRDefault="00E16E38" w:rsidP="00E61BC8">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E16E38" w:rsidRPr="007C2567" w:rsidRDefault="00E16E38" w:rsidP="00E61BC8">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E16E38" w:rsidRPr="007C2567" w:rsidRDefault="00E16E38" w:rsidP="00E61BC8">
            <w:pPr>
              <w:spacing w:after="0"/>
              <w:rPr>
                <w:color w:val="548DD4"/>
                <w:sz w:val="16"/>
                <w:szCs w:val="16"/>
                <w:lang w:val="en-US"/>
              </w:rPr>
            </w:pPr>
            <w:r w:rsidRPr="007C2567">
              <w:rPr>
                <w:color w:val="548DD4"/>
                <w:sz w:val="16"/>
                <w:szCs w:val="16"/>
                <w:lang w:val="en-US"/>
              </w:rPr>
              <w:t>Tool1 version:</w:t>
            </w:r>
          </w:p>
          <w:p w:rsidR="00E16E38" w:rsidRPr="007C2567" w:rsidRDefault="00E16E38" w:rsidP="00E61BC8">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E16E38" w:rsidRPr="00C669E1" w:rsidRDefault="00E16E38" w:rsidP="00E61BC8">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E16E38" w:rsidRPr="007C2567" w:rsidRDefault="00E16E38" w:rsidP="00E61BC8">
            <w:pPr>
              <w:spacing w:after="0"/>
              <w:rPr>
                <w:color w:val="548DD4"/>
                <w:sz w:val="16"/>
                <w:szCs w:val="16"/>
                <w:lang w:val="en-US"/>
              </w:rPr>
            </w:pPr>
            <w:r w:rsidRPr="007C2567">
              <w:rPr>
                <w:color w:val="548DD4"/>
                <w:sz w:val="16"/>
                <w:szCs w:val="16"/>
                <w:lang w:val="en-US"/>
              </w:rPr>
              <w:t>User: no authentication for V1</w:t>
            </w:r>
          </w:p>
          <w:p w:rsidR="00E16E38" w:rsidRPr="007C2567" w:rsidRDefault="00E16E38" w:rsidP="00E61BC8">
            <w:pPr>
              <w:spacing w:after="0"/>
              <w:rPr>
                <w:color w:val="548DD4"/>
                <w:sz w:val="16"/>
                <w:szCs w:val="16"/>
                <w:lang w:val="en-US"/>
              </w:rPr>
            </w:pPr>
            <w:r w:rsidRPr="007C2567">
              <w:rPr>
                <w:color w:val="548DD4"/>
                <w:sz w:val="16"/>
                <w:szCs w:val="16"/>
                <w:lang w:val="en-US"/>
              </w:rPr>
              <w:t>Hostname: localhost (nodejs server)</w:t>
            </w:r>
          </w:p>
          <w:p w:rsidR="00E16E38" w:rsidRPr="007C2567" w:rsidRDefault="00E16E38" w:rsidP="00E61BC8">
            <w:pPr>
              <w:spacing w:after="0"/>
              <w:rPr>
                <w:b/>
                <w:sz w:val="14"/>
                <w:szCs w:val="14"/>
              </w:rPr>
            </w:pPr>
            <w:r w:rsidRPr="007C2567">
              <w:rPr>
                <w:color w:val="548DD4"/>
                <w:sz w:val="16"/>
                <w:szCs w:val="16"/>
                <w:lang w:val="en-US"/>
              </w:rPr>
              <w:t>Chrome/FireFox/IE9</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Paths</w:t>
            </w:r>
          </w:p>
        </w:tc>
      </w:tr>
      <w:tr w:rsidR="00E16E38" w:rsidRPr="007C2567" w:rsidTr="00E61BC8">
        <w:tc>
          <w:tcPr>
            <w:tcW w:w="8613" w:type="dxa"/>
            <w:gridSpan w:val="8"/>
            <w:shd w:val="clear" w:color="auto" w:fill="auto"/>
          </w:tcPr>
          <w:p w:rsidR="00E16E38" w:rsidRPr="007C2567" w:rsidRDefault="00E16E38" w:rsidP="00E61BC8">
            <w:pPr>
              <w:spacing w:after="0"/>
              <w:rPr>
                <w:color w:val="548DD4"/>
                <w:sz w:val="16"/>
                <w:szCs w:val="16"/>
                <w:lang w:val="en-US"/>
              </w:rPr>
            </w:pPr>
            <w:r w:rsidRPr="007C2567">
              <w:rPr>
                <w:color w:val="548DD4"/>
                <w:sz w:val="16"/>
                <w:szCs w:val="16"/>
                <w:lang w:val="en-US"/>
              </w:rPr>
              <w:t>Input path:</w:t>
            </w:r>
          </w:p>
          <w:p w:rsidR="00E16E38" w:rsidRPr="007C2567" w:rsidRDefault="00E16E38" w:rsidP="00E61BC8">
            <w:pPr>
              <w:spacing w:after="0"/>
              <w:rPr>
                <w:color w:val="548DD4"/>
                <w:sz w:val="16"/>
                <w:szCs w:val="16"/>
                <w:lang w:val="en-US"/>
              </w:rPr>
            </w:pPr>
            <w:r w:rsidRPr="007C2567">
              <w:rPr>
                <w:color w:val="548DD4"/>
                <w:sz w:val="16"/>
                <w:szCs w:val="16"/>
                <w:lang w:val="en-US"/>
              </w:rPr>
              <w:t>Output path:</w:t>
            </w:r>
          </w:p>
        </w:tc>
      </w:tr>
      <w:tr w:rsidR="00E16E38" w:rsidRPr="007C2567" w:rsidTr="00E61BC8">
        <w:tc>
          <w:tcPr>
            <w:tcW w:w="8613" w:type="dxa"/>
            <w:gridSpan w:val="8"/>
            <w:shd w:val="clear" w:color="auto" w:fill="A6A6A6"/>
          </w:tcPr>
          <w:p w:rsidR="00E16E38" w:rsidRPr="007C2567" w:rsidRDefault="00E16E38" w:rsidP="00E61BC8">
            <w:pPr>
              <w:spacing w:after="0"/>
              <w:rPr>
                <w:sz w:val="14"/>
                <w:szCs w:val="14"/>
              </w:rPr>
            </w:pPr>
            <w:r w:rsidRPr="007C2567">
              <w:rPr>
                <w:b/>
                <w:sz w:val="14"/>
                <w:szCs w:val="14"/>
              </w:rPr>
              <w:t>Evidences</w:t>
            </w:r>
          </w:p>
        </w:tc>
      </w:tr>
      <w:tr w:rsidR="00E16E38" w:rsidRPr="007C2567" w:rsidTr="00E61BC8">
        <w:tc>
          <w:tcPr>
            <w:tcW w:w="8613" w:type="dxa"/>
            <w:gridSpan w:val="8"/>
            <w:shd w:val="clear" w:color="auto" w:fill="auto"/>
          </w:tcPr>
          <w:p w:rsidR="007478BF" w:rsidRDefault="007478BF" w:rsidP="007F2C95">
            <w:pPr>
              <w:spacing w:after="0"/>
            </w:pPr>
            <w:r>
              <w:rPr>
                <w:noProof/>
                <w:lang w:val="fr-FR" w:eastAsia="fr-FR"/>
              </w:rPr>
              <w:drawing>
                <wp:inline distT="0" distB="0" distL="0" distR="0" wp14:anchorId="2ED38675" wp14:editId="03D9F4EC">
                  <wp:extent cx="5332095" cy="1459865"/>
                  <wp:effectExtent l="0" t="0" r="1905" b="698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50.PNG"/>
                          <pic:cNvPicPr/>
                        </pic:nvPicPr>
                        <pic:blipFill>
                          <a:blip r:embed="rId131" cstate="email">
                            <a:extLst>
                              <a:ext uri="{28A0092B-C50C-407E-A947-70E740481C1C}">
                                <a14:useLocalDpi xmlns:a14="http://schemas.microsoft.com/office/drawing/2010/main" val="0"/>
                              </a:ext>
                            </a:extLst>
                          </a:blip>
                          <a:stretch>
                            <a:fillRect/>
                          </a:stretch>
                        </pic:blipFill>
                        <pic:spPr>
                          <a:xfrm>
                            <a:off x="0" y="0"/>
                            <a:ext cx="5332095" cy="1459865"/>
                          </a:xfrm>
                          <a:prstGeom prst="rect">
                            <a:avLst/>
                          </a:prstGeom>
                        </pic:spPr>
                      </pic:pic>
                    </a:graphicData>
                  </a:graphic>
                </wp:inline>
              </w:drawing>
            </w:r>
          </w:p>
          <w:p w:rsidR="007478BF" w:rsidRDefault="007478BF" w:rsidP="007F2C95">
            <w:pPr>
              <w:spacing w:after="0"/>
            </w:pPr>
            <w:r>
              <w:rPr>
                <w:noProof/>
                <w:lang w:val="fr-FR" w:eastAsia="fr-FR"/>
              </w:rPr>
              <w:drawing>
                <wp:inline distT="0" distB="0" distL="0" distR="0" wp14:anchorId="27A1A31C" wp14:editId="7EFB257C">
                  <wp:extent cx="5332095" cy="1430020"/>
                  <wp:effectExtent l="0" t="0" r="1905"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51.PNG"/>
                          <pic:cNvPicPr/>
                        </pic:nvPicPr>
                        <pic:blipFill>
                          <a:blip r:embed="rId132" cstate="email">
                            <a:extLst>
                              <a:ext uri="{28A0092B-C50C-407E-A947-70E740481C1C}">
                                <a14:useLocalDpi xmlns:a14="http://schemas.microsoft.com/office/drawing/2010/main" val="0"/>
                              </a:ext>
                            </a:extLst>
                          </a:blip>
                          <a:stretch>
                            <a:fillRect/>
                          </a:stretch>
                        </pic:blipFill>
                        <pic:spPr>
                          <a:xfrm>
                            <a:off x="0" y="0"/>
                            <a:ext cx="5332095" cy="1430020"/>
                          </a:xfrm>
                          <a:prstGeom prst="rect">
                            <a:avLst/>
                          </a:prstGeom>
                        </pic:spPr>
                      </pic:pic>
                    </a:graphicData>
                  </a:graphic>
                </wp:inline>
              </w:drawing>
            </w:r>
          </w:p>
          <w:p w:rsidR="007478BF" w:rsidRDefault="007478BF" w:rsidP="00AE5E00">
            <w:pPr>
              <w:spacing w:after="0"/>
              <w:jc w:val="center"/>
            </w:pPr>
            <w:r>
              <w:rPr>
                <w:noProof/>
                <w:lang w:val="fr-FR" w:eastAsia="fr-FR"/>
              </w:rPr>
              <w:drawing>
                <wp:inline distT="0" distB="0" distL="0" distR="0" wp14:anchorId="697572C4" wp14:editId="59C0C1C3">
                  <wp:extent cx="3180522" cy="3301916"/>
                  <wp:effectExtent l="0" t="0" r="127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53a.PNG"/>
                          <pic:cNvPicPr/>
                        </pic:nvPicPr>
                        <pic:blipFill>
                          <a:blip r:embed="rId133" cstate="email">
                            <a:extLst>
                              <a:ext uri="{28A0092B-C50C-407E-A947-70E740481C1C}">
                                <a14:useLocalDpi xmlns:a14="http://schemas.microsoft.com/office/drawing/2010/main" val="0"/>
                              </a:ext>
                            </a:extLst>
                          </a:blip>
                          <a:stretch>
                            <a:fillRect/>
                          </a:stretch>
                        </pic:blipFill>
                        <pic:spPr>
                          <a:xfrm>
                            <a:off x="0" y="0"/>
                            <a:ext cx="3179488" cy="3300843"/>
                          </a:xfrm>
                          <a:prstGeom prst="rect">
                            <a:avLst/>
                          </a:prstGeom>
                        </pic:spPr>
                      </pic:pic>
                    </a:graphicData>
                  </a:graphic>
                </wp:inline>
              </w:drawing>
            </w:r>
          </w:p>
          <w:p w:rsidR="007478BF" w:rsidRDefault="007478BF" w:rsidP="00AE5E00">
            <w:pPr>
              <w:spacing w:after="0"/>
              <w:jc w:val="center"/>
            </w:pPr>
            <w:r>
              <w:rPr>
                <w:noProof/>
                <w:lang w:val="fr-FR" w:eastAsia="fr-FR"/>
              </w:rPr>
              <w:lastRenderedPageBreak/>
              <w:drawing>
                <wp:inline distT="0" distB="0" distL="0" distR="0" wp14:anchorId="449A75F3" wp14:editId="74ABC4F7">
                  <wp:extent cx="4317559" cy="2024322"/>
                  <wp:effectExtent l="0" t="0" r="6985"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53b.PNG"/>
                          <pic:cNvPicPr/>
                        </pic:nvPicPr>
                        <pic:blipFill>
                          <a:blip r:embed="rId134" cstate="email">
                            <a:extLst>
                              <a:ext uri="{28A0092B-C50C-407E-A947-70E740481C1C}">
                                <a14:useLocalDpi xmlns:a14="http://schemas.microsoft.com/office/drawing/2010/main" val="0"/>
                              </a:ext>
                            </a:extLst>
                          </a:blip>
                          <a:stretch>
                            <a:fillRect/>
                          </a:stretch>
                        </pic:blipFill>
                        <pic:spPr>
                          <a:xfrm>
                            <a:off x="0" y="0"/>
                            <a:ext cx="4323241" cy="2026986"/>
                          </a:xfrm>
                          <a:prstGeom prst="rect">
                            <a:avLst/>
                          </a:prstGeom>
                        </pic:spPr>
                      </pic:pic>
                    </a:graphicData>
                  </a:graphic>
                </wp:inline>
              </w:drawing>
            </w:r>
          </w:p>
          <w:p w:rsidR="007F2C95" w:rsidRPr="007C2567" w:rsidRDefault="007478BF" w:rsidP="00AE5E00">
            <w:pPr>
              <w:spacing w:after="0"/>
              <w:jc w:val="center"/>
              <w:rPr>
                <w:color w:val="548DD4"/>
                <w:sz w:val="16"/>
                <w:szCs w:val="16"/>
                <w:lang w:val="en-US"/>
              </w:rPr>
            </w:pPr>
            <w:r>
              <w:rPr>
                <w:noProof/>
                <w:lang w:val="fr-FR" w:eastAsia="fr-FR"/>
              </w:rPr>
              <w:drawing>
                <wp:inline distT="0" distB="0" distL="0" distR="0" wp14:anchorId="28A8E4DB" wp14:editId="72607F52">
                  <wp:extent cx="4603806" cy="1889331"/>
                  <wp:effectExtent l="0" t="0" r="6350"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53c.PNG"/>
                          <pic:cNvPicPr/>
                        </pic:nvPicPr>
                        <pic:blipFill>
                          <a:blip r:embed="rId135" cstate="email">
                            <a:extLst>
                              <a:ext uri="{28A0092B-C50C-407E-A947-70E740481C1C}">
                                <a14:useLocalDpi xmlns:a14="http://schemas.microsoft.com/office/drawing/2010/main" val="0"/>
                              </a:ext>
                            </a:extLst>
                          </a:blip>
                          <a:stretch>
                            <a:fillRect/>
                          </a:stretch>
                        </pic:blipFill>
                        <pic:spPr>
                          <a:xfrm>
                            <a:off x="0" y="0"/>
                            <a:ext cx="4601018" cy="1888187"/>
                          </a:xfrm>
                          <a:prstGeom prst="rect">
                            <a:avLst/>
                          </a:prstGeom>
                        </pic:spPr>
                      </pic:pic>
                    </a:graphicData>
                  </a:graphic>
                </wp:inline>
              </w:drawing>
            </w: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Pr="00544FC8" w:rsidRDefault="00E16E38" w:rsidP="00E61BC8">
            <w:pPr>
              <w:spacing w:after="0"/>
              <w:jc w:val="center"/>
              <w:rPr>
                <w:i/>
                <w:sz w:val="14"/>
                <w:szCs w:val="14"/>
              </w:rPr>
            </w:pPr>
            <w:r w:rsidRPr="003C0A28">
              <w:rPr>
                <w:rFonts w:cstheme="minorHAnsi"/>
                <w:i/>
                <w:sz w:val="14"/>
                <w:szCs w:val="14"/>
              </w:rPr>
              <w:lastRenderedPageBreak/>
              <w:t>Step-10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057FF1" w:rsidRDefault="00E16E38" w:rsidP="00E61BC8">
            <w:pPr>
              <w:spacing w:after="0"/>
            </w:pPr>
            <w:r>
              <w:t>Launch the application with the choosen browser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135F0F" w:rsidRDefault="00E16E38" w:rsidP="00E61BC8">
            <w:pPr>
              <w:spacing w:after="0"/>
            </w:pPr>
            <w:r>
              <w:t>The web client is launched</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Pr="0056181B" w:rsidRDefault="00E16E38" w:rsidP="00E61BC8">
            <w:pPr>
              <w:spacing w:after="0"/>
              <w:jc w:val="center"/>
              <w:rPr>
                <w:i/>
                <w:sz w:val="14"/>
                <w:szCs w:val="14"/>
              </w:rPr>
            </w:pPr>
          </w:p>
        </w:tc>
      </w:tr>
      <w:tr w:rsidR="00E16E38" w:rsidRPr="00732447"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Step-2</w:t>
            </w:r>
            <w:r w:rsidRPr="005D1206">
              <w:rPr>
                <w:i/>
                <w:sz w:val="14"/>
                <w:szCs w:val="14"/>
              </w:rPr>
              <w:t>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pPr>
            <w:r>
              <w:t xml:space="preserve">Click on the “Datasets” button on the toolbar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52026E" w:rsidRDefault="00E16E38" w:rsidP="00E61BC8">
            <w:pPr>
              <w:spacing w:after="0"/>
            </w:pPr>
            <w:r>
              <w:t xml:space="preserve">The datasets selection widget is displayed </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Pr="009B26D3" w:rsidRDefault="00E16E38" w:rsidP="00E61BC8">
            <w:pPr>
              <w:spacing w:after="0"/>
              <w:jc w:val="center"/>
              <w:rPr>
                <w:i/>
                <w:sz w:val="14"/>
                <w:szCs w:val="14"/>
                <w:lang w:val="en-GB"/>
              </w:rPr>
            </w:pPr>
          </w:p>
        </w:tc>
      </w:tr>
      <w:tr w:rsidR="00E16E38" w:rsidRPr="004E5884"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pPr>
            <w:r>
              <w:t xml:space="preserve">Click on the dataset ítem in the list to select a dataset. </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Pr="00135F0F" w:rsidRDefault="00E16E38" w:rsidP="00E61BC8">
            <w:pPr>
              <w:spacing w:after="0"/>
            </w:pPr>
            <w:r>
              <w:t xml:space="preserve">The dataset is selected. Its identifier is displayed in the bottom of the map. </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Default="00E16E38" w:rsidP="00E61BC8">
            <w:pPr>
              <w:spacing w:after="0"/>
              <w:jc w:val="center"/>
              <w:rPr>
                <w:rFonts w:cstheme="minorHAnsi"/>
                <w:i/>
                <w:sz w:val="14"/>
                <w:szCs w:val="14"/>
              </w:rPr>
            </w:pP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Step-40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rFonts w:cstheme="minorHAnsi"/>
              </w:rPr>
            </w:pPr>
            <w:r>
              <w:t>Click on ‘My Account’ menu</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rFonts w:cstheme="minorHAnsi"/>
                <w:lang w:val="en-GB"/>
              </w:rPr>
            </w:pPr>
            <w:r>
              <w:t>The ‘Download Managers’, ‘Data Access Requests’, ‘Inquiries’ and ‘User Preferences’ tabs are displayed.</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Default="00E16E38" w:rsidP="00E61BC8">
            <w:pPr>
              <w:spacing w:after="0"/>
              <w:jc w:val="center"/>
              <w:rPr>
                <w:rFonts w:cstheme="minorHAnsi"/>
                <w:i/>
                <w:sz w:val="14"/>
                <w:szCs w:val="14"/>
              </w:rPr>
            </w:pP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Step-50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rFonts w:cstheme="minorHAnsi"/>
              </w:rPr>
            </w:pPr>
            <w:r>
              <w:t>Click on the ‘User Preferences’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rPr>
                <w:rFonts w:cstheme="minorHAnsi"/>
                <w:lang w:val="en-GB"/>
              </w:rPr>
            </w:pPr>
            <w:r>
              <w:t xml:space="preserve">The list of selected preferences is displayed and the dataset which has been selected is displayed. </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Default="00E16E38" w:rsidP="00E61BC8">
            <w:pPr>
              <w:spacing w:after="0"/>
              <w:jc w:val="center"/>
              <w:rPr>
                <w:rFonts w:cstheme="minorHAnsi"/>
                <w:i/>
                <w:sz w:val="14"/>
                <w:szCs w:val="14"/>
              </w:rPr>
            </w:pPr>
            <w:r>
              <w:rPr>
                <w:rFonts w:cstheme="minorHAnsi"/>
                <w:i/>
                <w:sz w:val="14"/>
                <w:szCs w:val="14"/>
              </w:rPr>
              <w:t>NGEO-WEBC-PFC-0250</w:t>
            </w: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Step-60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pPr>
            <w:r>
              <w:t>Click on ‘Data Services Area’ menu</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pPr>
            <w:r>
              <w:t>The datasets selection widget is displayed</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Default="00E16E38" w:rsidP="00E61BC8">
            <w:pPr>
              <w:spacing w:after="0"/>
              <w:jc w:val="center"/>
              <w:rPr>
                <w:rFonts w:cstheme="minorHAnsi"/>
                <w:i/>
                <w:sz w:val="14"/>
                <w:szCs w:val="14"/>
              </w:rPr>
            </w:pP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Step-70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pPr>
            <w:r>
              <w:t>Click on the “Background” button on the toolbar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pPr>
            <w:r>
              <w:t>The list of background layers is displayed, the first one is selected by default.</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Default="00E16E38" w:rsidP="00E61BC8">
            <w:pPr>
              <w:spacing w:after="0"/>
              <w:jc w:val="center"/>
              <w:rPr>
                <w:rFonts w:cstheme="minorHAnsi"/>
                <w:i/>
                <w:sz w:val="14"/>
                <w:szCs w:val="14"/>
              </w:rPr>
            </w:pP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Step-80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pPr>
            <w:r>
              <w:t>Check the checkbox of a background layer different of the default one.</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pPr>
            <w:r>
              <w:t>The map background layer is updated.</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Default="00E16E38" w:rsidP="00E61BC8">
            <w:pPr>
              <w:spacing w:after="0"/>
              <w:jc w:val="center"/>
              <w:rPr>
                <w:rFonts w:cstheme="minorHAnsi"/>
                <w:i/>
                <w:sz w:val="14"/>
                <w:szCs w:val="14"/>
              </w:rPr>
            </w:pP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lastRenderedPageBreak/>
              <w:t>Step-90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pPr>
            <w:r>
              <w:t>Click on the ‘My Account’ menu</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pPr>
            <w:r>
              <w:t xml:space="preserve">The ‘User Preferences’ tab is displayed. The list of selected preferences is displayed and the background layer which has been selected is displayed. </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Default="00E16E38" w:rsidP="00E61BC8">
            <w:pPr>
              <w:spacing w:after="0"/>
              <w:jc w:val="center"/>
              <w:rPr>
                <w:rFonts w:cstheme="minorHAnsi"/>
                <w:i/>
                <w:sz w:val="14"/>
                <w:szCs w:val="14"/>
              </w:rPr>
            </w:pPr>
            <w:r>
              <w:rPr>
                <w:rFonts w:cstheme="minorHAnsi"/>
                <w:i/>
                <w:sz w:val="14"/>
                <w:szCs w:val="14"/>
              </w:rPr>
              <w:t>NGEO-WEBC-PFC-0251</w:t>
            </w: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Step-100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pPr>
            <w:r>
              <w:t>Launch the application in a new window or tab of the same used browser.</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pPr>
            <w:r>
              <w:t>The application is launched</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Default="00E16E38" w:rsidP="00E61BC8">
            <w:pPr>
              <w:spacing w:after="0"/>
              <w:jc w:val="center"/>
              <w:rPr>
                <w:rFonts w:cstheme="minorHAnsi"/>
                <w:i/>
                <w:sz w:val="14"/>
                <w:szCs w:val="14"/>
              </w:rPr>
            </w:pP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Step-110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pPr>
            <w:r>
              <w:t>Open the dataset selection widget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pPr>
            <w:r>
              <w:t>The last selected dataset is selected.</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Default="00E16E38" w:rsidP="00E61BC8">
            <w:pPr>
              <w:spacing w:after="0"/>
              <w:jc w:val="center"/>
              <w:rPr>
                <w:rFonts w:cstheme="minorHAnsi"/>
                <w:i/>
                <w:sz w:val="14"/>
                <w:szCs w:val="14"/>
              </w:rPr>
            </w:pPr>
            <w:r>
              <w:rPr>
                <w:rFonts w:cstheme="minorHAnsi"/>
                <w:i/>
                <w:sz w:val="14"/>
                <w:szCs w:val="14"/>
              </w:rPr>
              <w:t>NGEO-WEBC-PFC-0253</w:t>
            </w: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sidRPr="0085035D">
              <w:rPr>
                <w:i/>
                <w:sz w:val="14"/>
                <w:szCs w:val="14"/>
              </w:rPr>
              <w:t>Step-120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pPr>
            <w:r>
              <w:t>Open the backgound selection widget</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pPr>
            <w:r>
              <w:t>The last selected backgound layer is selected</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Default="00E16E38" w:rsidP="00E61BC8">
            <w:pPr>
              <w:spacing w:after="0"/>
              <w:jc w:val="center"/>
              <w:rPr>
                <w:rFonts w:cstheme="minorHAnsi"/>
                <w:i/>
                <w:sz w:val="14"/>
                <w:szCs w:val="14"/>
              </w:rPr>
            </w:pPr>
            <w:r>
              <w:rPr>
                <w:rFonts w:cstheme="minorHAnsi"/>
                <w:i/>
                <w:sz w:val="14"/>
                <w:szCs w:val="14"/>
              </w:rPr>
              <w:t>NGEO-WEBC-PFC-0253</w:t>
            </w:r>
          </w:p>
        </w:tc>
      </w:tr>
      <w:tr w:rsidR="00E16E38" w:rsidRPr="0056181B" w:rsidTr="00AE5E00">
        <w:tc>
          <w:tcPr>
            <w:tcW w:w="865" w:type="dxa"/>
            <w:tcBorders>
              <w:top w:val="single" w:sz="6" w:space="0" w:color="auto"/>
              <w:left w:val="single" w:sz="2" w:space="0" w:color="auto"/>
              <w:bottom w:val="single" w:sz="6" w:space="0" w:color="auto"/>
              <w:right w:val="single" w:sz="6" w:space="0" w:color="auto"/>
            </w:tcBorders>
            <w:shd w:val="clear" w:color="auto" w:fill="FFFFFF" w:themeFill="background1"/>
            <w:vAlign w:val="center"/>
          </w:tcPr>
          <w:p w:rsidR="00E16E38" w:rsidRDefault="00E16E38" w:rsidP="00E61BC8">
            <w:pPr>
              <w:spacing w:after="0"/>
              <w:jc w:val="center"/>
              <w:rPr>
                <w:i/>
                <w:sz w:val="14"/>
                <w:szCs w:val="14"/>
              </w:rPr>
            </w:pPr>
            <w:r>
              <w:rPr>
                <w:i/>
                <w:sz w:val="14"/>
                <w:szCs w:val="14"/>
              </w:rPr>
              <w:t>Step-130</w:t>
            </w:r>
          </w:p>
        </w:tc>
        <w:tc>
          <w:tcPr>
            <w:tcW w:w="3499" w:type="dxa"/>
            <w:gridSpan w:val="4"/>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pPr>
            <w:r>
              <w:t>Click on the ‘My Account’ menu and Click on the ‘User Preferences’ tab</w:t>
            </w:r>
          </w:p>
        </w:tc>
        <w:tc>
          <w:tcPr>
            <w:tcW w:w="2690"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rsidR="00E16E38" w:rsidRDefault="00E16E38" w:rsidP="00E61BC8">
            <w:pPr>
              <w:spacing w:after="0"/>
            </w:pPr>
            <w:r>
              <w:t xml:space="preserve">The list of the last selected preferences is displayed </w:t>
            </w:r>
          </w:p>
        </w:tc>
        <w:tc>
          <w:tcPr>
            <w:tcW w:w="1559" w:type="dxa"/>
            <w:tcBorders>
              <w:top w:val="single" w:sz="6" w:space="0" w:color="auto"/>
              <w:left w:val="single" w:sz="6" w:space="0" w:color="auto"/>
              <w:bottom w:val="single" w:sz="6" w:space="0" w:color="auto"/>
              <w:right w:val="single" w:sz="2" w:space="0" w:color="auto"/>
            </w:tcBorders>
            <w:shd w:val="clear" w:color="auto" w:fill="00FF00"/>
            <w:vAlign w:val="center"/>
          </w:tcPr>
          <w:p w:rsidR="00E16E38" w:rsidRDefault="00E16E38" w:rsidP="00E61BC8">
            <w:pPr>
              <w:spacing w:after="0"/>
              <w:jc w:val="center"/>
              <w:rPr>
                <w:rFonts w:cstheme="minorHAnsi"/>
                <w:i/>
                <w:sz w:val="14"/>
                <w:szCs w:val="14"/>
              </w:rPr>
            </w:pPr>
            <w:r>
              <w:rPr>
                <w:rFonts w:cstheme="minorHAnsi"/>
                <w:i/>
                <w:sz w:val="14"/>
                <w:szCs w:val="14"/>
              </w:rPr>
              <w:t>NGEO-WEBC-PFC-0253</w:t>
            </w:r>
          </w:p>
        </w:tc>
      </w:tr>
    </w:tbl>
    <w:p w:rsidR="00047B9A" w:rsidRDefault="00047B9A" w:rsidP="00E16E38">
      <w:pPr>
        <w:rPr>
          <w:rFonts w:ascii="Verdana" w:eastAsia="Times New Roman" w:hAnsi="Verdana" w:cs="Times New Roman"/>
          <w:caps/>
          <w:sz w:val="26"/>
          <w:szCs w:val="20"/>
          <w:lang w:val="en-US"/>
        </w:rPr>
      </w:pPr>
    </w:p>
    <w:p w:rsidR="00047B9A" w:rsidRDefault="00047B9A">
      <w:pPr>
        <w:rPr>
          <w:rFonts w:ascii="Verdana" w:eastAsia="Times New Roman" w:hAnsi="Verdana" w:cs="Times New Roman"/>
          <w:caps/>
          <w:sz w:val="26"/>
          <w:szCs w:val="20"/>
          <w:lang w:val="en-US"/>
        </w:rPr>
      </w:pPr>
      <w:r>
        <w:rPr>
          <w:rFonts w:ascii="Verdana" w:eastAsia="Times New Roman" w:hAnsi="Verdana" w:cs="Times New Roman"/>
          <w:caps/>
          <w:sz w:val="26"/>
          <w:szCs w:val="20"/>
          <w:lang w:val="en-US"/>
        </w:rPr>
        <w:br w:type="page"/>
      </w:r>
    </w:p>
    <w:p w:rsidR="00047B9A" w:rsidRDefault="00047B9A" w:rsidP="00047B9A">
      <w:pPr>
        <w:pStyle w:val="Titre3"/>
      </w:pPr>
      <w:bookmarkStart w:id="1495" w:name="_Toc355023317"/>
      <w:r>
        <w:lastRenderedPageBreak/>
        <w:t>NGEO-WEBC-VTP-0260</w:t>
      </w:r>
      <w:bookmarkEnd w:id="1495"/>
    </w:p>
    <w:p w:rsidR="00B21321" w:rsidRPr="00B53DD8" w:rsidRDefault="00B21321" w:rsidP="00B21321">
      <w:pPr>
        <w:rPr>
          <w:b/>
          <w:color w:val="FF0000"/>
          <w:lang w:val="en-US"/>
        </w:rPr>
      </w:pPr>
    </w:p>
    <w:tbl>
      <w:tblPr>
        <w:tblpPr w:leftFromText="141" w:rightFromText="141" w:vertAnchor="text" w:tblpY="1"/>
        <w:tblOverlap w:val="never"/>
        <w:tblW w:w="4500" w:type="pct"/>
        <w:tblBorders>
          <w:top w:val="single" w:sz="2" w:space="0" w:color="auto"/>
          <w:left w:val="single" w:sz="2" w:space="0" w:color="auto"/>
          <w:bottom w:val="single" w:sz="6" w:space="0" w:color="auto"/>
          <w:right w:val="single" w:sz="2" w:space="0" w:color="auto"/>
          <w:insideH w:val="single" w:sz="6" w:space="0" w:color="auto"/>
          <w:insideV w:val="single" w:sz="6" w:space="0" w:color="auto"/>
        </w:tblBorders>
        <w:tblLayout w:type="fixed"/>
        <w:tblLook w:val="04A0" w:firstRow="1" w:lastRow="0" w:firstColumn="1" w:lastColumn="0" w:noHBand="0" w:noVBand="1"/>
      </w:tblPr>
      <w:tblGrid>
        <w:gridCol w:w="865"/>
        <w:gridCol w:w="742"/>
        <w:gridCol w:w="1903"/>
        <w:gridCol w:w="796"/>
        <w:gridCol w:w="58"/>
        <w:gridCol w:w="280"/>
        <w:gridCol w:w="2410"/>
        <w:gridCol w:w="1559"/>
      </w:tblGrid>
      <w:tr w:rsidR="00047B9A" w:rsidRPr="007C2567" w:rsidTr="00B21321">
        <w:tc>
          <w:tcPr>
            <w:tcW w:w="8613" w:type="dxa"/>
            <w:gridSpan w:val="8"/>
            <w:shd w:val="clear" w:color="auto" w:fill="548DD4" w:themeFill="text2" w:themeFillTint="99"/>
          </w:tcPr>
          <w:p w:rsidR="00047B9A" w:rsidRPr="007C2567" w:rsidRDefault="00047B9A" w:rsidP="0076254B">
            <w:pPr>
              <w:spacing w:after="0"/>
              <w:jc w:val="center"/>
              <w:rPr>
                <w:b/>
                <w:color w:val="FFFFFF"/>
                <w:szCs w:val="18"/>
                <w:lang w:val="en-US"/>
              </w:rPr>
            </w:pPr>
            <w:r w:rsidRPr="007C2567">
              <w:rPr>
                <w:b/>
                <w:color w:val="FFFFFF"/>
                <w:szCs w:val="18"/>
                <w:lang w:val="en-US"/>
              </w:rPr>
              <w:t>NGEO VALIDATION TEST  RESULT</w:t>
            </w:r>
          </w:p>
        </w:tc>
      </w:tr>
      <w:tr w:rsidR="00047B9A" w:rsidRPr="007C2567" w:rsidTr="00B21321">
        <w:tc>
          <w:tcPr>
            <w:tcW w:w="1607" w:type="dxa"/>
            <w:gridSpan w:val="2"/>
            <w:shd w:val="clear" w:color="auto" w:fill="548DD4" w:themeFill="text2" w:themeFillTint="99"/>
          </w:tcPr>
          <w:p w:rsidR="00047B9A" w:rsidRPr="007C2567" w:rsidRDefault="00047B9A" w:rsidP="0076254B">
            <w:pPr>
              <w:spacing w:after="0"/>
              <w:jc w:val="center"/>
              <w:rPr>
                <w:b/>
                <w:color w:val="FFFFFF"/>
                <w:sz w:val="14"/>
                <w:szCs w:val="14"/>
              </w:rPr>
            </w:pPr>
            <w:r w:rsidRPr="007C2567">
              <w:rPr>
                <w:b/>
                <w:color w:val="FFFFFF"/>
                <w:sz w:val="14"/>
                <w:szCs w:val="14"/>
              </w:rPr>
              <w:t>Test Identifier</w:t>
            </w:r>
          </w:p>
        </w:tc>
        <w:tc>
          <w:tcPr>
            <w:tcW w:w="1903" w:type="dxa"/>
            <w:shd w:val="clear" w:color="auto" w:fill="auto"/>
          </w:tcPr>
          <w:p w:rsidR="00047B9A" w:rsidRPr="007C2567" w:rsidRDefault="00047B9A" w:rsidP="0076254B">
            <w:pPr>
              <w:spacing w:after="0"/>
              <w:rPr>
                <w:color w:val="548DD4"/>
                <w:sz w:val="16"/>
                <w:szCs w:val="16"/>
              </w:rPr>
            </w:pPr>
            <w:r>
              <w:rPr>
                <w:color w:val="548DD4"/>
                <w:sz w:val="16"/>
                <w:szCs w:val="16"/>
              </w:rPr>
              <w:t>NGEO-CTRL-VTP-0260</w:t>
            </w:r>
          </w:p>
        </w:tc>
        <w:tc>
          <w:tcPr>
            <w:tcW w:w="1134" w:type="dxa"/>
            <w:gridSpan w:val="3"/>
            <w:shd w:val="clear" w:color="auto" w:fill="548DD4" w:themeFill="text2" w:themeFillTint="99"/>
          </w:tcPr>
          <w:p w:rsidR="00047B9A" w:rsidRPr="007C2567" w:rsidRDefault="00047B9A" w:rsidP="0076254B">
            <w:pPr>
              <w:spacing w:after="0"/>
              <w:jc w:val="center"/>
              <w:rPr>
                <w:b/>
                <w:color w:val="FFFFFF"/>
                <w:sz w:val="14"/>
                <w:szCs w:val="14"/>
              </w:rPr>
            </w:pPr>
            <w:r w:rsidRPr="007C2567">
              <w:rPr>
                <w:b/>
                <w:color w:val="FFFFFF"/>
                <w:sz w:val="14"/>
                <w:szCs w:val="14"/>
              </w:rPr>
              <w:t>Test Title</w:t>
            </w:r>
          </w:p>
        </w:tc>
        <w:tc>
          <w:tcPr>
            <w:tcW w:w="3969" w:type="dxa"/>
            <w:gridSpan w:val="2"/>
            <w:shd w:val="clear" w:color="auto" w:fill="auto"/>
          </w:tcPr>
          <w:p w:rsidR="00047B9A" w:rsidRPr="007C2567" w:rsidRDefault="00047B9A" w:rsidP="0076254B">
            <w:pPr>
              <w:spacing w:after="0"/>
              <w:rPr>
                <w:color w:val="548DD4"/>
                <w:sz w:val="16"/>
                <w:szCs w:val="16"/>
                <w:lang w:val="en-US"/>
              </w:rPr>
            </w:pPr>
            <w:r>
              <w:rPr>
                <w:i/>
                <w:color w:val="548DD4"/>
                <w:sz w:val="16"/>
                <w:szCs w:val="16"/>
                <w:u w:val="single"/>
              </w:rPr>
              <w:t>Inquiries</w:t>
            </w:r>
          </w:p>
        </w:tc>
      </w:tr>
      <w:tr w:rsidR="00047B9A" w:rsidRPr="007C2567" w:rsidTr="00B21321">
        <w:tc>
          <w:tcPr>
            <w:tcW w:w="8613" w:type="dxa"/>
            <w:gridSpan w:val="8"/>
            <w:shd w:val="clear" w:color="auto" w:fill="A6A6A6"/>
          </w:tcPr>
          <w:p w:rsidR="00047B9A" w:rsidRPr="007C2567" w:rsidRDefault="00047B9A" w:rsidP="0076254B">
            <w:pPr>
              <w:spacing w:after="0"/>
              <w:rPr>
                <w:sz w:val="14"/>
                <w:szCs w:val="14"/>
              </w:rPr>
            </w:pPr>
            <w:r w:rsidRPr="007C2567">
              <w:rPr>
                <w:b/>
                <w:sz w:val="14"/>
                <w:szCs w:val="14"/>
              </w:rPr>
              <w:t>Result</w:t>
            </w:r>
          </w:p>
        </w:tc>
      </w:tr>
      <w:tr w:rsidR="00047B9A" w:rsidRPr="007C2567" w:rsidTr="00B21321">
        <w:tc>
          <w:tcPr>
            <w:tcW w:w="8613" w:type="dxa"/>
            <w:gridSpan w:val="8"/>
            <w:shd w:val="clear" w:color="auto" w:fill="47F62A"/>
          </w:tcPr>
          <w:p w:rsidR="00047B9A" w:rsidRPr="007C2567" w:rsidRDefault="00047B9A" w:rsidP="0076254B">
            <w:pPr>
              <w:spacing w:after="0"/>
              <w:jc w:val="center"/>
              <w:rPr>
                <w:b/>
                <w:color w:val="548DD4"/>
                <w:sz w:val="28"/>
                <w:szCs w:val="28"/>
                <w:lang w:val="en-US"/>
              </w:rPr>
            </w:pPr>
            <w:r w:rsidRPr="007C2567">
              <w:rPr>
                <w:b/>
                <w:sz w:val="28"/>
                <w:szCs w:val="28"/>
                <w:lang w:val="en-US"/>
              </w:rPr>
              <w:t>PASS</w:t>
            </w:r>
          </w:p>
        </w:tc>
      </w:tr>
      <w:tr w:rsidR="00047B9A" w:rsidRPr="007C2567" w:rsidTr="00B21321">
        <w:tc>
          <w:tcPr>
            <w:tcW w:w="4306" w:type="dxa"/>
            <w:gridSpan w:val="4"/>
            <w:shd w:val="clear" w:color="auto" w:fill="A6A6A6"/>
          </w:tcPr>
          <w:p w:rsidR="00047B9A" w:rsidRPr="007C2567" w:rsidRDefault="00047B9A" w:rsidP="0076254B">
            <w:pPr>
              <w:spacing w:after="0"/>
              <w:rPr>
                <w:sz w:val="14"/>
                <w:szCs w:val="14"/>
              </w:rPr>
            </w:pPr>
            <w:r w:rsidRPr="007C2567">
              <w:rPr>
                <w:b/>
                <w:sz w:val="14"/>
                <w:szCs w:val="14"/>
                <w:lang w:val="en-US"/>
              </w:rPr>
              <w:t xml:space="preserve">Versions </w:t>
            </w:r>
          </w:p>
        </w:tc>
        <w:tc>
          <w:tcPr>
            <w:tcW w:w="4307" w:type="dxa"/>
            <w:gridSpan w:val="4"/>
            <w:shd w:val="clear" w:color="auto" w:fill="A6A6A6"/>
          </w:tcPr>
          <w:p w:rsidR="00047B9A" w:rsidRPr="007C2567" w:rsidRDefault="00047B9A" w:rsidP="0076254B">
            <w:pPr>
              <w:spacing w:after="0"/>
              <w:rPr>
                <w:sz w:val="14"/>
                <w:szCs w:val="14"/>
              </w:rPr>
            </w:pPr>
            <w:r w:rsidRPr="007C2567">
              <w:rPr>
                <w:sz w:val="14"/>
                <w:szCs w:val="14"/>
              </w:rPr>
              <w:t>Execution info</w:t>
            </w:r>
          </w:p>
        </w:tc>
      </w:tr>
      <w:tr w:rsidR="00047B9A" w:rsidRPr="007C2567" w:rsidTr="00B21321">
        <w:trPr>
          <w:trHeight w:val="457"/>
        </w:trPr>
        <w:tc>
          <w:tcPr>
            <w:tcW w:w="4306" w:type="dxa"/>
            <w:gridSpan w:val="4"/>
            <w:shd w:val="clear" w:color="auto" w:fill="FFFFFF" w:themeFill="background1"/>
          </w:tcPr>
          <w:p w:rsidR="00047B9A" w:rsidRPr="007C2567" w:rsidRDefault="00047B9A" w:rsidP="0076254B">
            <w:pPr>
              <w:spacing w:after="0"/>
              <w:rPr>
                <w:color w:val="548DD4"/>
                <w:sz w:val="16"/>
                <w:szCs w:val="16"/>
                <w:lang w:val="fr-FR"/>
              </w:rPr>
            </w:pPr>
            <w:r w:rsidRPr="007C2567">
              <w:rPr>
                <w:color w:val="548DD4"/>
                <w:sz w:val="16"/>
                <w:szCs w:val="16"/>
                <w:lang w:val="fr-FR"/>
              </w:rPr>
              <w:t xml:space="preserve">Component version: </w:t>
            </w:r>
            <w:r w:rsidR="00EE041E">
              <w:rPr>
                <w:color w:val="548DD4"/>
                <w:sz w:val="16"/>
                <w:szCs w:val="16"/>
                <w:lang w:val="fr-FR"/>
              </w:rPr>
              <w:t>0.7-20130327</w:t>
            </w:r>
            <w:r w:rsidRPr="007C2567">
              <w:rPr>
                <w:color w:val="548DD4"/>
                <w:sz w:val="16"/>
                <w:szCs w:val="16"/>
                <w:lang w:val="fr-FR"/>
              </w:rPr>
              <w:t xml:space="preserve"> </w:t>
            </w:r>
          </w:p>
          <w:p w:rsidR="00047B9A" w:rsidRPr="007C2567" w:rsidRDefault="00047B9A" w:rsidP="0076254B">
            <w:pPr>
              <w:spacing w:after="0"/>
              <w:rPr>
                <w:color w:val="548DD4"/>
                <w:sz w:val="16"/>
                <w:szCs w:val="16"/>
                <w:lang w:val="fr-FR"/>
              </w:rPr>
            </w:pPr>
            <w:r w:rsidRPr="007C2567">
              <w:rPr>
                <w:color w:val="548DD4"/>
                <w:sz w:val="16"/>
                <w:szCs w:val="16"/>
                <w:lang w:val="fr-FR"/>
              </w:rPr>
              <w:t xml:space="preserve">SVN version: </w:t>
            </w:r>
            <w:r w:rsidR="00395349">
              <w:rPr>
                <w:color w:val="548DD4"/>
                <w:sz w:val="16"/>
                <w:szCs w:val="16"/>
                <w:lang w:val="fr-FR"/>
              </w:rPr>
              <w:t>Rev1089</w:t>
            </w:r>
          </w:p>
          <w:p w:rsidR="00047B9A" w:rsidRPr="007C2567" w:rsidRDefault="00047B9A" w:rsidP="0076254B">
            <w:pPr>
              <w:spacing w:after="0"/>
              <w:rPr>
                <w:color w:val="548DD4"/>
                <w:sz w:val="16"/>
                <w:szCs w:val="16"/>
                <w:lang w:val="en-US"/>
              </w:rPr>
            </w:pPr>
            <w:r w:rsidRPr="007C2567">
              <w:rPr>
                <w:color w:val="548DD4"/>
                <w:sz w:val="16"/>
                <w:szCs w:val="16"/>
                <w:lang w:val="en-US"/>
              </w:rPr>
              <w:t>Tool1 version:</w:t>
            </w:r>
          </w:p>
          <w:p w:rsidR="00047B9A" w:rsidRPr="007C2567" w:rsidRDefault="00047B9A" w:rsidP="0076254B">
            <w:pPr>
              <w:spacing w:after="0"/>
              <w:rPr>
                <w:b/>
                <w:sz w:val="14"/>
                <w:szCs w:val="14"/>
              </w:rPr>
            </w:pPr>
            <w:r w:rsidRPr="007C2567">
              <w:rPr>
                <w:color w:val="548DD4"/>
                <w:sz w:val="16"/>
                <w:szCs w:val="16"/>
                <w:lang w:val="en-US"/>
              </w:rPr>
              <w:t>Tool2 version:</w:t>
            </w:r>
          </w:p>
        </w:tc>
        <w:tc>
          <w:tcPr>
            <w:tcW w:w="4307" w:type="dxa"/>
            <w:gridSpan w:val="4"/>
            <w:shd w:val="clear" w:color="auto" w:fill="FFFFFF" w:themeFill="background1"/>
          </w:tcPr>
          <w:p w:rsidR="00047B9A" w:rsidRPr="00C669E1" w:rsidRDefault="00047B9A" w:rsidP="0076254B">
            <w:pPr>
              <w:spacing w:after="0"/>
              <w:rPr>
                <w:i/>
                <w:color w:val="548DD4"/>
                <w:sz w:val="16"/>
                <w:szCs w:val="16"/>
                <w:lang w:val="en-US"/>
              </w:rPr>
            </w:pPr>
            <w:r w:rsidRPr="00C669E1">
              <w:rPr>
                <w:i/>
                <w:color w:val="548DD4"/>
                <w:sz w:val="16"/>
                <w:szCs w:val="16"/>
                <w:lang w:val="en-US"/>
              </w:rPr>
              <w:t>Date</w:t>
            </w:r>
            <w:r>
              <w:rPr>
                <w:i/>
                <w:color w:val="548DD4"/>
                <w:sz w:val="16"/>
                <w:szCs w:val="16"/>
                <w:lang w:val="en-US"/>
              </w:rPr>
              <w:t xml:space="preserve">: </w:t>
            </w:r>
            <w:r w:rsidR="00EE041E">
              <w:rPr>
                <w:i/>
                <w:color w:val="548DD4"/>
                <w:sz w:val="16"/>
                <w:szCs w:val="16"/>
                <w:lang w:val="en-US"/>
              </w:rPr>
              <w:t>28/03/2013</w:t>
            </w:r>
          </w:p>
          <w:p w:rsidR="00047B9A" w:rsidRPr="007C2567" w:rsidRDefault="00047B9A" w:rsidP="0076254B">
            <w:pPr>
              <w:spacing w:after="0"/>
              <w:rPr>
                <w:color w:val="548DD4"/>
                <w:sz w:val="16"/>
                <w:szCs w:val="16"/>
                <w:lang w:val="en-US"/>
              </w:rPr>
            </w:pPr>
            <w:r w:rsidRPr="007C2567">
              <w:rPr>
                <w:color w:val="548DD4"/>
                <w:sz w:val="16"/>
                <w:szCs w:val="16"/>
                <w:lang w:val="en-US"/>
              </w:rPr>
              <w:t>User: no authentication for V1</w:t>
            </w:r>
          </w:p>
          <w:p w:rsidR="00047B9A" w:rsidRPr="007C2567" w:rsidRDefault="00047B9A" w:rsidP="0076254B">
            <w:pPr>
              <w:spacing w:after="0"/>
              <w:rPr>
                <w:color w:val="548DD4"/>
                <w:sz w:val="16"/>
                <w:szCs w:val="16"/>
                <w:lang w:val="en-US"/>
              </w:rPr>
            </w:pPr>
            <w:r w:rsidRPr="007C2567">
              <w:rPr>
                <w:color w:val="548DD4"/>
                <w:sz w:val="16"/>
                <w:szCs w:val="16"/>
                <w:lang w:val="en-US"/>
              </w:rPr>
              <w:t>Hostname: localhost (nodejs server)</w:t>
            </w:r>
          </w:p>
          <w:p w:rsidR="00047B9A" w:rsidRPr="007C2567" w:rsidRDefault="00047B9A" w:rsidP="0076254B">
            <w:pPr>
              <w:spacing w:after="0"/>
              <w:rPr>
                <w:b/>
                <w:sz w:val="14"/>
                <w:szCs w:val="14"/>
              </w:rPr>
            </w:pPr>
            <w:r w:rsidRPr="007C2567">
              <w:rPr>
                <w:color w:val="548DD4"/>
                <w:sz w:val="16"/>
                <w:szCs w:val="16"/>
                <w:lang w:val="en-US"/>
              </w:rPr>
              <w:t>Chrome/FireFox/IE9</w:t>
            </w:r>
          </w:p>
        </w:tc>
      </w:tr>
      <w:tr w:rsidR="00047B9A" w:rsidRPr="007C2567" w:rsidTr="00B21321">
        <w:tc>
          <w:tcPr>
            <w:tcW w:w="8613" w:type="dxa"/>
            <w:gridSpan w:val="8"/>
            <w:shd w:val="clear" w:color="auto" w:fill="A6A6A6"/>
          </w:tcPr>
          <w:p w:rsidR="00047B9A" w:rsidRPr="007C2567" w:rsidRDefault="00047B9A" w:rsidP="0076254B">
            <w:pPr>
              <w:spacing w:after="0"/>
              <w:rPr>
                <w:sz w:val="14"/>
                <w:szCs w:val="14"/>
              </w:rPr>
            </w:pPr>
            <w:r w:rsidRPr="007C2567">
              <w:rPr>
                <w:b/>
                <w:sz w:val="14"/>
                <w:szCs w:val="14"/>
              </w:rPr>
              <w:t>Paths</w:t>
            </w:r>
          </w:p>
        </w:tc>
      </w:tr>
      <w:tr w:rsidR="00047B9A" w:rsidRPr="007C2567" w:rsidTr="00B21321">
        <w:tc>
          <w:tcPr>
            <w:tcW w:w="8613" w:type="dxa"/>
            <w:gridSpan w:val="8"/>
            <w:shd w:val="clear" w:color="auto" w:fill="auto"/>
          </w:tcPr>
          <w:p w:rsidR="00047B9A" w:rsidRPr="007C2567" w:rsidRDefault="00047B9A" w:rsidP="0076254B">
            <w:pPr>
              <w:spacing w:after="0"/>
              <w:rPr>
                <w:color w:val="548DD4"/>
                <w:sz w:val="16"/>
                <w:szCs w:val="16"/>
                <w:lang w:val="en-US"/>
              </w:rPr>
            </w:pPr>
            <w:r w:rsidRPr="007C2567">
              <w:rPr>
                <w:color w:val="548DD4"/>
                <w:sz w:val="16"/>
                <w:szCs w:val="16"/>
                <w:lang w:val="en-US"/>
              </w:rPr>
              <w:t>Input path:</w:t>
            </w:r>
          </w:p>
          <w:p w:rsidR="00047B9A" w:rsidRPr="007C2567" w:rsidRDefault="00047B9A" w:rsidP="0076254B">
            <w:pPr>
              <w:spacing w:after="0"/>
              <w:rPr>
                <w:color w:val="548DD4"/>
                <w:sz w:val="16"/>
                <w:szCs w:val="16"/>
                <w:lang w:val="en-US"/>
              </w:rPr>
            </w:pPr>
            <w:r w:rsidRPr="007C2567">
              <w:rPr>
                <w:color w:val="548DD4"/>
                <w:sz w:val="16"/>
                <w:szCs w:val="16"/>
                <w:lang w:val="en-US"/>
              </w:rPr>
              <w:t>Output path:</w:t>
            </w:r>
          </w:p>
        </w:tc>
      </w:tr>
      <w:tr w:rsidR="00047B9A" w:rsidRPr="007C2567" w:rsidTr="00B21321">
        <w:tc>
          <w:tcPr>
            <w:tcW w:w="8613" w:type="dxa"/>
            <w:gridSpan w:val="8"/>
            <w:shd w:val="clear" w:color="auto" w:fill="A6A6A6"/>
          </w:tcPr>
          <w:p w:rsidR="00047B9A" w:rsidRPr="007C2567" w:rsidRDefault="00047B9A" w:rsidP="0076254B">
            <w:pPr>
              <w:spacing w:after="0"/>
              <w:rPr>
                <w:sz w:val="14"/>
                <w:szCs w:val="14"/>
              </w:rPr>
            </w:pPr>
            <w:r w:rsidRPr="007C2567">
              <w:rPr>
                <w:b/>
                <w:sz w:val="14"/>
                <w:szCs w:val="14"/>
              </w:rPr>
              <w:t>Evidences</w:t>
            </w:r>
          </w:p>
        </w:tc>
      </w:tr>
      <w:tr w:rsidR="00047B9A" w:rsidRPr="007C2567" w:rsidTr="00B21321">
        <w:tc>
          <w:tcPr>
            <w:tcW w:w="8613" w:type="dxa"/>
            <w:gridSpan w:val="8"/>
            <w:shd w:val="clear" w:color="auto" w:fill="auto"/>
          </w:tcPr>
          <w:p w:rsidR="00047B9A" w:rsidRPr="00563030" w:rsidRDefault="007478BF" w:rsidP="0076254B">
            <w:pPr>
              <w:spacing w:after="0"/>
              <w:jc w:val="center"/>
              <w:rPr>
                <w:color w:val="548DD4"/>
                <w:sz w:val="2"/>
                <w:szCs w:val="16"/>
                <w:lang w:val="en-US"/>
              </w:rPr>
            </w:pPr>
            <w:r>
              <w:rPr>
                <w:noProof/>
                <w:lang w:val="fr-FR" w:eastAsia="fr-FR"/>
              </w:rPr>
              <w:drawing>
                <wp:inline distT="0" distB="0" distL="0" distR="0" wp14:anchorId="586D1FB8" wp14:editId="6D66B1B4">
                  <wp:extent cx="5332095" cy="2456180"/>
                  <wp:effectExtent l="0" t="0" r="1905" b="127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C262.png"/>
                          <pic:cNvPicPr/>
                        </pic:nvPicPr>
                        <pic:blipFill>
                          <a:blip r:embed="rId136" cstate="email">
                            <a:extLst>
                              <a:ext uri="{28A0092B-C50C-407E-A947-70E740481C1C}">
                                <a14:useLocalDpi xmlns:a14="http://schemas.microsoft.com/office/drawing/2010/main" val="0"/>
                              </a:ext>
                            </a:extLst>
                          </a:blip>
                          <a:stretch>
                            <a:fillRect/>
                          </a:stretch>
                        </pic:blipFill>
                        <pic:spPr>
                          <a:xfrm>
                            <a:off x="0" y="0"/>
                            <a:ext cx="5332095" cy="2456180"/>
                          </a:xfrm>
                          <a:prstGeom prst="rect">
                            <a:avLst/>
                          </a:prstGeom>
                        </pic:spPr>
                      </pic:pic>
                    </a:graphicData>
                  </a:graphic>
                </wp:inline>
              </w:drawing>
            </w:r>
          </w:p>
        </w:tc>
      </w:tr>
      <w:tr w:rsidR="007F2C95" w:rsidRPr="0056181B" w:rsidTr="00AE5E00">
        <w:tc>
          <w:tcPr>
            <w:tcW w:w="865" w:type="dxa"/>
            <w:shd w:val="clear" w:color="auto" w:fill="FFFFFF" w:themeFill="background1"/>
            <w:vAlign w:val="center"/>
          </w:tcPr>
          <w:p w:rsidR="007F2C95" w:rsidRPr="00544FC8" w:rsidRDefault="007F2C95" w:rsidP="00FF6823">
            <w:pPr>
              <w:spacing w:after="0"/>
              <w:jc w:val="center"/>
              <w:rPr>
                <w:i/>
                <w:sz w:val="14"/>
                <w:szCs w:val="14"/>
              </w:rPr>
            </w:pPr>
            <w:r w:rsidRPr="003C0A28">
              <w:rPr>
                <w:rFonts w:cstheme="minorHAnsi"/>
                <w:i/>
                <w:sz w:val="14"/>
                <w:szCs w:val="14"/>
              </w:rPr>
              <w:t>Step-10</w:t>
            </w:r>
          </w:p>
        </w:tc>
        <w:tc>
          <w:tcPr>
            <w:tcW w:w="3499" w:type="dxa"/>
            <w:gridSpan w:val="4"/>
            <w:shd w:val="clear" w:color="auto" w:fill="FFFFFF" w:themeFill="background1"/>
          </w:tcPr>
          <w:p w:rsidR="007F2C95" w:rsidRPr="00057FF1" w:rsidRDefault="007F2C95" w:rsidP="00FF6823">
            <w:r>
              <w:t>Launch the application with the choosen browser</w:t>
            </w:r>
          </w:p>
        </w:tc>
        <w:tc>
          <w:tcPr>
            <w:tcW w:w="2690" w:type="dxa"/>
            <w:gridSpan w:val="2"/>
            <w:shd w:val="clear" w:color="auto" w:fill="FFFFFF" w:themeFill="background1"/>
          </w:tcPr>
          <w:p w:rsidR="007F2C95" w:rsidRPr="009D7AA1" w:rsidRDefault="007F2C95" w:rsidP="00FF6823">
            <w:r>
              <w:t>The web client is launched</w:t>
            </w:r>
          </w:p>
        </w:tc>
        <w:tc>
          <w:tcPr>
            <w:tcW w:w="1559" w:type="dxa"/>
            <w:tcBorders>
              <w:top w:val="single" w:sz="6" w:space="0" w:color="auto"/>
            </w:tcBorders>
            <w:shd w:val="clear" w:color="auto" w:fill="00FF00"/>
            <w:vAlign w:val="center"/>
          </w:tcPr>
          <w:p w:rsidR="007F2C95" w:rsidRPr="0056181B" w:rsidRDefault="007F2C95" w:rsidP="00FF6823">
            <w:pPr>
              <w:spacing w:after="0"/>
              <w:jc w:val="center"/>
              <w:rPr>
                <w:i/>
                <w:sz w:val="14"/>
                <w:szCs w:val="14"/>
              </w:rPr>
            </w:pPr>
          </w:p>
        </w:tc>
      </w:tr>
      <w:tr w:rsidR="007F2C95" w:rsidRPr="00732447" w:rsidTr="00AE5E00">
        <w:tc>
          <w:tcPr>
            <w:tcW w:w="865" w:type="dxa"/>
            <w:shd w:val="clear" w:color="auto" w:fill="FFFFFF" w:themeFill="background1"/>
            <w:vAlign w:val="center"/>
          </w:tcPr>
          <w:p w:rsidR="007F2C95" w:rsidRDefault="007F2C95" w:rsidP="00FF6823">
            <w:pPr>
              <w:spacing w:after="0"/>
              <w:jc w:val="center"/>
              <w:rPr>
                <w:i/>
                <w:sz w:val="14"/>
                <w:szCs w:val="14"/>
              </w:rPr>
            </w:pPr>
            <w:r>
              <w:rPr>
                <w:i/>
                <w:sz w:val="14"/>
                <w:szCs w:val="14"/>
              </w:rPr>
              <w:t>Step-2</w:t>
            </w:r>
            <w:r w:rsidRPr="005D1206">
              <w:rPr>
                <w:i/>
                <w:sz w:val="14"/>
                <w:szCs w:val="14"/>
              </w:rPr>
              <w:t>0</w:t>
            </w:r>
          </w:p>
        </w:tc>
        <w:tc>
          <w:tcPr>
            <w:tcW w:w="3499" w:type="dxa"/>
            <w:gridSpan w:val="4"/>
            <w:shd w:val="clear" w:color="auto" w:fill="FFFFFF" w:themeFill="background1"/>
          </w:tcPr>
          <w:p w:rsidR="007F2C95" w:rsidRDefault="007F2C95" w:rsidP="00FF6823">
            <w:r>
              <w:t xml:space="preserve">Click on ‘My Account’ menu entry </w:t>
            </w:r>
          </w:p>
        </w:tc>
        <w:tc>
          <w:tcPr>
            <w:tcW w:w="2690" w:type="dxa"/>
            <w:gridSpan w:val="2"/>
            <w:shd w:val="clear" w:color="auto" w:fill="FFFFFF" w:themeFill="background1"/>
          </w:tcPr>
          <w:p w:rsidR="007F2C95" w:rsidRPr="0052026E" w:rsidRDefault="007F2C95" w:rsidP="00FF6823">
            <w:r>
              <w:t>My Account tabs are displayed. The ‘Download manager’ tab is displayed.</w:t>
            </w:r>
          </w:p>
        </w:tc>
        <w:tc>
          <w:tcPr>
            <w:tcW w:w="1559" w:type="dxa"/>
            <w:tcBorders>
              <w:top w:val="single" w:sz="6" w:space="0" w:color="auto"/>
            </w:tcBorders>
            <w:shd w:val="clear" w:color="auto" w:fill="00FF00"/>
            <w:vAlign w:val="center"/>
          </w:tcPr>
          <w:p w:rsidR="007F2C95" w:rsidRPr="009B26D3" w:rsidRDefault="007F2C95" w:rsidP="00FF6823">
            <w:pPr>
              <w:spacing w:after="0"/>
              <w:jc w:val="center"/>
              <w:rPr>
                <w:i/>
                <w:sz w:val="14"/>
                <w:szCs w:val="14"/>
                <w:lang w:val="en-GB"/>
              </w:rPr>
            </w:pPr>
          </w:p>
        </w:tc>
      </w:tr>
      <w:tr w:rsidR="007F2C95" w:rsidRPr="004E5884" w:rsidTr="00AE5E00">
        <w:tc>
          <w:tcPr>
            <w:tcW w:w="865" w:type="dxa"/>
            <w:shd w:val="clear" w:color="auto" w:fill="FFFFFF" w:themeFill="background1"/>
            <w:vAlign w:val="center"/>
          </w:tcPr>
          <w:p w:rsidR="007F2C95" w:rsidRDefault="007F2C95" w:rsidP="00FF6823">
            <w:pPr>
              <w:spacing w:after="0"/>
              <w:jc w:val="center"/>
              <w:rPr>
                <w:i/>
                <w:sz w:val="14"/>
                <w:szCs w:val="14"/>
              </w:rPr>
            </w:pPr>
            <w:r>
              <w:rPr>
                <w:i/>
                <w:sz w:val="14"/>
                <w:szCs w:val="14"/>
              </w:rPr>
              <w:t>Step-30</w:t>
            </w:r>
          </w:p>
        </w:tc>
        <w:tc>
          <w:tcPr>
            <w:tcW w:w="3499" w:type="dxa"/>
            <w:gridSpan w:val="4"/>
            <w:shd w:val="clear" w:color="auto" w:fill="FFFFFF" w:themeFill="background1"/>
          </w:tcPr>
          <w:p w:rsidR="007F2C95" w:rsidRDefault="007F2C95" w:rsidP="00FF6823">
            <w:r>
              <w:t>Click on the “Inquiries” tab</w:t>
            </w:r>
          </w:p>
        </w:tc>
        <w:tc>
          <w:tcPr>
            <w:tcW w:w="2690" w:type="dxa"/>
            <w:gridSpan w:val="2"/>
            <w:shd w:val="clear" w:color="auto" w:fill="FFFFFF" w:themeFill="background1"/>
          </w:tcPr>
          <w:p w:rsidR="007F2C95" w:rsidRPr="009D7AA1" w:rsidRDefault="007F2C95" w:rsidP="00FF6823">
            <w:r>
              <w:t xml:space="preserve">The inquitries view is displayed with the combo-box of the inquiries type, a text area to enter the inquiries text  and a submit button to submit the inquiry request. </w:t>
            </w:r>
          </w:p>
        </w:tc>
        <w:tc>
          <w:tcPr>
            <w:tcW w:w="1559" w:type="dxa"/>
            <w:tcBorders>
              <w:top w:val="single" w:sz="6" w:space="0" w:color="auto"/>
            </w:tcBorders>
            <w:shd w:val="clear" w:color="auto" w:fill="00FF00"/>
            <w:vAlign w:val="center"/>
          </w:tcPr>
          <w:p w:rsidR="007F2C95" w:rsidRDefault="007F2C95" w:rsidP="00FF6823">
            <w:pPr>
              <w:spacing w:after="0"/>
              <w:jc w:val="center"/>
              <w:rPr>
                <w:rFonts w:cstheme="minorHAnsi"/>
                <w:i/>
                <w:sz w:val="14"/>
                <w:szCs w:val="14"/>
              </w:rPr>
            </w:pPr>
          </w:p>
        </w:tc>
      </w:tr>
      <w:tr w:rsidR="007F2C95" w:rsidRPr="0056181B" w:rsidTr="00AE5E00">
        <w:tc>
          <w:tcPr>
            <w:tcW w:w="865" w:type="dxa"/>
            <w:shd w:val="clear" w:color="auto" w:fill="FFFFFF" w:themeFill="background1"/>
            <w:vAlign w:val="center"/>
          </w:tcPr>
          <w:p w:rsidR="007F2C95" w:rsidRDefault="007F2C95" w:rsidP="00FF6823">
            <w:pPr>
              <w:spacing w:after="0"/>
              <w:jc w:val="center"/>
              <w:rPr>
                <w:i/>
                <w:sz w:val="14"/>
                <w:szCs w:val="14"/>
              </w:rPr>
            </w:pPr>
            <w:r>
              <w:rPr>
                <w:i/>
                <w:sz w:val="14"/>
                <w:szCs w:val="14"/>
              </w:rPr>
              <w:t>Step-40</w:t>
            </w:r>
          </w:p>
        </w:tc>
        <w:tc>
          <w:tcPr>
            <w:tcW w:w="3499" w:type="dxa"/>
            <w:gridSpan w:val="4"/>
            <w:shd w:val="clear" w:color="auto" w:fill="FFFFFF" w:themeFill="background1"/>
          </w:tcPr>
          <w:p w:rsidR="007F2C95" w:rsidRDefault="007F2C95" w:rsidP="00FF6823">
            <w:pPr>
              <w:rPr>
                <w:rFonts w:cstheme="minorHAnsi"/>
              </w:rPr>
            </w:pPr>
            <w:r>
              <w:t xml:space="preserve">Click on the combo box after ‘Choose the inquiry type’ and select the inquiry type among the available </w:t>
            </w:r>
            <w:r>
              <w:lastRenderedPageBreak/>
              <w:t>choices.</w:t>
            </w:r>
          </w:p>
        </w:tc>
        <w:tc>
          <w:tcPr>
            <w:tcW w:w="2690" w:type="dxa"/>
            <w:gridSpan w:val="2"/>
            <w:shd w:val="clear" w:color="auto" w:fill="FFFFFF" w:themeFill="background1"/>
          </w:tcPr>
          <w:p w:rsidR="007F2C95" w:rsidRDefault="007F2C95" w:rsidP="00FF6823">
            <w:pPr>
              <w:rPr>
                <w:rFonts w:cstheme="minorHAnsi"/>
                <w:lang w:val="en-GB"/>
              </w:rPr>
            </w:pPr>
            <w:r>
              <w:rPr>
                <w:rFonts w:cstheme="minorHAnsi"/>
                <w:lang w:val="en-GB"/>
              </w:rPr>
              <w:lastRenderedPageBreak/>
              <w:t xml:space="preserve">The inquiry type is selected </w:t>
            </w:r>
          </w:p>
        </w:tc>
        <w:tc>
          <w:tcPr>
            <w:tcW w:w="1559" w:type="dxa"/>
            <w:tcBorders>
              <w:top w:val="single" w:sz="6" w:space="0" w:color="auto"/>
            </w:tcBorders>
            <w:shd w:val="clear" w:color="auto" w:fill="00FF00"/>
            <w:vAlign w:val="center"/>
          </w:tcPr>
          <w:p w:rsidR="007F2C95" w:rsidRDefault="007F2C95" w:rsidP="00FF6823">
            <w:pPr>
              <w:spacing w:after="0"/>
              <w:jc w:val="center"/>
              <w:rPr>
                <w:rFonts w:cstheme="minorHAnsi"/>
                <w:i/>
                <w:sz w:val="14"/>
                <w:szCs w:val="14"/>
              </w:rPr>
            </w:pPr>
            <w:r>
              <w:rPr>
                <w:rFonts w:cstheme="minorHAnsi"/>
                <w:i/>
                <w:sz w:val="14"/>
                <w:szCs w:val="14"/>
              </w:rPr>
              <w:t>NGEO-WEBC-PFC-0260</w:t>
            </w:r>
          </w:p>
        </w:tc>
      </w:tr>
      <w:tr w:rsidR="007F2C95" w:rsidRPr="0056181B" w:rsidTr="00AE5E00">
        <w:tc>
          <w:tcPr>
            <w:tcW w:w="865" w:type="dxa"/>
            <w:shd w:val="clear" w:color="auto" w:fill="FFFFFF" w:themeFill="background1"/>
            <w:vAlign w:val="center"/>
          </w:tcPr>
          <w:p w:rsidR="007F2C95" w:rsidRDefault="007F2C95" w:rsidP="00FF6823">
            <w:pPr>
              <w:spacing w:after="0"/>
              <w:jc w:val="center"/>
              <w:rPr>
                <w:i/>
                <w:sz w:val="14"/>
                <w:szCs w:val="14"/>
              </w:rPr>
            </w:pPr>
            <w:r>
              <w:rPr>
                <w:i/>
                <w:sz w:val="14"/>
                <w:szCs w:val="14"/>
              </w:rPr>
              <w:lastRenderedPageBreak/>
              <w:t>Step-50</w:t>
            </w:r>
          </w:p>
        </w:tc>
        <w:tc>
          <w:tcPr>
            <w:tcW w:w="3499" w:type="dxa"/>
            <w:gridSpan w:val="4"/>
            <w:shd w:val="clear" w:color="auto" w:fill="auto"/>
          </w:tcPr>
          <w:p w:rsidR="007F2C95" w:rsidRDefault="007F2C95" w:rsidP="00FF6823">
            <w:pPr>
              <w:rPr>
                <w:rFonts w:cstheme="minorHAnsi"/>
              </w:rPr>
            </w:pPr>
            <w:r>
              <w:t xml:space="preserve">Enter the inquiry text message after ‘Enter the inquiry message’. </w:t>
            </w:r>
          </w:p>
        </w:tc>
        <w:tc>
          <w:tcPr>
            <w:tcW w:w="2690" w:type="dxa"/>
            <w:gridSpan w:val="2"/>
            <w:shd w:val="clear" w:color="auto" w:fill="auto"/>
          </w:tcPr>
          <w:p w:rsidR="007F2C95" w:rsidRDefault="007F2C95" w:rsidP="00FF6823">
            <w:pPr>
              <w:spacing w:after="0"/>
              <w:rPr>
                <w:rFonts w:cstheme="minorHAnsi"/>
                <w:lang w:val="en-GB"/>
              </w:rPr>
            </w:pPr>
            <w:r>
              <w:rPr>
                <w:rFonts w:cstheme="minorHAnsi"/>
                <w:lang w:val="en-GB"/>
              </w:rPr>
              <w:t xml:space="preserve">The inquiry message is </w:t>
            </w:r>
            <w:r w:rsidR="007478BF">
              <w:rPr>
                <w:rFonts w:cstheme="minorHAnsi"/>
                <w:lang w:val="en-GB"/>
              </w:rPr>
              <w:t>entered</w:t>
            </w:r>
          </w:p>
        </w:tc>
        <w:tc>
          <w:tcPr>
            <w:tcW w:w="1559" w:type="dxa"/>
            <w:tcBorders>
              <w:top w:val="single" w:sz="6" w:space="0" w:color="auto"/>
              <w:bottom w:val="single" w:sz="6" w:space="0" w:color="auto"/>
            </w:tcBorders>
            <w:shd w:val="clear" w:color="auto" w:fill="00FF00"/>
            <w:vAlign w:val="center"/>
          </w:tcPr>
          <w:p w:rsidR="007F2C95" w:rsidRDefault="007F2C95" w:rsidP="00FF6823">
            <w:pPr>
              <w:spacing w:after="0"/>
              <w:jc w:val="center"/>
              <w:rPr>
                <w:rFonts w:cstheme="minorHAnsi"/>
                <w:i/>
                <w:sz w:val="14"/>
                <w:szCs w:val="14"/>
              </w:rPr>
            </w:pPr>
            <w:r>
              <w:rPr>
                <w:rFonts w:cstheme="minorHAnsi"/>
                <w:i/>
                <w:sz w:val="14"/>
                <w:szCs w:val="14"/>
              </w:rPr>
              <w:t>NGEO-WEBC-PFC-0261</w:t>
            </w:r>
          </w:p>
        </w:tc>
      </w:tr>
      <w:tr w:rsidR="007F2C95" w:rsidRPr="0056181B" w:rsidTr="00AE5E00">
        <w:tc>
          <w:tcPr>
            <w:tcW w:w="865" w:type="dxa"/>
            <w:shd w:val="clear" w:color="auto" w:fill="FFFFFF" w:themeFill="background1"/>
            <w:vAlign w:val="center"/>
          </w:tcPr>
          <w:p w:rsidR="007F2C95" w:rsidRDefault="007F2C95" w:rsidP="00FF6823">
            <w:pPr>
              <w:spacing w:after="0"/>
              <w:jc w:val="center"/>
              <w:rPr>
                <w:i/>
                <w:sz w:val="14"/>
                <w:szCs w:val="14"/>
              </w:rPr>
            </w:pPr>
            <w:r>
              <w:rPr>
                <w:i/>
                <w:sz w:val="14"/>
                <w:szCs w:val="14"/>
              </w:rPr>
              <w:t>Step-60</w:t>
            </w:r>
          </w:p>
        </w:tc>
        <w:tc>
          <w:tcPr>
            <w:tcW w:w="3499" w:type="dxa"/>
            <w:gridSpan w:val="4"/>
            <w:shd w:val="clear" w:color="auto" w:fill="auto"/>
          </w:tcPr>
          <w:p w:rsidR="007F2C95" w:rsidRDefault="007F2C95" w:rsidP="00FF6823">
            <w:r>
              <w:t>Click on ‘Submit’ button</w:t>
            </w:r>
          </w:p>
        </w:tc>
        <w:tc>
          <w:tcPr>
            <w:tcW w:w="2690" w:type="dxa"/>
            <w:gridSpan w:val="2"/>
            <w:shd w:val="clear" w:color="auto" w:fill="auto"/>
          </w:tcPr>
          <w:p w:rsidR="007F2C95" w:rsidRDefault="007F2C95" w:rsidP="00FF6823">
            <w:pPr>
              <w:spacing w:after="0"/>
            </w:pPr>
            <w:r>
              <w:t>The inquiy shall be sent</w:t>
            </w:r>
            <w:r w:rsidR="007478BF">
              <w:t xml:space="preserve"> to </w:t>
            </w:r>
            <w:r>
              <w:t xml:space="preserve"> the server.</w:t>
            </w:r>
          </w:p>
        </w:tc>
        <w:tc>
          <w:tcPr>
            <w:tcW w:w="1559" w:type="dxa"/>
            <w:tcBorders>
              <w:top w:val="single" w:sz="6" w:space="0" w:color="auto"/>
            </w:tcBorders>
            <w:shd w:val="clear" w:color="auto" w:fill="00FF00"/>
            <w:vAlign w:val="center"/>
          </w:tcPr>
          <w:p w:rsidR="007F2C95" w:rsidRDefault="007F2C95" w:rsidP="00FF6823">
            <w:pPr>
              <w:spacing w:after="0"/>
              <w:jc w:val="center"/>
              <w:rPr>
                <w:rFonts w:cstheme="minorHAnsi"/>
                <w:i/>
                <w:sz w:val="14"/>
                <w:szCs w:val="14"/>
              </w:rPr>
            </w:pPr>
            <w:r>
              <w:rPr>
                <w:rFonts w:cstheme="minorHAnsi"/>
                <w:i/>
                <w:sz w:val="14"/>
                <w:szCs w:val="14"/>
              </w:rPr>
              <w:t>NGEO-WEBC-PFC-0262</w:t>
            </w:r>
          </w:p>
        </w:tc>
      </w:tr>
    </w:tbl>
    <w:p w:rsidR="00E16E38" w:rsidRDefault="00E16E38" w:rsidP="00E16E38">
      <w:pPr>
        <w:rPr>
          <w:rFonts w:ascii="Verdana" w:eastAsia="Times New Roman" w:hAnsi="Verdana" w:cs="Times New Roman"/>
          <w:caps/>
          <w:sz w:val="26"/>
          <w:szCs w:val="20"/>
          <w:lang w:val="en-US"/>
        </w:rPr>
      </w:pPr>
    </w:p>
    <w:p w:rsidR="00047B9A" w:rsidRDefault="00047B9A" w:rsidP="00E16E38">
      <w:pPr>
        <w:rPr>
          <w:rFonts w:ascii="Verdana" w:eastAsia="Times New Roman" w:hAnsi="Verdana" w:cs="Times New Roman"/>
          <w:caps/>
          <w:sz w:val="26"/>
          <w:szCs w:val="20"/>
          <w:lang w:val="en-US"/>
        </w:rPr>
      </w:pPr>
    </w:p>
    <w:p w:rsidR="00047B9A" w:rsidRDefault="00047B9A" w:rsidP="00E16E38">
      <w:pPr>
        <w:rPr>
          <w:rFonts w:ascii="Verdana" w:eastAsia="Times New Roman" w:hAnsi="Verdana" w:cs="Times New Roman"/>
          <w:caps/>
          <w:sz w:val="26"/>
          <w:szCs w:val="20"/>
          <w:lang w:val="en-US"/>
        </w:rPr>
      </w:pPr>
      <w:r>
        <w:rPr>
          <w:rFonts w:ascii="Verdana" w:eastAsia="Times New Roman" w:hAnsi="Verdana" w:cs="Times New Roman"/>
          <w:caps/>
          <w:sz w:val="26"/>
          <w:szCs w:val="20"/>
          <w:lang w:val="en-US"/>
        </w:rPr>
        <w:br w:type="page"/>
      </w:r>
    </w:p>
    <w:p w:rsidR="00047B9A" w:rsidRPr="008E7933" w:rsidRDefault="00047B9A" w:rsidP="00E16E38">
      <w:pPr>
        <w:rPr>
          <w:rFonts w:ascii="Verdana" w:eastAsia="Times New Roman" w:hAnsi="Verdana" w:cs="Times New Roman"/>
          <w:caps/>
          <w:sz w:val="26"/>
          <w:szCs w:val="20"/>
          <w:lang w:val="en-US"/>
        </w:rPr>
      </w:pPr>
    </w:p>
    <w:p w:rsidR="00E16E38" w:rsidRDefault="00C34431" w:rsidP="00E16E38">
      <w:pPr>
        <w:pStyle w:val="Titre2"/>
      </w:pPr>
      <w:bookmarkStart w:id="1496" w:name="_Toc355023318"/>
      <w:r>
        <w:t>Analy</w:t>
      </w:r>
      <w:r w:rsidR="00E16E38">
        <w:t>sis cases</w:t>
      </w:r>
      <w:bookmarkEnd w:id="1496"/>
    </w:p>
    <w:p w:rsidR="00E16E38" w:rsidRPr="00A900C6" w:rsidRDefault="00E16E38" w:rsidP="00E16E38">
      <w:pPr>
        <w:rPr>
          <w:lang w:val="en-US"/>
        </w:rPr>
      </w:pPr>
      <w:r>
        <w:rPr>
          <w:lang w:val="en-US"/>
        </w:rPr>
        <w:t>NAN</w:t>
      </w:r>
    </w:p>
    <w:p w:rsidR="00E16E38" w:rsidRPr="00C669E1" w:rsidRDefault="00E16E38" w:rsidP="00E16E38">
      <w:pPr>
        <w:rPr>
          <w:lang w:val="en-US"/>
        </w:rPr>
      </w:pPr>
    </w:p>
    <w:p w:rsidR="00E16E38" w:rsidRDefault="00E16E38" w:rsidP="00E16E38">
      <w:pPr>
        <w:pStyle w:val="Titre2"/>
        <w:rPr>
          <w:ins w:id="1497" w:author="Mokaddem Emna" w:date="2013-04-29T01:16:00Z"/>
        </w:rPr>
      </w:pPr>
      <w:bookmarkStart w:id="1498" w:name="_Toc355023319"/>
      <w:del w:id="1499" w:author="Mokaddem Emna" w:date="2013-04-29T18:24:00Z">
        <w:r w:rsidDel="009B15F1">
          <w:delText xml:space="preserve">Inspection </w:delText>
        </w:r>
      </w:del>
      <w:ins w:id="1500" w:author="Mokaddem Emna" w:date="2013-04-29T18:24:00Z">
        <w:r w:rsidR="009B15F1">
          <w:t xml:space="preserve">Review </w:t>
        </w:r>
      </w:ins>
      <w:r>
        <w:t>cases</w:t>
      </w:r>
      <w:bookmarkEnd w:id="1498"/>
    </w:p>
    <w:p w:rsidR="00D943EC" w:rsidRPr="00F616BD" w:rsidDel="00A35767" w:rsidRDefault="00D943EC">
      <w:pPr>
        <w:rPr>
          <w:del w:id="1501" w:author="Mokaddem Emna" w:date="2013-04-29T18:24:00Z"/>
        </w:rPr>
        <w:pPrChange w:id="1502" w:author="Mokaddem Emna" w:date="2013-04-29T01:16:00Z">
          <w:pPr>
            <w:pStyle w:val="Titre2"/>
          </w:pPr>
        </w:pPrChange>
      </w:pPr>
    </w:p>
    <w:p w:rsidR="00E16E38" w:rsidRPr="00A900C6" w:rsidDel="00A35767" w:rsidRDefault="00E16E38" w:rsidP="00E16E38">
      <w:pPr>
        <w:rPr>
          <w:del w:id="1503" w:author="Mokaddem Emna" w:date="2013-04-29T18:24:00Z"/>
          <w:lang w:val="en-US"/>
        </w:rPr>
      </w:pPr>
      <w:del w:id="1504" w:author="Mokaddem Emna" w:date="2013-04-29T01:03:00Z">
        <w:r w:rsidDel="0051794D">
          <w:rPr>
            <w:lang w:val="en-US"/>
          </w:rPr>
          <w:delText>NAN</w:delText>
        </w:r>
      </w:del>
    </w:p>
    <w:p w:rsidR="00D943EC" w:rsidRDefault="00D943EC" w:rsidP="00E16E38">
      <w:pPr>
        <w:rPr>
          <w:ins w:id="1505" w:author="Mokaddem Emna" w:date="2013-04-29T01:17:00Z"/>
          <w:color w:val="1F497D"/>
          <w:lang w:val="en-US"/>
        </w:rPr>
      </w:pPr>
    </w:p>
    <w:tbl>
      <w:tblPr>
        <w:tblW w:w="9705" w:type="dxa"/>
        <w:tblCellMar>
          <w:left w:w="0" w:type="dxa"/>
          <w:right w:w="0" w:type="dxa"/>
        </w:tblCellMar>
        <w:tblLook w:val="04A0" w:firstRow="1" w:lastRow="0" w:firstColumn="1" w:lastColumn="0" w:noHBand="0" w:noVBand="1"/>
      </w:tblPr>
      <w:tblGrid>
        <w:gridCol w:w="1526"/>
        <w:gridCol w:w="8179"/>
      </w:tblGrid>
      <w:tr w:rsidR="00D943EC" w:rsidRPr="006076AC" w:rsidTr="00CC6C6C">
        <w:trPr>
          <w:ins w:id="1506" w:author="Mokaddem Emna" w:date="2013-04-29T01:17:00Z"/>
        </w:trPr>
        <w:tc>
          <w:tcPr>
            <w:tcW w:w="15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943EC" w:rsidRDefault="00D943EC" w:rsidP="00CC6C6C">
            <w:pPr>
              <w:spacing w:before="120"/>
              <w:jc w:val="center"/>
              <w:rPr>
                <w:ins w:id="1507" w:author="Mokaddem Emna" w:date="2013-04-29T01:17:00Z"/>
                <w:rFonts w:ascii="Calibri" w:hAnsi="Calibri" w:cs="Calibri"/>
              </w:rPr>
            </w:pPr>
            <w:ins w:id="1508" w:author="Mokaddem Emna" w:date="2013-04-29T01:17:00Z">
              <w:r>
                <w:rPr>
                  <w:i/>
                  <w:iCs/>
                  <w:sz w:val="14"/>
                  <w:szCs w:val="14"/>
                </w:rPr>
                <w:t>NGEO-WEBC-PFC-1002</w:t>
              </w:r>
            </w:ins>
          </w:p>
        </w:tc>
        <w:tc>
          <w:tcPr>
            <w:tcW w:w="8179" w:type="dxa"/>
            <w:tcBorders>
              <w:top w:val="nil"/>
              <w:left w:val="nil"/>
              <w:bottom w:val="single" w:sz="8" w:space="0" w:color="auto"/>
              <w:right w:val="single" w:sz="8" w:space="0" w:color="auto"/>
            </w:tcBorders>
            <w:tcMar>
              <w:top w:w="0" w:type="dxa"/>
              <w:left w:w="108" w:type="dxa"/>
              <w:bottom w:w="0" w:type="dxa"/>
              <w:right w:w="108" w:type="dxa"/>
            </w:tcMar>
            <w:hideMark/>
          </w:tcPr>
          <w:p w:rsidR="00D943EC" w:rsidRPr="001C0A2D" w:rsidRDefault="001C0A2D" w:rsidP="00CC6C6C">
            <w:pPr>
              <w:pStyle w:val="normalstep0"/>
              <w:rPr>
                <w:ins w:id="1509" w:author="Mokaddem Emna" w:date="2013-04-29T01:17:00Z"/>
                <w:rFonts w:asciiTheme="minorHAnsi" w:hAnsiTheme="minorHAnsi" w:cstheme="minorBidi"/>
                <w:spacing w:val="0"/>
                <w:sz w:val="22"/>
                <w:szCs w:val="22"/>
                <w:lang w:val="es-ES" w:eastAsia="en-US"/>
                <w:rPrChange w:id="1510" w:author="Mokaddem Emna" w:date="2013-04-29T18:20:00Z">
                  <w:rPr>
                    <w:ins w:id="1511" w:author="Mokaddem Emna" w:date="2013-04-29T01:17:00Z"/>
                    <w:rFonts w:asciiTheme="minorHAnsi" w:hAnsiTheme="minorHAnsi" w:cstheme="minorBidi"/>
                  </w:rPr>
                </w:rPrChange>
              </w:rPr>
            </w:pPr>
            <w:ins w:id="1512" w:author="Mokaddem Emna" w:date="2013-04-29T18:20:00Z">
              <w:r w:rsidRPr="001C0A2D">
                <w:rPr>
                  <w:rFonts w:asciiTheme="minorHAnsi" w:hAnsiTheme="minorHAnsi" w:cstheme="minorBidi"/>
                  <w:spacing w:val="0"/>
                  <w:sz w:val="22"/>
                  <w:szCs w:val="22"/>
                  <w:lang w:val="es-ES" w:eastAsia="en-US"/>
                  <w:rPrChange w:id="1513" w:author="Mokaddem Emna" w:date="2013-04-29T18:20:00Z">
                    <w:rPr>
                      <w:rFonts w:eastAsia="Times New Roman"/>
                      <w:caps/>
                      <w:color w:val="1F497D"/>
                      <w:spacing w:val="0"/>
                      <w:sz w:val="26"/>
                      <w:szCs w:val="20"/>
                      <w:lang w:val="en-US" w:eastAsia="en-US"/>
                    </w:rPr>
                  </w:rPrChange>
                </w:rPr>
                <w:t>[ngEO-WEBC-DDS, 1.3, Sec</w:t>
              </w:r>
              <w:r w:rsidRPr="006076AC">
                <w:rPr>
                  <w:rFonts w:asciiTheme="minorHAnsi" w:hAnsiTheme="minorHAnsi" w:cstheme="minorBidi"/>
                  <w:spacing w:val="0"/>
                  <w:sz w:val="22"/>
                  <w:szCs w:val="22"/>
                  <w:lang w:val="es-ES" w:eastAsia="en-US"/>
                </w:rPr>
                <w:t>5.3.4.1</w:t>
              </w:r>
              <w:r w:rsidRPr="001C0A2D">
                <w:rPr>
                  <w:rFonts w:asciiTheme="minorHAnsi" w:hAnsiTheme="minorHAnsi" w:cstheme="minorBidi"/>
                  <w:spacing w:val="0"/>
                  <w:sz w:val="22"/>
                  <w:szCs w:val="22"/>
                  <w:lang w:val="es-ES" w:eastAsia="en-US"/>
                  <w:rPrChange w:id="1514" w:author="Mokaddem Emna" w:date="2013-04-29T18:20:00Z">
                    <w:rPr>
                      <w:rFonts w:eastAsia="Times New Roman"/>
                      <w:caps/>
                      <w:color w:val="1F497D"/>
                      <w:spacing w:val="0"/>
                      <w:sz w:val="26"/>
                      <w:szCs w:val="20"/>
                      <w:lang w:val="en-US" w:eastAsia="en-US"/>
                    </w:rPr>
                  </w:rPrChange>
                </w:rPr>
                <w:t xml:space="preserve">, p20] </w:t>
              </w:r>
              <w:r>
                <w:rPr>
                  <w:rFonts w:asciiTheme="minorHAnsi" w:hAnsiTheme="minorHAnsi" w:cstheme="minorBidi"/>
                  <w:spacing w:val="0"/>
                  <w:sz w:val="22"/>
                  <w:szCs w:val="22"/>
                  <w:lang w:val="es-ES" w:eastAsia="en-US"/>
                </w:rPr>
                <w:t xml:space="preserve">shows that the </w:t>
              </w:r>
            </w:ins>
            <w:ins w:id="1515" w:author="Mokaddem Emna" w:date="2013-04-29T01:17:00Z">
              <w:r w:rsidR="00D943EC" w:rsidRPr="006076AC">
                <w:rPr>
                  <w:rFonts w:asciiTheme="minorHAnsi" w:hAnsiTheme="minorHAnsi" w:cstheme="minorBidi"/>
                  <w:spacing w:val="0"/>
                  <w:sz w:val="22"/>
                  <w:szCs w:val="22"/>
                  <w:lang w:val="es-ES" w:eastAsia="en-US"/>
                </w:rPr>
                <w:t>Web Client uses MVC design pattern, that allows easy reset of a widget (ie. A view).</w:t>
              </w:r>
            </w:ins>
          </w:p>
        </w:tc>
      </w:tr>
      <w:tr w:rsidR="00D943EC" w:rsidRPr="006076AC" w:rsidTr="00CC6C6C">
        <w:trPr>
          <w:ins w:id="1516" w:author="Mokaddem Emna" w:date="2013-04-29T01:17:00Z"/>
        </w:trPr>
        <w:tc>
          <w:tcPr>
            <w:tcW w:w="15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943EC" w:rsidRDefault="00D943EC" w:rsidP="00CC6C6C">
            <w:pPr>
              <w:spacing w:before="120"/>
              <w:jc w:val="center"/>
              <w:rPr>
                <w:ins w:id="1517" w:author="Mokaddem Emna" w:date="2013-04-29T01:17:00Z"/>
                <w:rFonts w:ascii="Calibri" w:hAnsi="Calibri" w:cs="Calibri"/>
              </w:rPr>
            </w:pPr>
            <w:ins w:id="1518" w:author="Mokaddem Emna" w:date="2013-04-29T01:17:00Z">
              <w:r>
                <w:rPr>
                  <w:i/>
                  <w:iCs/>
                  <w:sz w:val="14"/>
                  <w:szCs w:val="14"/>
                </w:rPr>
                <w:t>NGEO-WEBC-PFC-1003</w:t>
              </w:r>
            </w:ins>
          </w:p>
        </w:tc>
        <w:tc>
          <w:tcPr>
            <w:tcW w:w="8179" w:type="dxa"/>
            <w:tcBorders>
              <w:top w:val="nil"/>
              <w:left w:val="nil"/>
              <w:bottom w:val="single" w:sz="8" w:space="0" w:color="auto"/>
              <w:right w:val="single" w:sz="8" w:space="0" w:color="auto"/>
            </w:tcBorders>
            <w:tcMar>
              <w:top w:w="0" w:type="dxa"/>
              <w:left w:w="108" w:type="dxa"/>
              <w:bottom w:w="0" w:type="dxa"/>
              <w:right w:w="108" w:type="dxa"/>
            </w:tcMar>
            <w:hideMark/>
          </w:tcPr>
          <w:p w:rsidR="00D943EC" w:rsidRPr="006076AC" w:rsidRDefault="00D943EC" w:rsidP="00CC6C6C">
            <w:pPr>
              <w:rPr>
                <w:ins w:id="1519" w:author="Mokaddem Emna" w:date="2013-04-29T01:17:00Z"/>
              </w:rPr>
            </w:pPr>
            <w:ins w:id="1520" w:author="Mokaddem Emna" w:date="2013-04-29T01:17:00Z">
              <w:r w:rsidRPr="00F66605">
                <w:t xml:space="preserve">Review </w:t>
              </w:r>
            </w:ins>
            <w:ins w:id="1521" w:author="Mokaddem Emna" w:date="2013-04-29T18:21:00Z">
              <w:r w:rsidR="001C0A2D" w:rsidRPr="00FC087C">
                <w:t>[ngEO-WEBC-DDS, 1.3, Sec</w:t>
              </w:r>
              <w:r w:rsidR="001C0A2D" w:rsidRPr="006076AC">
                <w:t>5.3.4.1</w:t>
              </w:r>
              <w:r w:rsidR="001C0A2D" w:rsidRPr="00FC087C">
                <w:t xml:space="preserve">, p20] </w:t>
              </w:r>
            </w:ins>
            <w:ins w:id="1522" w:author="Mokaddem Emna" w:date="2013-04-29T01:17:00Z">
              <w:r w:rsidRPr="006076AC">
                <w:t>Web Client uses Backbone Events to communicate between widgets.</w:t>
              </w:r>
            </w:ins>
          </w:p>
        </w:tc>
      </w:tr>
      <w:tr w:rsidR="00D943EC" w:rsidRPr="00F66605" w:rsidTr="00CC6C6C">
        <w:trPr>
          <w:ins w:id="1523" w:author="Mokaddem Emna" w:date="2013-04-29T01:17:00Z"/>
        </w:trPr>
        <w:tc>
          <w:tcPr>
            <w:tcW w:w="15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943EC" w:rsidRPr="0049626B" w:rsidRDefault="00D943EC" w:rsidP="00CC6C6C">
            <w:pPr>
              <w:spacing w:before="120"/>
              <w:jc w:val="center"/>
              <w:rPr>
                <w:ins w:id="1524" w:author="Mokaddem Emna" w:date="2013-04-29T01:17:00Z"/>
                <w:i/>
                <w:iCs/>
                <w:sz w:val="14"/>
                <w:szCs w:val="14"/>
              </w:rPr>
            </w:pPr>
            <w:ins w:id="1525" w:author="Mokaddem Emna" w:date="2013-04-29T01:17:00Z">
              <w:r>
                <w:rPr>
                  <w:i/>
                  <w:iCs/>
                  <w:sz w:val="14"/>
                  <w:szCs w:val="14"/>
                </w:rPr>
                <w:t>NGEO-WEBC-PFC-1004</w:t>
              </w:r>
            </w:ins>
          </w:p>
        </w:tc>
        <w:tc>
          <w:tcPr>
            <w:tcW w:w="8179" w:type="dxa"/>
            <w:tcBorders>
              <w:top w:val="nil"/>
              <w:left w:val="nil"/>
              <w:bottom w:val="single" w:sz="8" w:space="0" w:color="auto"/>
              <w:right w:val="single" w:sz="8" w:space="0" w:color="auto"/>
            </w:tcBorders>
            <w:tcMar>
              <w:top w:w="0" w:type="dxa"/>
              <w:left w:w="108" w:type="dxa"/>
              <w:bottom w:w="0" w:type="dxa"/>
              <w:right w:w="108" w:type="dxa"/>
            </w:tcMar>
            <w:hideMark/>
          </w:tcPr>
          <w:p w:rsidR="00D943EC" w:rsidRPr="00F66605" w:rsidRDefault="00D943EC" w:rsidP="00CC6C6C">
            <w:pPr>
              <w:rPr>
                <w:ins w:id="1526" w:author="Mokaddem Emna" w:date="2013-04-29T01:17:00Z"/>
              </w:rPr>
            </w:pPr>
            <w:ins w:id="1527" w:author="Mokaddem Emna" w:date="2013-04-29T01:17:00Z">
              <w:r w:rsidRPr="00F66605">
                <w:t xml:space="preserve">Review </w:t>
              </w:r>
            </w:ins>
            <w:ins w:id="1528" w:author="Mokaddem Emna" w:date="2013-04-29T18:21:00Z">
              <w:r w:rsidR="001C0A2D" w:rsidRPr="00FC087C">
                <w:t>[ngEO-WEBC-DDS, 1.3, Sec</w:t>
              </w:r>
              <w:r w:rsidR="001C0A2D">
                <w:t>5</w:t>
              </w:r>
              <w:r w:rsidR="001C0A2D" w:rsidRPr="006076AC">
                <w:t>.1</w:t>
              </w:r>
              <w:r w:rsidR="001C0A2D" w:rsidRPr="00FC087C">
                <w:t>, p</w:t>
              </w:r>
              <w:r w:rsidR="001C0A2D">
                <w:t>16</w:t>
              </w:r>
              <w:r w:rsidR="001C0A2D" w:rsidRPr="00FC087C">
                <w:t>]</w:t>
              </w:r>
            </w:ins>
          </w:p>
        </w:tc>
      </w:tr>
      <w:tr w:rsidR="00D943EC" w:rsidRPr="00F66605" w:rsidTr="00CC6C6C">
        <w:trPr>
          <w:ins w:id="1529" w:author="Mokaddem Emna" w:date="2013-04-29T01:17:00Z"/>
        </w:trPr>
        <w:tc>
          <w:tcPr>
            <w:tcW w:w="15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943EC" w:rsidRPr="0049626B" w:rsidRDefault="00D943EC" w:rsidP="00CC6C6C">
            <w:pPr>
              <w:spacing w:before="120"/>
              <w:jc w:val="center"/>
              <w:rPr>
                <w:ins w:id="1530" w:author="Mokaddem Emna" w:date="2013-04-29T01:17:00Z"/>
                <w:i/>
                <w:iCs/>
                <w:sz w:val="14"/>
                <w:szCs w:val="14"/>
              </w:rPr>
            </w:pPr>
            <w:ins w:id="1531" w:author="Mokaddem Emna" w:date="2013-04-29T01:17:00Z">
              <w:r>
                <w:rPr>
                  <w:i/>
                  <w:iCs/>
                  <w:sz w:val="14"/>
                  <w:szCs w:val="14"/>
                </w:rPr>
                <w:t>NGEO-WEBC-PFC-1005</w:t>
              </w:r>
            </w:ins>
          </w:p>
        </w:tc>
        <w:tc>
          <w:tcPr>
            <w:tcW w:w="8179" w:type="dxa"/>
            <w:tcBorders>
              <w:top w:val="nil"/>
              <w:left w:val="nil"/>
              <w:bottom w:val="single" w:sz="8" w:space="0" w:color="auto"/>
              <w:right w:val="single" w:sz="8" w:space="0" w:color="auto"/>
            </w:tcBorders>
            <w:tcMar>
              <w:top w:w="0" w:type="dxa"/>
              <w:left w:w="108" w:type="dxa"/>
              <w:bottom w:w="0" w:type="dxa"/>
              <w:right w:w="108" w:type="dxa"/>
            </w:tcMar>
            <w:hideMark/>
          </w:tcPr>
          <w:p w:rsidR="00D943EC" w:rsidRPr="00F66605" w:rsidRDefault="001C0A2D" w:rsidP="00CC6C6C">
            <w:pPr>
              <w:rPr>
                <w:ins w:id="1532" w:author="Mokaddem Emna" w:date="2013-04-29T01:17:00Z"/>
              </w:rPr>
            </w:pPr>
            <w:ins w:id="1533" w:author="Mokaddem Emna" w:date="2013-04-29T18:21:00Z">
              <w:r w:rsidRPr="00FC087C">
                <w:t>[ngEO-WEBC-DDS, 1.3, Sec</w:t>
              </w:r>
              <w:r>
                <w:t>5</w:t>
              </w:r>
              <w:r w:rsidRPr="006076AC">
                <w:t>.</w:t>
              </w:r>
            </w:ins>
            <w:ins w:id="1534" w:author="Mokaddem Emna" w:date="2013-04-29T18:22:00Z">
              <w:r>
                <w:t>3.</w:t>
              </w:r>
            </w:ins>
            <w:ins w:id="1535" w:author="Mokaddem Emna" w:date="2013-04-29T18:21:00Z">
              <w:r w:rsidRPr="006076AC">
                <w:t>1</w:t>
              </w:r>
              <w:r w:rsidRPr="00FC087C">
                <w:t>, p</w:t>
              </w:r>
              <w:r>
                <w:t>1</w:t>
              </w:r>
            </w:ins>
            <w:ins w:id="1536" w:author="Mokaddem Emna" w:date="2013-04-29T18:22:00Z">
              <w:r>
                <w:t>7</w:t>
              </w:r>
            </w:ins>
            <w:ins w:id="1537" w:author="Mokaddem Emna" w:date="2013-04-29T18:21:00Z">
              <w:r w:rsidRPr="00FC087C">
                <w:t>]</w:t>
              </w:r>
            </w:ins>
            <w:ins w:id="1538" w:author="Mokaddem Emna" w:date="2013-04-29T01:17:00Z">
              <w:r w:rsidR="00D943EC">
                <w:rPr>
                  <w:lang w:val="en-GB"/>
                </w:rPr>
                <w:t>Web Client uses Require.Js build system to improve page-load speed.</w:t>
              </w:r>
            </w:ins>
          </w:p>
        </w:tc>
      </w:tr>
      <w:tr w:rsidR="00D943EC" w:rsidRPr="00895DFD" w:rsidTr="00CC6C6C">
        <w:trPr>
          <w:ins w:id="1539" w:author="Mokaddem Emna" w:date="2013-04-29T01:17:00Z"/>
        </w:trPr>
        <w:tc>
          <w:tcPr>
            <w:tcW w:w="15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943EC" w:rsidRPr="0049626B" w:rsidRDefault="00D943EC" w:rsidP="00CC6C6C">
            <w:pPr>
              <w:spacing w:before="120"/>
              <w:jc w:val="center"/>
              <w:rPr>
                <w:ins w:id="1540" w:author="Mokaddem Emna" w:date="2013-04-29T01:17:00Z"/>
                <w:i/>
                <w:iCs/>
                <w:sz w:val="14"/>
                <w:szCs w:val="14"/>
              </w:rPr>
            </w:pPr>
            <w:ins w:id="1541" w:author="Mokaddem Emna" w:date="2013-04-29T01:17:00Z">
              <w:r>
                <w:rPr>
                  <w:i/>
                  <w:iCs/>
                  <w:sz w:val="14"/>
                  <w:szCs w:val="14"/>
                </w:rPr>
                <w:t>NGEO-WEBC-PFC-1006</w:t>
              </w:r>
            </w:ins>
          </w:p>
        </w:tc>
        <w:tc>
          <w:tcPr>
            <w:tcW w:w="8179" w:type="dxa"/>
            <w:tcBorders>
              <w:top w:val="nil"/>
              <w:left w:val="nil"/>
              <w:bottom w:val="single" w:sz="8" w:space="0" w:color="auto"/>
              <w:right w:val="single" w:sz="8" w:space="0" w:color="auto"/>
            </w:tcBorders>
            <w:tcMar>
              <w:top w:w="0" w:type="dxa"/>
              <w:left w:w="108" w:type="dxa"/>
              <w:bottom w:w="0" w:type="dxa"/>
              <w:right w:w="108" w:type="dxa"/>
            </w:tcMar>
            <w:hideMark/>
          </w:tcPr>
          <w:p w:rsidR="00D943EC" w:rsidRPr="00895DFD" w:rsidRDefault="00D943EC" w:rsidP="00CC6C6C">
            <w:pPr>
              <w:rPr>
                <w:ins w:id="1542" w:author="Mokaddem Emna" w:date="2013-04-29T01:17:00Z"/>
                <w:lang w:val="en-GB"/>
              </w:rPr>
            </w:pPr>
            <w:ins w:id="1543" w:author="Mokaddem Emna" w:date="2013-04-29T01:17:00Z">
              <w:r w:rsidRPr="00200AD3">
                <w:rPr>
                  <w:lang w:val="en-GB"/>
                </w:rPr>
                <w:t xml:space="preserve">A review of Web Client user interaction </w:t>
              </w:r>
            </w:ins>
            <w:ins w:id="1544" w:author="Mokaddem Emna" w:date="2013-04-29T18:23:00Z">
              <w:r w:rsidR="00DA003E">
                <w:rPr>
                  <w:lang w:val="en-GB"/>
                </w:rPr>
                <w:t xml:space="preserve">application </w:t>
              </w:r>
            </w:ins>
            <w:ins w:id="1545" w:author="Mokaddem Emna" w:date="2013-04-29T01:17:00Z">
              <w:r w:rsidRPr="00200AD3">
                <w:rPr>
                  <w:lang w:val="en-GB"/>
                </w:rPr>
                <w:t>prove</w:t>
              </w:r>
              <w:r>
                <w:rPr>
                  <w:lang w:val="en-GB"/>
                </w:rPr>
                <w:t>s</w:t>
              </w:r>
              <w:r w:rsidRPr="00200AD3">
                <w:rPr>
                  <w:lang w:val="en-GB"/>
                </w:rPr>
                <w:t xml:space="preserve"> that no right-click events are used.</w:t>
              </w:r>
            </w:ins>
          </w:p>
        </w:tc>
      </w:tr>
      <w:tr w:rsidR="00D943EC" w:rsidRPr="00200AD3" w:rsidTr="00CC6C6C">
        <w:trPr>
          <w:ins w:id="1546" w:author="Mokaddem Emna" w:date="2013-04-29T01:17:00Z"/>
        </w:trPr>
        <w:tc>
          <w:tcPr>
            <w:tcW w:w="15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43EC" w:rsidRDefault="00D943EC" w:rsidP="00CC6C6C">
            <w:pPr>
              <w:spacing w:before="120"/>
              <w:jc w:val="center"/>
              <w:rPr>
                <w:ins w:id="1547" w:author="Mokaddem Emna" w:date="2013-04-29T01:17:00Z"/>
                <w:i/>
                <w:iCs/>
                <w:sz w:val="14"/>
                <w:szCs w:val="14"/>
              </w:rPr>
            </w:pPr>
            <w:ins w:id="1548" w:author="Mokaddem Emna" w:date="2013-04-29T01:17:00Z">
              <w:r>
                <w:rPr>
                  <w:i/>
                  <w:iCs/>
                  <w:sz w:val="14"/>
                  <w:szCs w:val="14"/>
                </w:rPr>
                <w:t>NGEO-WEBC-PFC-1007</w:t>
              </w:r>
            </w:ins>
          </w:p>
        </w:tc>
        <w:tc>
          <w:tcPr>
            <w:tcW w:w="8179" w:type="dxa"/>
            <w:tcBorders>
              <w:top w:val="nil"/>
              <w:left w:val="nil"/>
              <w:bottom w:val="single" w:sz="8" w:space="0" w:color="auto"/>
              <w:right w:val="single" w:sz="8" w:space="0" w:color="auto"/>
            </w:tcBorders>
            <w:tcMar>
              <w:top w:w="0" w:type="dxa"/>
              <w:left w:w="108" w:type="dxa"/>
              <w:bottom w:w="0" w:type="dxa"/>
              <w:right w:w="108" w:type="dxa"/>
            </w:tcMar>
          </w:tcPr>
          <w:p w:rsidR="00D943EC" w:rsidRPr="00200AD3" w:rsidRDefault="00A5633D" w:rsidP="00A5633D">
            <w:pPr>
              <w:rPr>
                <w:ins w:id="1549" w:author="Mokaddem Emna" w:date="2013-04-29T01:17:00Z"/>
                <w:lang w:val="en-GB"/>
              </w:rPr>
            </w:pPr>
            <w:ins w:id="1550" w:author="Mokaddem Emna" w:date="2013-04-29T18:22:00Z">
              <w:r w:rsidRPr="00FC087C">
                <w:t>[ngEO-WEBC-DDS, 1.3, Sec</w:t>
              </w:r>
              <w:r>
                <w:t>5</w:t>
              </w:r>
              <w:r w:rsidRPr="006076AC">
                <w:t>.1</w:t>
              </w:r>
              <w:r w:rsidRPr="00FC087C">
                <w:t>, p</w:t>
              </w:r>
              <w:r>
                <w:t>16</w:t>
              </w:r>
              <w:r w:rsidRPr="00FC087C">
                <w:t>]</w:t>
              </w:r>
              <w:r>
                <w:t xml:space="preserve"> </w:t>
              </w:r>
              <w:r w:rsidR="00E33AFE">
                <w:rPr>
                  <w:lang w:val="en-GB"/>
                </w:rPr>
                <w:t>shows that t</w:t>
              </w:r>
            </w:ins>
            <w:ins w:id="1551" w:author="Mokaddem Emna" w:date="2013-04-29T01:17:00Z">
              <w:r w:rsidR="00D943EC">
                <w:rPr>
                  <w:lang w:val="en-GB"/>
                </w:rPr>
                <w:t xml:space="preserve">here are no restrictions on operating systems because Web Client is a pure Web </w:t>
              </w:r>
              <w:r>
                <w:rPr>
                  <w:lang w:val="en-GB"/>
                </w:rPr>
                <w:t>Application without any plugin.</w:t>
              </w:r>
            </w:ins>
          </w:p>
        </w:tc>
      </w:tr>
      <w:tr w:rsidR="00D943EC" w:rsidRPr="00895DFD" w:rsidTr="00CC6C6C">
        <w:trPr>
          <w:ins w:id="1552" w:author="Mokaddem Emna" w:date="2013-04-29T01:17:00Z"/>
        </w:trPr>
        <w:tc>
          <w:tcPr>
            <w:tcW w:w="15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943EC" w:rsidRPr="0049626B" w:rsidRDefault="00D943EC" w:rsidP="00CC6C6C">
            <w:pPr>
              <w:spacing w:before="120"/>
              <w:jc w:val="center"/>
              <w:rPr>
                <w:ins w:id="1553" w:author="Mokaddem Emna" w:date="2013-04-29T01:17:00Z"/>
                <w:i/>
                <w:iCs/>
                <w:sz w:val="14"/>
                <w:szCs w:val="14"/>
              </w:rPr>
            </w:pPr>
            <w:ins w:id="1554" w:author="Mokaddem Emna" w:date="2013-04-29T01:17:00Z">
              <w:r>
                <w:rPr>
                  <w:i/>
                  <w:iCs/>
                  <w:sz w:val="14"/>
                  <w:szCs w:val="14"/>
                </w:rPr>
                <w:t>NGEO-WEBC-PFC-1008</w:t>
              </w:r>
            </w:ins>
          </w:p>
        </w:tc>
        <w:tc>
          <w:tcPr>
            <w:tcW w:w="8179" w:type="dxa"/>
            <w:tcBorders>
              <w:top w:val="nil"/>
              <w:left w:val="nil"/>
              <w:bottom w:val="single" w:sz="8" w:space="0" w:color="auto"/>
              <w:right w:val="single" w:sz="8" w:space="0" w:color="auto"/>
            </w:tcBorders>
            <w:tcMar>
              <w:top w:w="0" w:type="dxa"/>
              <w:left w:w="108" w:type="dxa"/>
              <w:bottom w:w="0" w:type="dxa"/>
              <w:right w:w="108" w:type="dxa"/>
            </w:tcMar>
            <w:hideMark/>
          </w:tcPr>
          <w:p w:rsidR="00D943EC" w:rsidRPr="00895DFD" w:rsidRDefault="00E33AFE" w:rsidP="00CC6C6C">
            <w:pPr>
              <w:rPr>
                <w:ins w:id="1555" w:author="Mokaddem Emna" w:date="2013-04-29T01:17:00Z"/>
                <w:lang w:val="en-GB"/>
              </w:rPr>
            </w:pPr>
            <w:ins w:id="1556" w:author="Mokaddem Emna" w:date="2013-04-29T18:22:00Z">
              <w:r w:rsidRPr="00FC087C">
                <w:t>[ngEO-WEBC-DDS, 1.3, Sec</w:t>
              </w:r>
              <w:r>
                <w:t>5</w:t>
              </w:r>
              <w:r w:rsidRPr="006076AC">
                <w:t>.1</w:t>
              </w:r>
              <w:r w:rsidRPr="00FC087C">
                <w:t>, p</w:t>
              </w:r>
              <w:r>
                <w:t>16</w:t>
              </w:r>
              <w:r w:rsidRPr="00FC087C">
                <w:t>]</w:t>
              </w:r>
              <w:r>
                <w:t xml:space="preserve"> shows that </w:t>
              </w:r>
            </w:ins>
            <w:ins w:id="1557" w:author="Mokaddem Emna" w:date="2013-04-29T01:17:00Z">
              <w:r w:rsidR="00D943EC">
                <w:rPr>
                  <w:lang w:val="en-GB"/>
                </w:rPr>
                <w:t>Web Client uses only HTML/Javascript/CSS.</w:t>
              </w:r>
            </w:ins>
          </w:p>
        </w:tc>
      </w:tr>
      <w:tr w:rsidR="00D943EC" w:rsidRPr="00200AD3" w:rsidTr="00CC6C6C">
        <w:trPr>
          <w:ins w:id="1558" w:author="Mokaddem Emna" w:date="2013-04-29T01:17:00Z"/>
        </w:trPr>
        <w:tc>
          <w:tcPr>
            <w:tcW w:w="15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943EC" w:rsidRDefault="00D943EC" w:rsidP="00CC6C6C">
            <w:pPr>
              <w:spacing w:before="120"/>
              <w:jc w:val="center"/>
              <w:rPr>
                <w:ins w:id="1559" w:author="Mokaddem Emna" w:date="2013-04-29T01:17:00Z"/>
                <w:i/>
                <w:iCs/>
                <w:sz w:val="14"/>
                <w:szCs w:val="14"/>
              </w:rPr>
            </w:pPr>
            <w:ins w:id="1560" w:author="Mokaddem Emna" w:date="2013-04-29T01:17:00Z">
              <w:r>
                <w:rPr>
                  <w:i/>
                  <w:iCs/>
                  <w:sz w:val="14"/>
                  <w:szCs w:val="14"/>
                </w:rPr>
                <w:t>NGEO-WEBC-PFC-1009</w:t>
              </w:r>
            </w:ins>
          </w:p>
        </w:tc>
        <w:tc>
          <w:tcPr>
            <w:tcW w:w="8179" w:type="dxa"/>
            <w:tcBorders>
              <w:top w:val="nil"/>
              <w:left w:val="nil"/>
              <w:bottom w:val="single" w:sz="8" w:space="0" w:color="auto"/>
              <w:right w:val="single" w:sz="8" w:space="0" w:color="auto"/>
            </w:tcBorders>
            <w:tcMar>
              <w:top w:w="0" w:type="dxa"/>
              <w:left w:w="108" w:type="dxa"/>
              <w:bottom w:w="0" w:type="dxa"/>
              <w:right w:w="108" w:type="dxa"/>
            </w:tcMar>
            <w:hideMark/>
          </w:tcPr>
          <w:p w:rsidR="00D943EC" w:rsidRPr="00200AD3" w:rsidRDefault="00D943EC" w:rsidP="00CC6C6C">
            <w:pPr>
              <w:rPr>
                <w:ins w:id="1561" w:author="Mokaddem Emna" w:date="2013-04-29T01:17:00Z"/>
                <w:lang w:val="en-GB"/>
              </w:rPr>
            </w:pPr>
            <w:ins w:id="1562" w:author="Mokaddem Emna" w:date="2013-04-29T01:17:00Z">
              <w:r>
                <w:rPr>
                  <w:lang w:val="en-GB"/>
                </w:rPr>
                <w:t xml:space="preserve">A review of all date widgets (search, standing order) is sufficient to prove that the standard display </w:t>
              </w:r>
              <w:r w:rsidRPr="00065E8F">
                <w:rPr>
                  <w:lang w:val="en-GB"/>
                </w:rPr>
                <w:t>yyyy-MM-dd</w:t>
              </w:r>
              <w:r>
                <w:rPr>
                  <w:lang w:val="en-GB"/>
                </w:rPr>
                <w:t xml:space="preserve"> is used anywhere.</w:t>
              </w:r>
            </w:ins>
          </w:p>
        </w:tc>
      </w:tr>
      <w:tr w:rsidR="00D943EC" w:rsidRPr="00895DFD" w:rsidTr="00CC6C6C">
        <w:trPr>
          <w:ins w:id="1563" w:author="Mokaddem Emna" w:date="2013-04-29T01:17:00Z"/>
        </w:trPr>
        <w:tc>
          <w:tcPr>
            <w:tcW w:w="152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943EC" w:rsidRPr="0049626B" w:rsidRDefault="00D943EC" w:rsidP="00CC6C6C">
            <w:pPr>
              <w:spacing w:before="120"/>
              <w:jc w:val="center"/>
              <w:rPr>
                <w:ins w:id="1564" w:author="Mokaddem Emna" w:date="2013-04-29T01:17:00Z"/>
                <w:i/>
                <w:iCs/>
                <w:sz w:val="14"/>
                <w:szCs w:val="14"/>
              </w:rPr>
            </w:pPr>
            <w:ins w:id="1565" w:author="Mokaddem Emna" w:date="2013-04-29T01:17:00Z">
              <w:r>
                <w:rPr>
                  <w:i/>
                  <w:iCs/>
                  <w:sz w:val="14"/>
                  <w:szCs w:val="14"/>
                </w:rPr>
                <w:t>NGEO-WEBC-PFC-1010</w:t>
              </w:r>
            </w:ins>
          </w:p>
        </w:tc>
        <w:tc>
          <w:tcPr>
            <w:tcW w:w="8179" w:type="dxa"/>
            <w:tcBorders>
              <w:top w:val="nil"/>
              <w:left w:val="nil"/>
              <w:bottom w:val="single" w:sz="8" w:space="0" w:color="auto"/>
              <w:right w:val="single" w:sz="8" w:space="0" w:color="auto"/>
            </w:tcBorders>
            <w:tcMar>
              <w:top w:w="0" w:type="dxa"/>
              <w:left w:w="108" w:type="dxa"/>
              <w:bottom w:w="0" w:type="dxa"/>
              <w:right w:w="108" w:type="dxa"/>
            </w:tcMar>
            <w:hideMark/>
          </w:tcPr>
          <w:p w:rsidR="00D943EC" w:rsidRPr="00895DFD" w:rsidRDefault="00101BC8" w:rsidP="00CC6C6C">
            <w:pPr>
              <w:rPr>
                <w:ins w:id="1566" w:author="Mokaddem Emna" w:date="2013-04-29T01:17:00Z"/>
                <w:lang w:val="en-GB"/>
              </w:rPr>
            </w:pPr>
            <w:ins w:id="1567" w:author="Mokaddem Emna" w:date="2013-04-29T18:23:00Z">
              <w:r w:rsidRPr="00FC087C">
                <w:t>[ngEO-WEBC-DDS, 1.3, Sec</w:t>
              </w:r>
              <w:r>
                <w:t>5</w:t>
              </w:r>
              <w:r w:rsidRPr="006076AC">
                <w:t>.1</w:t>
              </w:r>
              <w:r w:rsidRPr="00FC087C">
                <w:t>, p</w:t>
              </w:r>
              <w:r>
                <w:t>16</w:t>
              </w:r>
              <w:r w:rsidRPr="00FC087C">
                <w:t>]</w:t>
              </w:r>
              <w:r>
                <w:t xml:space="preserve"> </w:t>
              </w:r>
            </w:ins>
            <w:ins w:id="1568" w:author="Mokaddem Emna" w:date="2013-04-29T01:17:00Z">
              <w:r w:rsidR="00D943EC">
                <w:rPr>
                  <w:lang w:val="en-GB"/>
                </w:rPr>
                <w:t>Web Client uses CSS so GUI can be modified.</w:t>
              </w:r>
            </w:ins>
          </w:p>
        </w:tc>
      </w:tr>
    </w:tbl>
    <w:p w:rsidR="00D943EC" w:rsidRPr="00A35767" w:rsidRDefault="00D943EC" w:rsidP="00E16E38">
      <w:pPr>
        <w:rPr>
          <w:rPrChange w:id="1569" w:author="Mokaddem Emna" w:date="2013-04-29T18:23:00Z">
            <w:rPr>
              <w:lang w:val="en-US"/>
            </w:rPr>
          </w:rPrChange>
        </w:rPr>
      </w:pPr>
    </w:p>
    <w:p w:rsidR="00E16E38" w:rsidRDefault="00E16E38" w:rsidP="00E16E38">
      <w:pPr>
        <w:pStyle w:val="Titre1"/>
      </w:pPr>
      <w:bookmarkStart w:id="1570" w:name="_Toc355023320"/>
      <w:r>
        <w:lastRenderedPageBreak/>
        <w:t>Additional information</w:t>
      </w:r>
      <w:bookmarkEnd w:id="1570"/>
    </w:p>
    <w:p w:rsidR="00E16E38" w:rsidRDefault="00E16E38" w:rsidP="00E16E38">
      <w:pPr>
        <w:pStyle w:val="Titre2"/>
      </w:pPr>
      <w:bookmarkStart w:id="1571" w:name="_Toc355023321"/>
      <w:r>
        <w:t>Requirement detailed status</w:t>
      </w:r>
      <w:bookmarkEnd w:id="1571"/>
    </w:p>
    <w:tbl>
      <w:tblPr>
        <w:tblW w:w="9087" w:type="dxa"/>
        <w:tblInd w:w="55" w:type="dxa"/>
        <w:tblLayout w:type="fixed"/>
        <w:tblCellMar>
          <w:left w:w="70" w:type="dxa"/>
          <w:right w:w="70" w:type="dxa"/>
        </w:tblCellMar>
        <w:tblLook w:val="04A0" w:firstRow="1" w:lastRow="0" w:firstColumn="1" w:lastColumn="0" w:noHBand="0" w:noVBand="1"/>
      </w:tblPr>
      <w:tblGrid>
        <w:gridCol w:w="2567"/>
        <w:gridCol w:w="2268"/>
        <w:gridCol w:w="850"/>
        <w:gridCol w:w="2127"/>
        <w:gridCol w:w="1275"/>
      </w:tblGrid>
      <w:tr w:rsidR="00F63D4C" w:rsidRPr="008C18FD" w:rsidTr="00E23FB5">
        <w:trPr>
          <w:trHeight w:val="315"/>
        </w:trPr>
        <w:tc>
          <w:tcPr>
            <w:tcW w:w="2567" w:type="dxa"/>
            <w:tcBorders>
              <w:top w:val="single" w:sz="8" w:space="0" w:color="808080"/>
              <w:left w:val="single" w:sz="8" w:space="0" w:color="808080"/>
              <w:bottom w:val="single" w:sz="8" w:space="0" w:color="808080"/>
              <w:right w:val="single" w:sz="8" w:space="0" w:color="808080"/>
            </w:tcBorders>
            <w:shd w:val="pct15" w:color="auto" w:fill="auto"/>
          </w:tcPr>
          <w:p w:rsidR="00F63D4C" w:rsidRPr="008C18FD" w:rsidRDefault="00F63D4C" w:rsidP="00E23FB5">
            <w:pPr>
              <w:spacing w:after="0" w:line="240" w:lineRule="auto"/>
              <w:rPr>
                <w:rFonts w:ascii="Times New Roman" w:eastAsia="Times New Roman" w:hAnsi="Times New Roman" w:cs="Times New Roman"/>
                <w:b/>
                <w:color w:val="000000"/>
                <w:sz w:val="16"/>
                <w:szCs w:val="16"/>
                <w:lang w:val="en-US" w:eastAsia="fr-FR"/>
              </w:rPr>
            </w:pPr>
            <w:r w:rsidRPr="008C18FD">
              <w:rPr>
                <w:rFonts w:ascii="Times New Roman" w:eastAsia="Times New Roman" w:hAnsi="Times New Roman" w:cs="Times New Roman"/>
                <w:b/>
                <w:color w:val="000000"/>
                <w:sz w:val="16"/>
                <w:szCs w:val="16"/>
                <w:lang w:val="en-US" w:eastAsia="fr-FR"/>
              </w:rPr>
              <w:t>SSRD-WC Requirement ID</w:t>
            </w:r>
          </w:p>
        </w:tc>
        <w:tc>
          <w:tcPr>
            <w:tcW w:w="2268" w:type="dxa"/>
            <w:tcBorders>
              <w:top w:val="single" w:sz="8" w:space="0" w:color="808080"/>
              <w:left w:val="nil"/>
              <w:bottom w:val="single" w:sz="8" w:space="0" w:color="808080"/>
              <w:right w:val="single" w:sz="8" w:space="0" w:color="808080"/>
            </w:tcBorders>
            <w:shd w:val="pct15" w:color="auto" w:fill="auto"/>
          </w:tcPr>
          <w:p w:rsidR="00F63D4C" w:rsidRPr="008C18FD" w:rsidRDefault="00F63D4C" w:rsidP="00E23FB5">
            <w:pPr>
              <w:spacing w:after="0" w:line="240" w:lineRule="auto"/>
              <w:rPr>
                <w:rFonts w:ascii="Times New Roman" w:eastAsia="Times New Roman" w:hAnsi="Times New Roman" w:cs="Times New Roman"/>
                <w:b/>
                <w:color w:val="000000"/>
                <w:sz w:val="16"/>
                <w:szCs w:val="16"/>
                <w:lang w:val="en-US" w:eastAsia="fr-FR"/>
              </w:rPr>
            </w:pPr>
            <w:r w:rsidRPr="008C18FD">
              <w:rPr>
                <w:rFonts w:ascii="Times New Roman" w:eastAsia="Times New Roman" w:hAnsi="Times New Roman" w:cs="Times New Roman"/>
                <w:b/>
                <w:color w:val="000000"/>
                <w:sz w:val="16"/>
                <w:szCs w:val="16"/>
                <w:lang w:val="en-US" w:eastAsia="fr-FR"/>
              </w:rPr>
              <w:t>Requirement Title</w:t>
            </w:r>
          </w:p>
        </w:tc>
        <w:tc>
          <w:tcPr>
            <w:tcW w:w="850" w:type="dxa"/>
            <w:tcBorders>
              <w:top w:val="single" w:sz="8" w:space="0" w:color="808080"/>
              <w:left w:val="nil"/>
              <w:bottom w:val="single" w:sz="8" w:space="0" w:color="808080"/>
              <w:right w:val="single" w:sz="8" w:space="0" w:color="808080"/>
            </w:tcBorders>
            <w:shd w:val="pct15" w:color="auto" w:fill="auto"/>
          </w:tcPr>
          <w:p w:rsidR="00F63D4C" w:rsidRPr="008C18FD" w:rsidRDefault="00F63D4C" w:rsidP="00E23FB5">
            <w:pPr>
              <w:spacing w:after="0" w:line="240" w:lineRule="auto"/>
              <w:rPr>
                <w:rFonts w:ascii="Times New Roman" w:eastAsia="Times New Roman" w:hAnsi="Times New Roman" w:cs="Times New Roman"/>
                <w:b/>
                <w:color w:val="000000"/>
                <w:sz w:val="16"/>
                <w:szCs w:val="16"/>
                <w:lang w:val="en-US" w:eastAsia="fr-FR"/>
              </w:rPr>
            </w:pPr>
            <w:r w:rsidRPr="008C18FD">
              <w:rPr>
                <w:rFonts w:ascii="Times New Roman" w:eastAsia="Times New Roman" w:hAnsi="Times New Roman" w:cs="Times New Roman"/>
                <w:b/>
                <w:color w:val="000000"/>
                <w:sz w:val="16"/>
                <w:szCs w:val="16"/>
                <w:lang w:val="en-US" w:eastAsia="fr-FR"/>
              </w:rPr>
              <w:t>Test</w:t>
            </w:r>
          </w:p>
        </w:tc>
        <w:tc>
          <w:tcPr>
            <w:tcW w:w="2127" w:type="dxa"/>
            <w:tcBorders>
              <w:top w:val="single" w:sz="8" w:space="0" w:color="808080"/>
              <w:left w:val="nil"/>
              <w:bottom w:val="single" w:sz="8" w:space="0" w:color="808080"/>
              <w:right w:val="single" w:sz="8" w:space="0" w:color="808080"/>
            </w:tcBorders>
            <w:shd w:val="pct15" w:color="auto" w:fill="auto"/>
          </w:tcPr>
          <w:p w:rsidR="00F63D4C" w:rsidRPr="008C18FD" w:rsidRDefault="00F63D4C" w:rsidP="00E23FB5">
            <w:pPr>
              <w:spacing w:after="0" w:line="240" w:lineRule="auto"/>
              <w:rPr>
                <w:rFonts w:ascii="Times New Roman" w:eastAsia="Times New Roman" w:hAnsi="Times New Roman" w:cs="Times New Roman"/>
                <w:b/>
                <w:color w:val="000000"/>
                <w:sz w:val="16"/>
                <w:szCs w:val="16"/>
                <w:lang w:val="en-US" w:eastAsia="fr-FR"/>
              </w:rPr>
            </w:pPr>
            <w:r w:rsidRPr="008C18FD">
              <w:rPr>
                <w:rFonts w:ascii="Times New Roman" w:eastAsia="Times New Roman" w:hAnsi="Times New Roman" w:cs="Times New Roman"/>
                <w:b/>
                <w:color w:val="000000"/>
                <w:sz w:val="16"/>
                <w:szCs w:val="16"/>
                <w:lang w:val="en-US" w:eastAsia="fr-FR"/>
              </w:rPr>
              <w:t xml:space="preserve">Test </w:t>
            </w:r>
            <w:r>
              <w:rPr>
                <w:rFonts w:ascii="Times New Roman" w:eastAsia="Times New Roman" w:hAnsi="Times New Roman" w:cs="Times New Roman"/>
                <w:b/>
                <w:color w:val="000000"/>
                <w:sz w:val="16"/>
                <w:szCs w:val="16"/>
                <w:lang w:val="en-US" w:eastAsia="fr-FR"/>
              </w:rPr>
              <w:t>Cases</w:t>
            </w:r>
          </w:p>
        </w:tc>
        <w:tc>
          <w:tcPr>
            <w:tcW w:w="1275" w:type="dxa"/>
            <w:tcBorders>
              <w:top w:val="single" w:sz="8" w:space="0" w:color="808080"/>
              <w:left w:val="nil"/>
              <w:bottom w:val="single" w:sz="8" w:space="0" w:color="808080"/>
              <w:right w:val="single" w:sz="8" w:space="0" w:color="808080"/>
            </w:tcBorders>
            <w:shd w:val="pct15" w:color="auto" w:fill="auto"/>
          </w:tcPr>
          <w:p w:rsidR="00F63D4C" w:rsidRPr="008C18FD" w:rsidRDefault="00F63D4C" w:rsidP="00E23FB5">
            <w:pPr>
              <w:spacing w:after="0" w:line="240" w:lineRule="auto"/>
              <w:rPr>
                <w:rFonts w:ascii="Times New Roman" w:eastAsia="Times New Roman" w:hAnsi="Times New Roman" w:cs="Times New Roman"/>
                <w:b/>
                <w:color w:val="000000"/>
                <w:sz w:val="16"/>
                <w:szCs w:val="16"/>
                <w:lang w:val="en-US" w:eastAsia="fr-FR"/>
              </w:rPr>
            </w:pPr>
            <w:r>
              <w:rPr>
                <w:rFonts w:ascii="Times New Roman" w:eastAsia="Times New Roman" w:hAnsi="Times New Roman" w:cs="Times New Roman"/>
                <w:b/>
                <w:color w:val="000000"/>
                <w:sz w:val="16"/>
                <w:szCs w:val="16"/>
                <w:lang w:val="en-US" w:eastAsia="fr-FR"/>
              </w:rPr>
              <w:t>Version</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ngEO-SUB-001-WEBC-DES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Web user interface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NGEO-WEBC-VTC-0010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ngEO-SUB-002-WEBC-DES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Web user interface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NGEO-WEBC-VTC-0010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AC3860"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AC3860"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AC3860">
              <w:rPr>
                <w:rFonts w:ascii="Times New Roman" w:eastAsia="Times New Roman" w:hAnsi="Times New Roman" w:cs="Times New Roman"/>
                <w:color w:val="000000"/>
                <w:sz w:val="16"/>
                <w:szCs w:val="16"/>
                <w:lang w:val="fr-FR" w:eastAsia="fr-FR"/>
              </w:rPr>
              <w:t>ngEO-SUB-004-WEBC-DES</w:t>
            </w:r>
          </w:p>
        </w:tc>
        <w:tc>
          <w:tcPr>
            <w:tcW w:w="2268" w:type="dxa"/>
            <w:tcBorders>
              <w:top w:val="nil"/>
              <w:left w:val="nil"/>
              <w:bottom w:val="single" w:sz="8" w:space="0" w:color="808080"/>
              <w:right w:val="single" w:sz="8" w:space="0" w:color="808080"/>
            </w:tcBorders>
            <w:shd w:val="clear" w:color="auto" w:fill="auto"/>
            <w:vAlign w:val="center"/>
          </w:tcPr>
          <w:p w:rsidR="00F63D4C" w:rsidRPr="00AC3860"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AC3860">
              <w:rPr>
                <w:rFonts w:ascii="Times New Roman" w:eastAsia="Times New Roman" w:hAnsi="Times New Roman" w:cs="Times New Roman"/>
                <w:color w:val="000000"/>
                <w:sz w:val="16"/>
                <w:szCs w:val="16"/>
                <w:lang w:val="en-US" w:eastAsia="fr-FR"/>
              </w:rPr>
              <w:t xml:space="preserve">Web Client Layout                                                                </w:t>
            </w:r>
          </w:p>
        </w:tc>
        <w:tc>
          <w:tcPr>
            <w:tcW w:w="850" w:type="dxa"/>
            <w:tcBorders>
              <w:top w:val="nil"/>
              <w:left w:val="nil"/>
              <w:bottom w:val="single" w:sz="8" w:space="0" w:color="808080"/>
              <w:right w:val="single" w:sz="8" w:space="0" w:color="808080"/>
            </w:tcBorders>
            <w:shd w:val="clear" w:color="auto" w:fill="auto"/>
            <w:vAlign w:val="bottom"/>
          </w:tcPr>
          <w:p w:rsidR="00F63D4C" w:rsidRPr="00AC3860" w:rsidRDefault="00F63D4C" w:rsidP="00E23FB5">
            <w:pPr>
              <w:spacing w:after="0" w:line="240" w:lineRule="auto"/>
              <w:jc w:val="both"/>
              <w:rPr>
                <w:rFonts w:ascii="Times New Roman" w:hAnsi="Times New Roman" w:cs="Times New Roman"/>
                <w:sz w:val="16"/>
                <w:szCs w:val="16"/>
              </w:rPr>
            </w:pPr>
            <w:r w:rsidRPr="00AC3860">
              <w:rPr>
                <w:rFonts w:ascii="Times New Roman" w:hAnsi="Times New Roman" w:cs="Times New Roman"/>
                <w:sz w:val="16"/>
                <w:szCs w:val="16"/>
              </w:rPr>
              <w:t>D</w:t>
            </w:r>
          </w:p>
        </w:tc>
        <w:tc>
          <w:tcPr>
            <w:tcW w:w="2127" w:type="dxa"/>
            <w:tcBorders>
              <w:top w:val="nil"/>
              <w:left w:val="nil"/>
              <w:bottom w:val="single" w:sz="8" w:space="0" w:color="808080"/>
              <w:right w:val="single" w:sz="8" w:space="0" w:color="808080"/>
            </w:tcBorders>
            <w:shd w:val="clear" w:color="auto" w:fill="auto"/>
          </w:tcPr>
          <w:p w:rsidR="00F63D4C" w:rsidRPr="00AC3860"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AC3860"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200AD3">
              <w:rPr>
                <w:rFonts w:ascii="Times New Roman" w:eastAsia="Times New Roman" w:hAnsi="Times New Roman" w:cs="Times New Roman"/>
                <w:color w:val="000000"/>
                <w:sz w:val="16"/>
                <w:szCs w:val="16"/>
                <w:lang w:val="en-US" w:eastAsia="fr-FR"/>
              </w:rPr>
              <w:t>V</w:t>
            </w:r>
            <w:r w:rsidRPr="00AC3860">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ngEO-SUB-005-WEBC-DES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Widget Visibility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D</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AC3860"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AC3860"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AC3860">
              <w:rPr>
                <w:rFonts w:ascii="Times New Roman" w:eastAsia="Times New Roman" w:hAnsi="Times New Roman" w:cs="Times New Roman"/>
                <w:color w:val="000000"/>
                <w:sz w:val="16"/>
                <w:szCs w:val="16"/>
                <w:lang w:val="fr-FR" w:eastAsia="fr-FR"/>
              </w:rPr>
              <w:t>ngEO-SUB-008-WEBC-DES</w:t>
            </w:r>
          </w:p>
        </w:tc>
        <w:tc>
          <w:tcPr>
            <w:tcW w:w="2268" w:type="dxa"/>
            <w:tcBorders>
              <w:top w:val="nil"/>
              <w:left w:val="nil"/>
              <w:bottom w:val="single" w:sz="8" w:space="0" w:color="808080"/>
              <w:right w:val="single" w:sz="8" w:space="0" w:color="808080"/>
            </w:tcBorders>
            <w:shd w:val="clear" w:color="auto" w:fill="auto"/>
            <w:vAlign w:val="center"/>
          </w:tcPr>
          <w:p w:rsidR="00F63D4C" w:rsidRPr="00AC3860"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AC3860">
              <w:rPr>
                <w:rFonts w:ascii="Times New Roman" w:eastAsia="Times New Roman" w:hAnsi="Times New Roman" w:cs="Times New Roman"/>
                <w:color w:val="000000"/>
                <w:sz w:val="16"/>
                <w:szCs w:val="16"/>
                <w:lang w:val="en-US" w:eastAsia="fr-FR"/>
              </w:rPr>
              <w:t xml:space="preserve">Widget reset                                                                  </w:t>
            </w:r>
          </w:p>
        </w:tc>
        <w:tc>
          <w:tcPr>
            <w:tcW w:w="850" w:type="dxa"/>
            <w:tcBorders>
              <w:top w:val="nil"/>
              <w:left w:val="nil"/>
              <w:bottom w:val="single" w:sz="8" w:space="0" w:color="808080"/>
              <w:right w:val="single" w:sz="8" w:space="0" w:color="808080"/>
            </w:tcBorders>
            <w:shd w:val="clear" w:color="auto" w:fill="auto"/>
            <w:vAlign w:val="bottom"/>
          </w:tcPr>
          <w:p w:rsidR="00F63D4C" w:rsidRPr="00AC3860" w:rsidRDefault="00F63D4C" w:rsidP="00E23FB5">
            <w:pPr>
              <w:spacing w:after="0" w:line="240" w:lineRule="auto"/>
              <w:jc w:val="both"/>
              <w:rPr>
                <w:rFonts w:ascii="Times New Roman" w:hAnsi="Times New Roman" w:cs="Times New Roman"/>
                <w:sz w:val="16"/>
                <w:szCs w:val="16"/>
              </w:rPr>
            </w:pPr>
            <w:r w:rsidRPr="00AC3860">
              <w:rPr>
                <w:rFonts w:ascii="Times New Roman" w:hAnsi="Times New Roman" w:cs="Times New Roman"/>
                <w:sz w:val="16"/>
                <w:szCs w:val="16"/>
              </w:rPr>
              <w:t>D</w:t>
            </w:r>
          </w:p>
        </w:tc>
        <w:tc>
          <w:tcPr>
            <w:tcW w:w="2127" w:type="dxa"/>
            <w:tcBorders>
              <w:top w:val="nil"/>
              <w:left w:val="nil"/>
              <w:bottom w:val="single" w:sz="8" w:space="0" w:color="808080"/>
              <w:right w:val="single" w:sz="8" w:space="0" w:color="808080"/>
            </w:tcBorders>
            <w:shd w:val="clear" w:color="auto" w:fill="auto"/>
          </w:tcPr>
          <w:p w:rsidR="00F63D4C" w:rsidRPr="00AC3860"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AC3860"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200AD3">
              <w:rPr>
                <w:rFonts w:ascii="Times New Roman" w:eastAsia="Times New Roman" w:hAnsi="Times New Roman" w:cs="Times New Roman"/>
                <w:color w:val="000000"/>
                <w:sz w:val="16"/>
                <w:szCs w:val="16"/>
                <w:lang w:val="en-US" w:eastAsia="fr-FR"/>
              </w:rPr>
              <w:t>V</w:t>
            </w:r>
            <w:r w:rsidRPr="00AC3860">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ngEO-SUB-009-WEBC-DES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Widget  communication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R</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880D11" w:rsidDel="0034663D"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ngEO-SUB-013-WEBC-DES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Shared Web interface context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D5189E"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D5189E">
              <w:rPr>
                <w:rFonts w:ascii="Times New Roman" w:eastAsia="Times New Roman" w:hAnsi="Times New Roman" w:cs="Times New Roman"/>
                <w:color w:val="000000"/>
                <w:sz w:val="16"/>
                <w:szCs w:val="16"/>
                <w:lang w:eastAsia="fr-FR"/>
              </w:rPr>
              <w:t>NGEO-WEBC-VTC-0200</w:t>
            </w:r>
          </w:p>
          <w:p w:rsidR="00F63D4C" w:rsidRPr="00D5189E"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D5189E">
              <w:rPr>
                <w:rFonts w:ascii="Times New Roman" w:eastAsia="Times New Roman" w:hAnsi="Times New Roman" w:cs="Times New Roman"/>
                <w:color w:val="000000"/>
                <w:sz w:val="16"/>
                <w:szCs w:val="16"/>
                <w:lang w:eastAsia="fr-FR"/>
              </w:rPr>
              <w:t>NGEO-WEBC-VTC-0210</w:t>
            </w:r>
          </w:p>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NGEO-WEBC-VTC-0215</w:t>
            </w:r>
          </w:p>
        </w:tc>
        <w:tc>
          <w:tcPr>
            <w:tcW w:w="1275" w:type="dxa"/>
            <w:tcBorders>
              <w:top w:val="nil"/>
              <w:left w:val="nil"/>
              <w:bottom w:val="single" w:sz="8" w:space="0" w:color="808080"/>
              <w:right w:val="single" w:sz="8" w:space="0" w:color="808080"/>
            </w:tcBorders>
          </w:tcPr>
          <w:p w:rsidR="00F63D4C" w:rsidRPr="00880D11" w:rsidDel="0034663D" w:rsidRDefault="00F63D4C" w:rsidP="00E23FB5">
            <w:pPr>
              <w:spacing w:after="0" w:line="240" w:lineRule="auto"/>
              <w:jc w:val="both"/>
              <w:rPr>
                <w:rFonts w:ascii="Times New Roman" w:eastAsia="Times New Roman" w:hAnsi="Times New Roman" w:cs="Times New Roman"/>
                <w:color w:val="000000"/>
                <w:sz w:val="16"/>
                <w:szCs w:val="16"/>
                <w:lang w:eastAsia="fr-FR"/>
              </w:rPr>
            </w:pPr>
            <w:r>
              <w:rPr>
                <w:rFonts w:ascii="Times New Roman" w:eastAsia="Times New Roman" w:hAnsi="Times New Roman" w:cs="Times New Roman"/>
                <w:color w:val="000000"/>
                <w:sz w:val="16"/>
                <w:szCs w:val="16"/>
                <w:lang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ngEO-SUB-014-WEBC-DES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Catalogue search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NGEO-WEBC-VTC-0080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ngEO-SUB-015-WEBC-DES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Web Client Orientation Page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8400C4">
              <w:rPr>
                <w:rFonts w:ascii="Times New Roman" w:eastAsia="Times New Roman" w:hAnsi="Times New Roman" w:cs="Times New Roman"/>
                <w:color w:val="000000"/>
                <w:sz w:val="16"/>
                <w:szCs w:val="16"/>
                <w:lang w:eastAsia="fr-FR"/>
              </w:rPr>
              <w:t>NGEO-WEBC-VTC-00</w:t>
            </w:r>
            <w:r>
              <w:rPr>
                <w:rFonts w:ascii="Times New Roman" w:eastAsia="Times New Roman" w:hAnsi="Times New Roman" w:cs="Times New Roman"/>
                <w:color w:val="000000"/>
                <w:sz w:val="16"/>
                <w:szCs w:val="16"/>
                <w:lang w:eastAsia="fr-FR"/>
              </w:rPr>
              <w:t>1</w:t>
            </w:r>
            <w:r w:rsidRPr="008400C4">
              <w:rPr>
                <w:rFonts w:ascii="Times New Roman" w:eastAsia="Times New Roman" w:hAnsi="Times New Roman" w:cs="Times New Roman"/>
                <w:color w:val="000000"/>
                <w:sz w:val="16"/>
                <w:szCs w:val="16"/>
                <w:lang w:eastAsia="fr-FR"/>
              </w:rPr>
              <w:t>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ngEO-SUB-016-WEBC-DES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Technology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R</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AC3860"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AC3860"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AC3860">
              <w:rPr>
                <w:rFonts w:ascii="Times New Roman" w:eastAsia="Times New Roman" w:hAnsi="Times New Roman" w:cs="Times New Roman"/>
                <w:color w:val="000000"/>
                <w:sz w:val="16"/>
                <w:szCs w:val="16"/>
                <w:lang w:val="fr-FR" w:eastAsia="fr-FR"/>
              </w:rPr>
              <w:t>ngEO-SUB-021-WEBC-DES</w:t>
            </w:r>
          </w:p>
        </w:tc>
        <w:tc>
          <w:tcPr>
            <w:tcW w:w="2268" w:type="dxa"/>
            <w:tcBorders>
              <w:top w:val="nil"/>
              <w:left w:val="nil"/>
              <w:bottom w:val="single" w:sz="8" w:space="0" w:color="808080"/>
              <w:right w:val="single" w:sz="8" w:space="0" w:color="808080"/>
            </w:tcBorders>
            <w:shd w:val="clear" w:color="auto" w:fill="auto"/>
            <w:vAlign w:val="center"/>
          </w:tcPr>
          <w:p w:rsidR="00F63D4C" w:rsidRPr="00AC3860"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AC3860">
              <w:rPr>
                <w:rFonts w:ascii="Times New Roman" w:eastAsia="Times New Roman" w:hAnsi="Times New Roman" w:cs="Times New Roman"/>
                <w:color w:val="000000"/>
                <w:sz w:val="16"/>
                <w:szCs w:val="16"/>
                <w:lang w:val="en-US" w:eastAsia="fr-FR"/>
              </w:rPr>
              <w:t xml:space="preserve">HTML5 Caching                                                               </w:t>
            </w:r>
          </w:p>
        </w:tc>
        <w:tc>
          <w:tcPr>
            <w:tcW w:w="850" w:type="dxa"/>
            <w:tcBorders>
              <w:top w:val="nil"/>
              <w:left w:val="nil"/>
              <w:bottom w:val="single" w:sz="8" w:space="0" w:color="808080"/>
              <w:right w:val="single" w:sz="8" w:space="0" w:color="808080"/>
            </w:tcBorders>
            <w:shd w:val="clear" w:color="auto" w:fill="auto"/>
            <w:vAlign w:val="bottom"/>
          </w:tcPr>
          <w:p w:rsidR="00F63D4C" w:rsidRPr="00AC3860" w:rsidRDefault="00F63D4C" w:rsidP="00E23FB5">
            <w:pPr>
              <w:spacing w:after="0" w:line="240" w:lineRule="auto"/>
              <w:jc w:val="both"/>
              <w:rPr>
                <w:rFonts w:ascii="Times New Roman" w:hAnsi="Times New Roman" w:cs="Times New Roman"/>
                <w:sz w:val="16"/>
                <w:szCs w:val="16"/>
              </w:rPr>
            </w:pPr>
            <w:r w:rsidRPr="00AC3860">
              <w:rPr>
                <w:rFonts w:ascii="Times New Roman" w:hAnsi="Times New Roman" w:cs="Times New Roman"/>
                <w:sz w:val="16"/>
                <w:szCs w:val="16"/>
              </w:rPr>
              <w:t>R</w:t>
            </w:r>
          </w:p>
        </w:tc>
        <w:tc>
          <w:tcPr>
            <w:tcW w:w="2127" w:type="dxa"/>
            <w:tcBorders>
              <w:top w:val="nil"/>
              <w:left w:val="nil"/>
              <w:bottom w:val="single" w:sz="8" w:space="0" w:color="808080"/>
              <w:right w:val="single" w:sz="8" w:space="0" w:color="808080"/>
            </w:tcBorders>
            <w:shd w:val="clear" w:color="auto" w:fill="auto"/>
          </w:tcPr>
          <w:p w:rsidR="00F63D4C" w:rsidRPr="00AC3860"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AC3860"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200AD3">
              <w:rPr>
                <w:rFonts w:ascii="Times New Roman" w:eastAsia="Times New Roman" w:hAnsi="Times New Roman" w:cs="Times New Roman"/>
                <w:color w:val="000000"/>
                <w:sz w:val="16"/>
                <w:szCs w:val="16"/>
                <w:lang w:val="en-US"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ngEO-SUB-022-WEBC-DES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Map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w:t>
            </w:r>
            <w:r>
              <w:rPr>
                <w:rFonts w:ascii="Times New Roman" w:eastAsia="Times New Roman" w:hAnsi="Times New Roman" w:cs="Times New Roman"/>
                <w:color w:val="000000"/>
                <w:sz w:val="16"/>
                <w:szCs w:val="16"/>
                <w:lang w:val="en-US" w:eastAsia="fr-FR"/>
              </w:rPr>
              <w:t>9</w:t>
            </w:r>
            <w:r w:rsidRPr="00C87D7A">
              <w:rPr>
                <w:rFonts w:ascii="Times New Roman" w:eastAsia="Times New Roman" w:hAnsi="Times New Roman" w:cs="Times New Roman"/>
                <w:color w:val="000000"/>
                <w:sz w:val="16"/>
                <w:szCs w:val="16"/>
                <w:lang w:val="en-US" w:eastAsia="fr-FR"/>
              </w:rPr>
              <w:t>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ngEO-SUB-023-WEBC-DES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Map controls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D</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735661"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735661"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735661">
              <w:rPr>
                <w:rFonts w:ascii="Times New Roman" w:eastAsia="Times New Roman" w:hAnsi="Times New Roman" w:cs="Times New Roman"/>
                <w:color w:val="000000"/>
                <w:sz w:val="16"/>
                <w:szCs w:val="16"/>
                <w:lang w:val="fr-FR" w:eastAsia="fr-FR"/>
              </w:rPr>
              <w:t>ngEO-SUB-024-WEBC-DES</w:t>
            </w:r>
          </w:p>
        </w:tc>
        <w:tc>
          <w:tcPr>
            <w:tcW w:w="2268" w:type="dxa"/>
            <w:tcBorders>
              <w:top w:val="nil"/>
              <w:left w:val="nil"/>
              <w:bottom w:val="single" w:sz="8" w:space="0" w:color="808080"/>
              <w:right w:val="single" w:sz="8" w:space="0" w:color="808080"/>
            </w:tcBorders>
            <w:shd w:val="clear" w:color="auto" w:fill="auto"/>
            <w:vAlign w:val="center"/>
          </w:tcPr>
          <w:p w:rsidR="00F63D4C" w:rsidRPr="00735661"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735661">
              <w:rPr>
                <w:rFonts w:ascii="Times New Roman" w:eastAsia="Times New Roman" w:hAnsi="Times New Roman" w:cs="Times New Roman"/>
                <w:color w:val="000000"/>
                <w:sz w:val="16"/>
                <w:szCs w:val="16"/>
                <w:lang w:val="en-US" w:eastAsia="fr-FR"/>
              </w:rPr>
              <w:t xml:space="preserve">Web client implementations                                              </w:t>
            </w:r>
          </w:p>
        </w:tc>
        <w:tc>
          <w:tcPr>
            <w:tcW w:w="850" w:type="dxa"/>
            <w:tcBorders>
              <w:top w:val="nil"/>
              <w:left w:val="nil"/>
              <w:bottom w:val="single" w:sz="8" w:space="0" w:color="808080"/>
              <w:right w:val="single" w:sz="8" w:space="0" w:color="808080"/>
            </w:tcBorders>
            <w:shd w:val="clear" w:color="auto" w:fill="auto"/>
            <w:vAlign w:val="bottom"/>
          </w:tcPr>
          <w:p w:rsidR="00F63D4C" w:rsidRPr="00735661" w:rsidRDefault="00F63D4C" w:rsidP="00E23FB5">
            <w:pPr>
              <w:spacing w:after="0" w:line="240" w:lineRule="auto"/>
              <w:jc w:val="both"/>
              <w:rPr>
                <w:rFonts w:ascii="Times New Roman" w:hAnsi="Times New Roman" w:cs="Times New Roman"/>
                <w:sz w:val="16"/>
                <w:szCs w:val="16"/>
              </w:rPr>
            </w:pPr>
            <w:r w:rsidRPr="00735661">
              <w:rPr>
                <w:rFonts w:ascii="Times New Roman" w:hAnsi="Times New Roman" w:cs="Times New Roman"/>
                <w:sz w:val="16"/>
                <w:szCs w:val="16"/>
              </w:rPr>
              <w:t>D</w:t>
            </w:r>
          </w:p>
        </w:tc>
        <w:tc>
          <w:tcPr>
            <w:tcW w:w="2127" w:type="dxa"/>
            <w:tcBorders>
              <w:top w:val="nil"/>
              <w:left w:val="nil"/>
              <w:bottom w:val="single" w:sz="8" w:space="0" w:color="808080"/>
              <w:right w:val="single" w:sz="8" w:space="0" w:color="808080"/>
            </w:tcBorders>
            <w:shd w:val="clear" w:color="auto" w:fill="auto"/>
          </w:tcPr>
          <w:p w:rsidR="00F63D4C" w:rsidRPr="00735661"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735661"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200AD3">
              <w:rPr>
                <w:rFonts w:ascii="Times New Roman" w:eastAsia="Times New Roman" w:hAnsi="Times New Roman" w:cs="Times New Roman"/>
                <w:color w:val="000000"/>
                <w:sz w:val="16"/>
                <w:szCs w:val="16"/>
                <w:lang w:val="en-US"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ngEO-SUB-025-WEBC-DES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Multi-devices' considerations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D</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880D11" w:rsidDel="0055112B"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ngEO-SUB-026-WEBC-DES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GUI widgets</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8400C4"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400C4">
              <w:rPr>
                <w:rFonts w:ascii="Times New Roman" w:eastAsia="Times New Roman" w:hAnsi="Times New Roman" w:cs="Times New Roman"/>
                <w:color w:val="000000"/>
                <w:sz w:val="16"/>
                <w:szCs w:val="16"/>
                <w:lang w:eastAsia="fr-FR"/>
              </w:rPr>
              <w:t>NGEO-WEBC-VTC-0020</w:t>
            </w:r>
          </w:p>
          <w:p w:rsidR="00F63D4C" w:rsidRPr="008400C4"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400C4">
              <w:rPr>
                <w:rFonts w:ascii="Times New Roman" w:eastAsia="Times New Roman" w:hAnsi="Times New Roman" w:cs="Times New Roman"/>
                <w:color w:val="000000"/>
                <w:sz w:val="16"/>
                <w:szCs w:val="16"/>
                <w:lang w:eastAsia="fr-FR"/>
              </w:rPr>
              <w:t>NGEO-WEBC-VTC-0040</w:t>
            </w:r>
          </w:p>
          <w:p w:rsidR="00F63D4C"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400C4">
              <w:rPr>
                <w:rFonts w:ascii="Times New Roman" w:eastAsia="Times New Roman" w:hAnsi="Times New Roman" w:cs="Times New Roman"/>
                <w:color w:val="000000"/>
                <w:sz w:val="16"/>
                <w:szCs w:val="16"/>
                <w:lang w:eastAsia="fr-FR"/>
              </w:rPr>
              <w:t>NGEO-WEBC-VTC-0160</w:t>
            </w:r>
          </w:p>
          <w:p w:rsidR="00F63D4C" w:rsidRPr="00200AD3" w:rsidRDefault="00F63D4C" w:rsidP="00E23FB5">
            <w:pPr>
              <w:spacing w:after="0" w:line="240" w:lineRule="auto"/>
              <w:jc w:val="both"/>
              <w:rPr>
                <w:rFonts w:ascii="Times New Roman" w:eastAsia="Times New Roman" w:hAnsi="Times New Roman" w:cs="Times New Roman"/>
                <w:color w:val="000000"/>
                <w:sz w:val="16"/>
                <w:szCs w:val="16"/>
                <w:lang w:eastAsia="fr-FR"/>
              </w:rPr>
            </w:pPr>
            <w:r>
              <w:rPr>
                <w:rFonts w:ascii="Times New Roman" w:eastAsia="Times New Roman" w:hAnsi="Times New Roman" w:cs="Times New Roman"/>
                <w:color w:val="000000"/>
                <w:sz w:val="16"/>
                <w:szCs w:val="16"/>
                <w:lang w:eastAsia="fr-FR"/>
              </w:rPr>
              <w:t>NGEO-WEBC-VTC-017</w:t>
            </w:r>
            <w:r w:rsidRPr="008400C4">
              <w:rPr>
                <w:rFonts w:ascii="Times New Roman" w:eastAsia="Times New Roman" w:hAnsi="Times New Roman" w:cs="Times New Roman"/>
                <w:color w:val="000000"/>
                <w:sz w:val="16"/>
                <w:szCs w:val="16"/>
                <w:lang w:eastAsia="fr-FR"/>
              </w:rPr>
              <w:t>0</w:t>
            </w:r>
          </w:p>
        </w:tc>
        <w:tc>
          <w:tcPr>
            <w:tcW w:w="1275" w:type="dxa"/>
            <w:tcBorders>
              <w:top w:val="nil"/>
              <w:left w:val="nil"/>
              <w:bottom w:val="single" w:sz="8" w:space="0" w:color="808080"/>
              <w:right w:val="single" w:sz="8" w:space="0" w:color="808080"/>
            </w:tcBorders>
          </w:tcPr>
          <w:p w:rsidR="00F63D4C" w:rsidRPr="00880D11" w:rsidDel="0055112B" w:rsidRDefault="00F63D4C" w:rsidP="00E23FB5">
            <w:pPr>
              <w:spacing w:after="0" w:line="240" w:lineRule="auto"/>
              <w:jc w:val="both"/>
              <w:rPr>
                <w:rFonts w:ascii="Times New Roman" w:eastAsia="Times New Roman" w:hAnsi="Times New Roman" w:cs="Times New Roman"/>
                <w:color w:val="000000"/>
                <w:sz w:val="16"/>
                <w:szCs w:val="16"/>
                <w:lang w:eastAsia="fr-FR"/>
              </w:rPr>
            </w:pPr>
            <w:r>
              <w:rPr>
                <w:rFonts w:ascii="Times New Roman" w:eastAsia="Times New Roman" w:hAnsi="Times New Roman" w:cs="Times New Roman"/>
                <w:color w:val="000000"/>
                <w:sz w:val="16"/>
                <w:szCs w:val="16"/>
                <w:lang w:eastAsia="fr-FR"/>
              </w:rPr>
              <w:t>V1-V2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ngEO-SUB-028-WEBC-DES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Product meta-data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NGEO-WEBC-VTC-004</w:t>
            </w:r>
            <w:r w:rsidRPr="00C87D7A">
              <w:rPr>
                <w:rFonts w:ascii="Times New Roman" w:eastAsia="Times New Roman" w:hAnsi="Times New Roman" w:cs="Times New Roman"/>
                <w:color w:val="000000"/>
                <w:sz w:val="16"/>
                <w:szCs w:val="16"/>
                <w:lang w:val="en-US" w:eastAsia="fr-FR"/>
              </w:rPr>
              <w:t>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ngEO-SUB-030-WEBC-DES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Product footprints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NGEO-WEBC-VTC-0050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ngEO-SUB-031-WEBC-DES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Product footprints Display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w:t>
            </w:r>
            <w:r>
              <w:rPr>
                <w:rFonts w:ascii="Times New Roman" w:eastAsia="Times New Roman" w:hAnsi="Times New Roman" w:cs="Times New Roman"/>
                <w:color w:val="000000"/>
                <w:sz w:val="16"/>
                <w:szCs w:val="16"/>
                <w:lang w:val="en-US" w:eastAsia="fr-FR"/>
              </w:rPr>
              <w:t>95</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ngEO-SUB-033-WEBC-DES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Browse display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NGEO-WEBC-VTC-0060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8C18FD"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ngEO-SUB-034-WEBC-DES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Footprint and browse selection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 xml:space="preserve">NGEO-WEBC-VTC-0050 </w:t>
            </w:r>
          </w:p>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NGEO-WEBC-VTC-0060</w:t>
            </w:r>
          </w:p>
        </w:tc>
        <w:tc>
          <w:tcPr>
            <w:tcW w:w="1275" w:type="dxa"/>
            <w:tcBorders>
              <w:top w:val="nil"/>
              <w:left w:val="nil"/>
              <w:bottom w:val="single" w:sz="8" w:space="0" w:color="808080"/>
              <w:right w:val="single" w:sz="8" w:space="0" w:color="808080"/>
            </w:tcBorders>
          </w:tcPr>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Pr>
                <w:rFonts w:ascii="Times New Roman" w:eastAsia="Times New Roman" w:hAnsi="Times New Roman" w:cs="Times New Roman"/>
                <w:color w:val="000000"/>
                <w:sz w:val="16"/>
                <w:szCs w:val="16"/>
                <w:lang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ngEO-SUB-035-WEBC-DES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Overlay layers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w:t>
            </w:r>
            <w:r>
              <w:rPr>
                <w:rFonts w:ascii="Times New Roman" w:eastAsia="Times New Roman" w:hAnsi="Times New Roman" w:cs="Times New Roman"/>
                <w:color w:val="000000"/>
                <w:sz w:val="16"/>
                <w:szCs w:val="16"/>
                <w:lang w:val="en-US" w:eastAsia="fr-FR"/>
              </w:rPr>
              <w:t>95</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ngEO-SUB-036-WEBC-DES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Background maps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w:t>
            </w:r>
            <w:r>
              <w:rPr>
                <w:rFonts w:ascii="Times New Roman" w:eastAsia="Times New Roman" w:hAnsi="Times New Roman" w:cs="Times New Roman"/>
                <w:color w:val="000000"/>
                <w:sz w:val="16"/>
                <w:szCs w:val="16"/>
                <w:lang w:val="en-US" w:eastAsia="fr-FR"/>
              </w:rPr>
              <w:t>9</w:t>
            </w:r>
            <w:r w:rsidRPr="00C87D7A">
              <w:rPr>
                <w:rFonts w:ascii="Times New Roman" w:eastAsia="Times New Roman" w:hAnsi="Times New Roman" w:cs="Times New Roman"/>
                <w:color w:val="000000"/>
                <w:sz w:val="16"/>
                <w:szCs w:val="16"/>
                <w:lang w:val="en-US" w:eastAsia="fr-FR"/>
              </w:rPr>
              <w:t>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ngEO-SUB-037-WEBC-DES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Gazetteers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w:t>
            </w:r>
            <w:r>
              <w:rPr>
                <w:rFonts w:ascii="Times New Roman" w:eastAsia="Times New Roman" w:hAnsi="Times New Roman" w:cs="Times New Roman"/>
                <w:color w:val="000000"/>
                <w:sz w:val="16"/>
                <w:szCs w:val="16"/>
                <w:lang w:val="en-US" w:eastAsia="fr-FR"/>
              </w:rPr>
              <w:t>228</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8C18FD"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ngEO-SUB-038-WEBC-DES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Direct Download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NGEO-WEBC-VTC-0150</w:t>
            </w:r>
          </w:p>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NGEO-WEBC-VTC-0151</w:t>
            </w:r>
          </w:p>
        </w:tc>
        <w:tc>
          <w:tcPr>
            <w:tcW w:w="1275" w:type="dxa"/>
            <w:tcBorders>
              <w:top w:val="nil"/>
              <w:left w:val="nil"/>
              <w:bottom w:val="single" w:sz="8" w:space="0" w:color="808080"/>
              <w:right w:val="single" w:sz="8" w:space="0" w:color="808080"/>
            </w:tcBorders>
          </w:tcPr>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Pr>
                <w:rFonts w:ascii="Times New Roman" w:eastAsia="Times New Roman" w:hAnsi="Times New Roman" w:cs="Times New Roman"/>
                <w:color w:val="000000"/>
                <w:sz w:val="16"/>
                <w:szCs w:val="16"/>
                <w:lang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ngEO-SUB-039-WEBC-DES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Shopcarts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R</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ngEO-SUB-040-WEBC-DES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Shopcarts URL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R</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ngEO-SUB-041-WEBC-DES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Shared shopcarts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R</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ngEO-SUB-042-WEBC-DES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Shared shopcarts Loading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R</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ngEO-SUB-043-WEBC-DES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Groups of search results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R</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ngEO-SUB-045-WEBC-DES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Groups of search results for correlation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R</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ngEO-SUB-046-WEBC-DES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Groups of search results for interferometry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R</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ngEO-SUB-048-WEBC-DES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Opensearch URL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8C18FD">
              <w:rPr>
                <w:rFonts w:ascii="Times New Roman" w:eastAsia="Times New Roman" w:hAnsi="Times New Roman" w:cs="Times New Roman"/>
                <w:color w:val="000000"/>
                <w:sz w:val="16"/>
                <w:szCs w:val="16"/>
                <w:lang w:val="en-US" w:eastAsia="fr-FR"/>
              </w:rPr>
              <w:t>NGEO-WEBC-VTC-0</w:t>
            </w:r>
            <w:r>
              <w:rPr>
                <w:rFonts w:ascii="Times New Roman" w:eastAsia="Times New Roman" w:hAnsi="Times New Roman" w:cs="Times New Roman"/>
                <w:color w:val="000000"/>
                <w:sz w:val="16"/>
                <w:szCs w:val="16"/>
                <w:lang w:val="en-US" w:eastAsia="fr-FR"/>
              </w:rPr>
              <w:t>080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D5472B"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466294"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466294">
              <w:rPr>
                <w:rFonts w:ascii="Times New Roman" w:eastAsia="Times New Roman" w:hAnsi="Times New Roman" w:cs="Times New Roman"/>
                <w:color w:val="000000"/>
                <w:sz w:val="16"/>
                <w:szCs w:val="16"/>
                <w:lang w:val="fr-FR" w:eastAsia="fr-FR"/>
              </w:rPr>
              <w:lastRenderedPageBreak/>
              <w:t>ngEO-SUB-049-WEBC-DES</w:t>
            </w:r>
          </w:p>
        </w:tc>
        <w:tc>
          <w:tcPr>
            <w:tcW w:w="2268" w:type="dxa"/>
            <w:tcBorders>
              <w:top w:val="nil"/>
              <w:left w:val="nil"/>
              <w:bottom w:val="single" w:sz="8" w:space="0" w:color="808080"/>
              <w:right w:val="single" w:sz="8" w:space="0" w:color="808080"/>
            </w:tcBorders>
            <w:shd w:val="clear" w:color="auto" w:fill="auto"/>
            <w:vAlign w:val="center"/>
          </w:tcPr>
          <w:p w:rsidR="00F63D4C" w:rsidRPr="00D5472B"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D5472B">
              <w:rPr>
                <w:rFonts w:ascii="Times New Roman" w:eastAsia="Times New Roman" w:hAnsi="Times New Roman" w:cs="Times New Roman"/>
                <w:color w:val="000000"/>
                <w:sz w:val="16"/>
                <w:szCs w:val="16"/>
                <w:lang w:val="en-US" w:eastAsia="fr-FR"/>
              </w:rPr>
              <w:t xml:space="preserve">Opensearch URL Submitting                                                       </w:t>
            </w:r>
          </w:p>
        </w:tc>
        <w:tc>
          <w:tcPr>
            <w:tcW w:w="850" w:type="dxa"/>
            <w:tcBorders>
              <w:top w:val="nil"/>
              <w:left w:val="nil"/>
              <w:bottom w:val="single" w:sz="8" w:space="0" w:color="808080"/>
              <w:right w:val="single" w:sz="8" w:space="0" w:color="808080"/>
            </w:tcBorders>
            <w:shd w:val="clear" w:color="auto" w:fill="auto"/>
            <w:vAlign w:val="bottom"/>
          </w:tcPr>
          <w:p w:rsidR="00F63D4C" w:rsidRPr="00D5472B"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D5472B"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8C18FD">
              <w:rPr>
                <w:rFonts w:ascii="Times New Roman" w:eastAsia="Times New Roman" w:hAnsi="Times New Roman" w:cs="Times New Roman"/>
                <w:color w:val="000000"/>
                <w:sz w:val="16"/>
                <w:szCs w:val="16"/>
                <w:lang w:val="en-US" w:eastAsia="fr-FR"/>
              </w:rPr>
              <w:t>NGEO-WEBC-VTC-0</w:t>
            </w:r>
            <w:r>
              <w:rPr>
                <w:rFonts w:ascii="Times New Roman" w:eastAsia="Times New Roman" w:hAnsi="Times New Roman" w:cs="Times New Roman"/>
                <w:color w:val="000000"/>
                <w:sz w:val="16"/>
                <w:szCs w:val="16"/>
                <w:lang w:val="en-US" w:eastAsia="fr-FR"/>
              </w:rPr>
              <w:t>080</w:t>
            </w:r>
          </w:p>
        </w:tc>
        <w:tc>
          <w:tcPr>
            <w:tcW w:w="1275" w:type="dxa"/>
            <w:tcBorders>
              <w:top w:val="nil"/>
              <w:left w:val="nil"/>
              <w:bottom w:val="single" w:sz="8" w:space="0" w:color="808080"/>
              <w:right w:val="single" w:sz="8" w:space="0" w:color="808080"/>
            </w:tcBorders>
          </w:tcPr>
          <w:p w:rsidR="00F63D4C" w:rsidRPr="00D5472B"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200AD3">
              <w:rPr>
                <w:rFonts w:ascii="Times New Roman" w:eastAsia="Times New Roman" w:hAnsi="Times New Roman" w:cs="Times New Roman"/>
                <w:color w:val="000000"/>
                <w:sz w:val="16"/>
                <w:szCs w:val="16"/>
                <w:lang w:val="en-US" w:eastAsia="fr-FR"/>
              </w:rPr>
              <w:t>V</w:t>
            </w:r>
            <w:r w:rsidRPr="00466294">
              <w:rPr>
                <w:rFonts w:ascii="Times New Roman" w:eastAsia="Times New Roman" w:hAnsi="Times New Roman" w:cs="Times New Roman"/>
                <w:color w:val="000000"/>
                <w:sz w:val="16"/>
                <w:szCs w:val="16"/>
                <w:lang w:val="en-US" w:eastAsia="fr-FR"/>
              </w:rPr>
              <w:t>1</w:t>
            </w:r>
          </w:p>
        </w:tc>
      </w:tr>
      <w:tr w:rsidR="00F63D4C" w:rsidRPr="008C18FD"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ngEO-SUB-050-WEBC-DES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Standing Order initialisation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 xml:space="preserve">NGEO-WEBC-VTC-0120 </w:t>
            </w:r>
          </w:p>
          <w:p w:rsidR="00F63D4C"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3F1BAF">
              <w:rPr>
                <w:rFonts w:ascii="Times New Roman" w:eastAsia="Times New Roman" w:hAnsi="Times New Roman" w:cs="Times New Roman"/>
                <w:color w:val="000000"/>
                <w:sz w:val="16"/>
                <w:szCs w:val="16"/>
                <w:lang w:eastAsia="fr-FR"/>
              </w:rPr>
              <w:t>NGEO-WEBC-VTC-012</w:t>
            </w:r>
            <w:r>
              <w:rPr>
                <w:rFonts w:ascii="Times New Roman" w:eastAsia="Times New Roman" w:hAnsi="Times New Roman" w:cs="Times New Roman"/>
                <w:color w:val="000000"/>
                <w:sz w:val="16"/>
                <w:szCs w:val="16"/>
                <w:lang w:eastAsia="fr-FR"/>
              </w:rPr>
              <w:t>5</w:t>
            </w:r>
          </w:p>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p>
        </w:tc>
        <w:tc>
          <w:tcPr>
            <w:tcW w:w="1275" w:type="dxa"/>
            <w:tcBorders>
              <w:top w:val="nil"/>
              <w:left w:val="nil"/>
              <w:bottom w:val="single" w:sz="8" w:space="0" w:color="808080"/>
              <w:right w:val="single" w:sz="8" w:space="0" w:color="808080"/>
            </w:tcBorders>
          </w:tcPr>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Pr>
                <w:rFonts w:ascii="Times New Roman" w:eastAsia="Times New Roman" w:hAnsi="Times New Roman" w:cs="Times New Roman"/>
                <w:color w:val="000000"/>
                <w:sz w:val="16"/>
                <w:szCs w:val="16"/>
                <w:lang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ngEO-SUB-055-WEBC-DES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Authentication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R</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ngEO-SUB-058-WEBC-DES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Initialisations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R</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V1/V2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ngEO-SUB-060-WEBC-DES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Dataset Definition refresh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D</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ngEO-SUB-061-WEBC-DES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Geographical Extent of the catalogue search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8C18FD">
              <w:rPr>
                <w:rFonts w:ascii="Times New Roman" w:eastAsia="Times New Roman" w:hAnsi="Times New Roman" w:cs="Times New Roman"/>
                <w:color w:val="000000"/>
                <w:sz w:val="16"/>
                <w:szCs w:val="16"/>
                <w:lang w:val="en-US" w:eastAsia="fr-FR"/>
              </w:rPr>
              <w:t>NGEO-WEBC-VTC-01</w:t>
            </w:r>
            <w:r>
              <w:rPr>
                <w:rFonts w:ascii="Times New Roman" w:eastAsia="Times New Roman" w:hAnsi="Times New Roman" w:cs="Times New Roman"/>
                <w:color w:val="000000"/>
                <w:sz w:val="16"/>
                <w:szCs w:val="16"/>
                <w:lang w:val="en-US" w:eastAsia="fr-FR"/>
              </w:rPr>
              <w:t>90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ngEO-SUB-062-WEBC-DES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File exchange for Shopcart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V2</w:t>
            </w:r>
          </w:p>
        </w:tc>
      </w:tr>
      <w:tr w:rsidR="00F63D4C" w:rsidRPr="00C87D7A" w:rsidDel="005F44E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ngEO-SUB-063-WEBC-DES</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File exchange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8C18FD">
              <w:rPr>
                <w:rFonts w:ascii="Times New Roman" w:eastAsia="Times New Roman" w:hAnsi="Times New Roman" w:cs="Times New Roman"/>
                <w:color w:val="000000"/>
                <w:sz w:val="16"/>
                <w:szCs w:val="16"/>
                <w:lang w:eastAsia="fr-FR"/>
              </w:rPr>
              <w:t>NGEO-WEBC-VTC-0</w:t>
            </w:r>
            <w:r>
              <w:rPr>
                <w:rFonts w:ascii="Times New Roman" w:eastAsia="Times New Roman" w:hAnsi="Times New Roman" w:cs="Times New Roman"/>
                <w:color w:val="000000"/>
                <w:sz w:val="16"/>
                <w:szCs w:val="16"/>
                <w:lang w:eastAsia="fr-FR"/>
              </w:rPr>
              <w:t>2</w:t>
            </w:r>
            <w:r w:rsidRPr="008C18FD">
              <w:rPr>
                <w:rFonts w:ascii="Times New Roman" w:eastAsia="Times New Roman" w:hAnsi="Times New Roman" w:cs="Times New Roman"/>
                <w:color w:val="000000"/>
                <w:sz w:val="16"/>
                <w:szCs w:val="16"/>
                <w:lang w:eastAsia="fr-FR"/>
              </w:rPr>
              <w:t>30</w:t>
            </w:r>
          </w:p>
        </w:tc>
        <w:tc>
          <w:tcPr>
            <w:tcW w:w="1275" w:type="dxa"/>
            <w:tcBorders>
              <w:top w:val="nil"/>
              <w:left w:val="nil"/>
              <w:bottom w:val="single" w:sz="8" w:space="0" w:color="808080"/>
              <w:right w:val="single" w:sz="8" w:space="0" w:color="808080"/>
            </w:tcBorders>
          </w:tcPr>
          <w:p w:rsidR="00F63D4C" w:rsidRPr="00C87D7A" w:rsidDel="005F44E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ngEO-SUB-101-WEBC-FUN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Web Client homepage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8C18FD">
              <w:rPr>
                <w:rFonts w:ascii="Times New Roman" w:eastAsia="Times New Roman" w:hAnsi="Times New Roman" w:cs="Times New Roman"/>
                <w:color w:val="000000"/>
                <w:sz w:val="16"/>
                <w:szCs w:val="16"/>
                <w:lang w:val="en-US" w:eastAsia="fr-FR"/>
              </w:rPr>
              <w:t>NGEO-WEBC-VTC-0</w:t>
            </w:r>
            <w:r>
              <w:rPr>
                <w:rFonts w:ascii="Times New Roman" w:eastAsia="Times New Roman" w:hAnsi="Times New Roman" w:cs="Times New Roman"/>
                <w:color w:val="000000"/>
                <w:sz w:val="16"/>
                <w:szCs w:val="16"/>
                <w:lang w:val="en-US" w:eastAsia="fr-FR"/>
              </w:rPr>
              <w:t>010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V1</w:t>
            </w:r>
          </w:p>
        </w:tc>
      </w:tr>
      <w:tr w:rsidR="00F63D4C" w:rsidRPr="008C18FD"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ngEO-SUB-102-WEBC-FUN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Data access services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NGEO-WEBC-VTC-0030</w:t>
            </w:r>
          </w:p>
          <w:p w:rsidR="00F63D4C"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NGEO-WEBC-VTC-0110</w:t>
            </w:r>
          </w:p>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NGEO-WEBC-VTC-0150</w:t>
            </w:r>
          </w:p>
        </w:tc>
        <w:tc>
          <w:tcPr>
            <w:tcW w:w="1275" w:type="dxa"/>
            <w:tcBorders>
              <w:top w:val="nil"/>
              <w:left w:val="nil"/>
              <w:bottom w:val="single" w:sz="8" w:space="0" w:color="808080"/>
              <w:right w:val="single" w:sz="8" w:space="0" w:color="808080"/>
            </w:tcBorders>
          </w:tcPr>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Pr>
                <w:rFonts w:ascii="Times New Roman" w:eastAsia="Times New Roman" w:hAnsi="Times New Roman" w:cs="Times New Roman"/>
                <w:color w:val="000000"/>
                <w:sz w:val="16"/>
                <w:szCs w:val="16"/>
                <w:lang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ngEO-SUB-103-WEBC-FUN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Data access services area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NGEO-WEBC-VTC-0020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ngEO-SUB-104-WEBC-FUN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Map mode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w:t>
            </w:r>
            <w:r>
              <w:rPr>
                <w:rFonts w:ascii="Times New Roman" w:eastAsia="Times New Roman" w:hAnsi="Times New Roman" w:cs="Times New Roman"/>
                <w:color w:val="000000"/>
                <w:sz w:val="16"/>
                <w:szCs w:val="16"/>
                <w:lang w:val="en-US" w:eastAsia="fr-FR"/>
              </w:rPr>
              <w:t>9</w:t>
            </w:r>
            <w:r w:rsidRPr="00C87D7A">
              <w:rPr>
                <w:rFonts w:ascii="Times New Roman" w:eastAsia="Times New Roman" w:hAnsi="Times New Roman" w:cs="Times New Roman"/>
                <w:color w:val="000000"/>
                <w:sz w:val="16"/>
                <w:szCs w:val="16"/>
                <w:lang w:val="en-US" w:eastAsia="fr-FR"/>
              </w:rPr>
              <w:t>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ngEO-SUB-105-WEBC-FUN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Default map mode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w:t>
            </w:r>
            <w:r>
              <w:rPr>
                <w:rFonts w:ascii="Times New Roman" w:eastAsia="Times New Roman" w:hAnsi="Times New Roman" w:cs="Times New Roman"/>
                <w:color w:val="000000"/>
                <w:sz w:val="16"/>
                <w:szCs w:val="16"/>
                <w:lang w:val="en-US" w:eastAsia="fr-FR"/>
              </w:rPr>
              <w:t>10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ngEO-SUB-106-WEBC-FUN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Map's enrichment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w:t>
            </w:r>
            <w:r>
              <w:rPr>
                <w:rFonts w:ascii="Times New Roman" w:eastAsia="Times New Roman" w:hAnsi="Times New Roman" w:cs="Times New Roman"/>
                <w:color w:val="000000"/>
                <w:sz w:val="16"/>
                <w:szCs w:val="16"/>
                <w:lang w:val="en-US" w:eastAsia="fr-FR"/>
              </w:rPr>
              <w:t>95</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ngEO-SUB-107-WEBC-FUN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selection of item on map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w:t>
            </w:r>
            <w:r>
              <w:rPr>
                <w:rFonts w:ascii="Times New Roman" w:eastAsia="Times New Roman" w:hAnsi="Times New Roman" w:cs="Times New Roman"/>
                <w:color w:val="000000"/>
                <w:sz w:val="16"/>
                <w:szCs w:val="16"/>
                <w:lang w:val="en-US" w:eastAsia="fr-FR"/>
              </w:rPr>
              <w:t>100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880D11" w:rsidDel="000E7A93"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ngEO-SUB-108-WEBC-FUN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zone of interest definition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200AD3"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200AD3">
              <w:rPr>
                <w:rFonts w:ascii="Times New Roman" w:eastAsia="Times New Roman" w:hAnsi="Times New Roman" w:cs="Times New Roman"/>
                <w:color w:val="000000"/>
                <w:sz w:val="16"/>
                <w:szCs w:val="16"/>
                <w:lang w:eastAsia="fr-FR"/>
              </w:rPr>
              <w:t>NGEO-WEBC-VTC-0190</w:t>
            </w:r>
          </w:p>
          <w:p w:rsidR="00F63D4C" w:rsidRPr="00200AD3"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200AD3">
              <w:rPr>
                <w:rFonts w:ascii="Times New Roman" w:eastAsia="Times New Roman" w:hAnsi="Times New Roman" w:cs="Times New Roman"/>
                <w:color w:val="000000"/>
                <w:sz w:val="16"/>
                <w:szCs w:val="16"/>
                <w:lang w:eastAsia="fr-FR"/>
              </w:rPr>
              <w:t>NGEO-WEBC-VTC-0220</w:t>
            </w:r>
          </w:p>
          <w:p w:rsidR="00F63D4C" w:rsidRPr="00200AD3"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200AD3">
              <w:rPr>
                <w:rFonts w:ascii="Times New Roman" w:eastAsia="Times New Roman" w:hAnsi="Times New Roman" w:cs="Times New Roman"/>
                <w:color w:val="000000"/>
                <w:sz w:val="16"/>
                <w:szCs w:val="16"/>
                <w:lang w:eastAsia="fr-FR"/>
              </w:rPr>
              <w:t>NGEO-WEBC-VTC-0224</w:t>
            </w:r>
          </w:p>
          <w:p w:rsidR="00F63D4C" w:rsidRPr="00200AD3"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200AD3">
              <w:rPr>
                <w:rFonts w:ascii="Times New Roman" w:eastAsia="Times New Roman" w:hAnsi="Times New Roman" w:cs="Times New Roman"/>
                <w:color w:val="000000"/>
                <w:sz w:val="16"/>
                <w:szCs w:val="16"/>
                <w:lang w:eastAsia="fr-FR"/>
              </w:rPr>
              <w:t>NGEO-WEBC-VTC-0228</w:t>
            </w:r>
          </w:p>
        </w:tc>
        <w:tc>
          <w:tcPr>
            <w:tcW w:w="1275" w:type="dxa"/>
            <w:tcBorders>
              <w:top w:val="nil"/>
              <w:left w:val="nil"/>
              <w:bottom w:val="single" w:sz="8" w:space="0" w:color="808080"/>
              <w:right w:val="single" w:sz="8" w:space="0" w:color="808080"/>
            </w:tcBorders>
          </w:tcPr>
          <w:p w:rsidR="00F63D4C" w:rsidRPr="00880D11" w:rsidDel="000E7A93"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ngEO-SUB-109-WEBC-FUN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Map's navigation and zooming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w:t>
            </w:r>
            <w:r>
              <w:rPr>
                <w:rFonts w:ascii="Times New Roman" w:eastAsia="Times New Roman" w:hAnsi="Times New Roman" w:cs="Times New Roman"/>
                <w:color w:val="000000"/>
                <w:sz w:val="16"/>
                <w:szCs w:val="16"/>
                <w:lang w:val="en-US" w:eastAsia="fr-FR"/>
              </w:rPr>
              <w:t>100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ngEO-SUB-110-WEBC-FUN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Map's layers management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w:t>
            </w:r>
            <w:r>
              <w:rPr>
                <w:rFonts w:ascii="Times New Roman" w:eastAsia="Times New Roman" w:hAnsi="Times New Roman" w:cs="Times New Roman"/>
                <w:color w:val="000000"/>
                <w:sz w:val="16"/>
                <w:szCs w:val="16"/>
                <w:lang w:val="en-US" w:eastAsia="fr-FR"/>
              </w:rPr>
              <w:t>95</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ngEO-SUB-111-WEBC-FUN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Dataset Chooser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NGEO-WEBC-VTC-0020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ngEO-SUB-112-WEBC-FUN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Dataset Chooser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NGEO-WEBC-VTC-0070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ngEO-SUB-113-WEBC-FUN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Dataset selection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NGEO-WEBC-VTC-0020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ngEO-SUB-114-WEBC-FUN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Dataset selection service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NGEO-WEBC-VTC-0020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1/V2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ngEO-SUB-115-WEBC-FUN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Default layers for the Map Widget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w:t>
            </w:r>
            <w:r>
              <w:rPr>
                <w:rFonts w:ascii="Times New Roman" w:eastAsia="Times New Roman" w:hAnsi="Times New Roman" w:cs="Times New Roman"/>
                <w:color w:val="000000"/>
                <w:sz w:val="16"/>
                <w:szCs w:val="16"/>
                <w:lang w:val="en-US" w:eastAsia="fr-FR"/>
              </w:rPr>
              <w:t>90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ngEO-SUB-116-WEBC-FUN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Dataset selection dynamic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200AD3"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200AD3">
              <w:rPr>
                <w:rFonts w:ascii="Times New Roman" w:eastAsia="Times New Roman" w:hAnsi="Times New Roman" w:cs="Times New Roman"/>
                <w:color w:val="000000"/>
                <w:sz w:val="16"/>
                <w:szCs w:val="16"/>
                <w:lang w:eastAsia="fr-FR"/>
              </w:rPr>
              <w:t>NGEO-WEBC-VTC-0020</w:t>
            </w:r>
          </w:p>
          <w:p w:rsidR="00F63D4C" w:rsidRPr="00200AD3"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200AD3">
              <w:rPr>
                <w:rFonts w:ascii="Times New Roman" w:eastAsia="Times New Roman" w:hAnsi="Times New Roman" w:cs="Times New Roman"/>
                <w:color w:val="000000"/>
                <w:sz w:val="16"/>
                <w:szCs w:val="16"/>
                <w:lang w:eastAsia="fr-FR"/>
              </w:rPr>
              <w:t>NGEO-WEBC-VTC-0165</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466294"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466294"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466294">
              <w:rPr>
                <w:rFonts w:ascii="Times New Roman" w:eastAsia="Times New Roman" w:hAnsi="Times New Roman" w:cs="Times New Roman"/>
                <w:color w:val="000000"/>
                <w:sz w:val="16"/>
                <w:szCs w:val="16"/>
                <w:lang w:val="fr-FR" w:eastAsia="fr-FR"/>
              </w:rPr>
              <w:t>ngEO-SUB-117-WEBC-FUN</w:t>
            </w:r>
          </w:p>
        </w:tc>
        <w:tc>
          <w:tcPr>
            <w:tcW w:w="2268" w:type="dxa"/>
            <w:tcBorders>
              <w:top w:val="nil"/>
              <w:left w:val="nil"/>
              <w:bottom w:val="single" w:sz="8" w:space="0" w:color="808080"/>
              <w:right w:val="single" w:sz="8" w:space="0" w:color="808080"/>
            </w:tcBorders>
            <w:shd w:val="clear" w:color="auto" w:fill="auto"/>
            <w:vAlign w:val="center"/>
          </w:tcPr>
          <w:p w:rsidR="00F63D4C" w:rsidRPr="00466294"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466294">
              <w:rPr>
                <w:rFonts w:ascii="Times New Roman" w:eastAsia="Times New Roman" w:hAnsi="Times New Roman" w:cs="Times New Roman"/>
                <w:color w:val="000000"/>
                <w:sz w:val="16"/>
                <w:szCs w:val="16"/>
                <w:lang w:val="en-US" w:eastAsia="fr-FR"/>
              </w:rPr>
              <w:t xml:space="preserve">Multiple searches                                                            </w:t>
            </w:r>
          </w:p>
        </w:tc>
        <w:tc>
          <w:tcPr>
            <w:tcW w:w="850" w:type="dxa"/>
            <w:tcBorders>
              <w:top w:val="nil"/>
              <w:left w:val="nil"/>
              <w:bottom w:val="single" w:sz="8" w:space="0" w:color="808080"/>
              <w:right w:val="single" w:sz="8" w:space="0" w:color="808080"/>
            </w:tcBorders>
            <w:shd w:val="clear" w:color="auto" w:fill="auto"/>
            <w:vAlign w:val="bottom"/>
          </w:tcPr>
          <w:p w:rsidR="00F63D4C" w:rsidRPr="00466294" w:rsidRDefault="00F63D4C" w:rsidP="00E23FB5">
            <w:pPr>
              <w:spacing w:after="0" w:line="240" w:lineRule="auto"/>
              <w:jc w:val="both"/>
              <w:rPr>
                <w:rFonts w:ascii="Times New Roman" w:hAnsi="Times New Roman" w:cs="Times New Roman"/>
                <w:sz w:val="16"/>
                <w:szCs w:val="16"/>
              </w:rPr>
            </w:pPr>
            <w:r w:rsidRPr="00466294">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466294"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466294"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466294">
              <w:rPr>
                <w:rFonts w:ascii="Times New Roman" w:eastAsia="Times New Roman" w:hAnsi="Times New Roman" w:cs="Times New Roman"/>
                <w:color w:val="000000"/>
                <w:sz w:val="16"/>
                <w:szCs w:val="16"/>
                <w:lang w:val="en-US" w:eastAsia="fr-FR"/>
              </w:rPr>
              <w:t>V</w:t>
            </w:r>
            <w:r w:rsidRPr="00200AD3">
              <w:rPr>
                <w:rFonts w:ascii="Times New Roman" w:eastAsia="Times New Roman" w:hAnsi="Times New Roman" w:cs="Times New Roman"/>
                <w:color w:val="000000"/>
                <w:sz w:val="16"/>
                <w:szCs w:val="16"/>
                <w:lang w:val="en-US" w:eastAsia="fr-FR"/>
              </w:rPr>
              <w:t>2</w:t>
            </w:r>
          </w:p>
        </w:tc>
      </w:tr>
      <w:tr w:rsidR="00F63D4C" w:rsidRPr="00466294"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466294"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466294">
              <w:rPr>
                <w:rFonts w:ascii="Times New Roman" w:eastAsia="Times New Roman" w:hAnsi="Times New Roman" w:cs="Times New Roman"/>
                <w:color w:val="000000"/>
                <w:sz w:val="16"/>
                <w:szCs w:val="16"/>
                <w:lang w:val="fr-FR" w:eastAsia="fr-FR"/>
              </w:rPr>
              <w:t>ngEO-SUB-118-WEBC-FUN</w:t>
            </w:r>
          </w:p>
        </w:tc>
        <w:tc>
          <w:tcPr>
            <w:tcW w:w="2268" w:type="dxa"/>
            <w:tcBorders>
              <w:top w:val="nil"/>
              <w:left w:val="nil"/>
              <w:bottom w:val="single" w:sz="8" w:space="0" w:color="808080"/>
              <w:right w:val="single" w:sz="8" w:space="0" w:color="808080"/>
            </w:tcBorders>
            <w:shd w:val="clear" w:color="auto" w:fill="auto"/>
            <w:vAlign w:val="center"/>
          </w:tcPr>
          <w:p w:rsidR="00F63D4C" w:rsidRPr="00466294"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466294">
              <w:rPr>
                <w:rFonts w:ascii="Times New Roman" w:eastAsia="Times New Roman" w:hAnsi="Times New Roman" w:cs="Times New Roman"/>
                <w:color w:val="000000"/>
                <w:sz w:val="16"/>
                <w:szCs w:val="16"/>
                <w:lang w:val="en-US" w:eastAsia="fr-FR"/>
              </w:rPr>
              <w:t xml:space="preserve">Multiple Dataset selection service                                           </w:t>
            </w:r>
          </w:p>
        </w:tc>
        <w:tc>
          <w:tcPr>
            <w:tcW w:w="850" w:type="dxa"/>
            <w:tcBorders>
              <w:top w:val="nil"/>
              <w:left w:val="nil"/>
              <w:bottom w:val="single" w:sz="8" w:space="0" w:color="808080"/>
              <w:right w:val="single" w:sz="8" w:space="0" w:color="808080"/>
            </w:tcBorders>
            <w:shd w:val="clear" w:color="auto" w:fill="auto"/>
            <w:vAlign w:val="bottom"/>
          </w:tcPr>
          <w:p w:rsidR="00F63D4C" w:rsidRPr="00466294" w:rsidRDefault="00F63D4C" w:rsidP="00E23FB5">
            <w:pPr>
              <w:spacing w:after="0" w:line="240" w:lineRule="auto"/>
              <w:jc w:val="both"/>
              <w:rPr>
                <w:rFonts w:ascii="Times New Roman" w:hAnsi="Times New Roman" w:cs="Times New Roman"/>
                <w:sz w:val="16"/>
                <w:szCs w:val="16"/>
              </w:rPr>
            </w:pPr>
            <w:r w:rsidRPr="00466294">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466294"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466294"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466294">
              <w:rPr>
                <w:rFonts w:ascii="Times New Roman" w:eastAsia="Times New Roman" w:hAnsi="Times New Roman" w:cs="Times New Roman"/>
                <w:color w:val="000000"/>
                <w:sz w:val="16"/>
                <w:szCs w:val="16"/>
                <w:lang w:val="en-US" w:eastAsia="fr-FR"/>
              </w:rPr>
              <w:t>V2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ngEO-SUB-119-WEBC-FUN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Interferometric search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2</w:t>
            </w:r>
          </w:p>
        </w:tc>
      </w:tr>
      <w:tr w:rsidR="00F63D4C" w:rsidRPr="00466294"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466294"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466294">
              <w:rPr>
                <w:rFonts w:ascii="Times New Roman" w:eastAsia="Times New Roman" w:hAnsi="Times New Roman" w:cs="Times New Roman"/>
                <w:color w:val="000000"/>
                <w:sz w:val="16"/>
                <w:szCs w:val="16"/>
                <w:lang w:val="fr-FR" w:eastAsia="fr-FR"/>
              </w:rPr>
              <w:t>ngEO-SUB-121-WEBC-FUN</w:t>
            </w:r>
          </w:p>
        </w:tc>
        <w:tc>
          <w:tcPr>
            <w:tcW w:w="2268" w:type="dxa"/>
            <w:tcBorders>
              <w:top w:val="nil"/>
              <w:left w:val="nil"/>
              <w:bottom w:val="single" w:sz="8" w:space="0" w:color="808080"/>
              <w:right w:val="single" w:sz="8" w:space="0" w:color="808080"/>
            </w:tcBorders>
            <w:shd w:val="clear" w:color="auto" w:fill="auto"/>
            <w:vAlign w:val="center"/>
          </w:tcPr>
          <w:p w:rsidR="00F63D4C" w:rsidRPr="00466294"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466294">
              <w:rPr>
                <w:rFonts w:ascii="Times New Roman" w:eastAsia="Times New Roman" w:hAnsi="Times New Roman" w:cs="Times New Roman"/>
                <w:color w:val="000000"/>
                <w:sz w:val="16"/>
                <w:szCs w:val="16"/>
                <w:lang w:val="en-US" w:eastAsia="fr-FR"/>
              </w:rPr>
              <w:t xml:space="preserve">Catalogue search                                                              </w:t>
            </w:r>
          </w:p>
        </w:tc>
        <w:tc>
          <w:tcPr>
            <w:tcW w:w="850" w:type="dxa"/>
            <w:tcBorders>
              <w:top w:val="nil"/>
              <w:left w:val="nil"/>
              <w:bottom w:val="single" w:sz="8" w:space="0" w:color="808080"/>
              <w:right w:val="single" w:sz="8" w:space="0" w:color="808080"/>
            </w:tcBorders>
            <w:shd w:val="clear" w:color="auto" w:fill="auto"/>
            <w:vAlign w:val="bottom"/>
          </w:tcPr>
          <w:p w:rsidR="00F63D4C" w:rsidRPr="00466294" w:rsidRDefault="00F63D4C" w:rsidP="00E23FB5">
            <w:pPr>
              <w:spacing w:after="0" w:line="240" w:lineRule="auto"/>
              <w:jc w:val="both"/>
              <w:rPr>
                <w:rFonts w:ascii="Times New Roman" w:hAnsi="Times New Roman" w:cs="Times New Roman"/>
                <w:sz w:val="16"/>
                <w:szCs w:val="16"/>
              </w:rPr>
            </w:pPr>
            <w:r w:rsidRPr="00466294">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200AD3"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200AD3">
              <w:rPr>
                <w:rFonts w:ascii="Times New Roman" w:eastAsia="Times New Roman" w:hAnsi="Times New Roman" w:cs="Times New Roman"/>
                <w:color w:val="000000"/>
                <w:sz w:val="16"/>
                <w:szCs w:val="16"/>
                <w:lang w:eastAsia="fr-FR"/>
              </w:rPr>
              <w:t>NGEO-WEBC-VTC-0165</w:t>
            </w:r>
          </w:p>
          <w:p w:rsidR="00F63D4C"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466294">
              <w:rPr>
                <w:rFonts w:ascii="Times New Roman" w:eastAsia="Times New Roman" w:hAnsi="Times New Roman" w:cs="Times New Roman"/>
                <w:color w:val="000000"/>
                <w:sz w:val="16"/>
                <w:szCs w:val="16"/>
                <w:lang w:eastAsia="fr-FR"/>
              </w:rPr>
              <w:t>NGEO-WEBC-VTC-0175</w:t>
            </w:r>
          </w:p>
          <w:p w:rsidR="00F63D4C" w:rsidRPr="00200AD3" w:rsidRDefault="00F63D4C" w:rsidP="00E23FB5">
            <w:pPr>
              <w:spacing w:after="0" w:line="240" w:lineRule="auto"/>
              <w:jc w:val="both"/>
              <w:rPr>
                <w:rFonts w:ascii="Times New Roman" w:eastAsia="Times New Roman" w:hAnsi="Times New Roman" w:cs="Times New Roman"/>
                <w:color w:val="000000"/>
                <w:sz w:val="16"/>
                <w:szCs w:val="16"/>
                <w:lang w:eastAsia="fr-FR"/>
              </w:rPr>
            </w:pPr>
            <w:r>
              <w:rPr>
                <w:rFonts w:ascii="Times New Roman" w:eastAsia="Times New Roman" w:hAnsi="Times New Roman" w:cs="Times New Roman"/>
                <w:color w:val="000000"/>
                <w:sz w:val="16"/>
                <w:szCs w:val="16"/>
                <w:lang w:eastAsia="fr-FR"/>
              </w:rPr>
              <w:t>TBC for V2</w:t>
            </w:r>
          </w:p>
        </w:tc>
        <w:tc>
          <w:tcPr>
            <w:tcW w:w="1275" w:type="dxa"/>
            <w:tcBorders>
              <w:top w:val="nil"/>
              <w:left w:val="nil"/>
              <w:bottom w:val="single" w:sz="8" w:space="0" w:color="808080"/>
              <w:right w:val="single" w:sz="8" w:space="0" w:color="808080"/>
            </w:tcBorders>
          </w:tcPr>
          <w:p w:rsidR="00F63D4C" w:rsidRPr="00466294"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466294">
              <w:rPr>
                <w:rFonts w:ascii="Times New Roman" w:eastAsia="Times New Roman" w:hAnsi="Times New Roman" w:cs="Times New Roman"/>
                <w:color w:val="000000"/>
                <w:sz w:val="16"/>
                <w:szCs w:val="16"/>
                <w:lang w:val="en-US" w:eastAsia="fr-FR"/>
              </w:rPr>
              <w:t>V1</w:t>
            </w:r>
            <w:r>
              <w:rPr>
                <w:rFonts w:ascii="Times New Roman" w:eastAsia="Times New Roman" w:hAnsi="Times New Roman" w:cs="Times New Roman"/>
                <w:color w:val="000000"/>
                <w:sz w:val="16"/>
                <w:szCs w:val="16"/>
                <w:lang w:val="en-US" w:eastAsia="fr-FR"/>
              </w:rPr>
              <w:t>/V2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ngEO-SUB-122-WEBC-FUN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Search parameters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w:t>
            </w:r>
            <w:r>
              <w:rPr>
                <w:rFonts w:ascii="Times New Roman" w:eastAsia="Times New Roman" w:hAnsi="Times New Roman" w:cs="Times New Roman"/>
                <w:color w:val="000000"/>
                <w:sz w:val="16"/>
                <w:szCs w:val="16"/>
                <w:lang w:val="en-US" w:eastAsia="fr-FR"/>
              </w:rPr>
              <w:t>160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ngEO-SUB-123-WEBC-FUN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Search parameters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w:t>
            </w:r>
            <w:r>
              <w:rPr>
                <w:rFonts w:ascii="Times New Roman" w:eastAsia="Times New Roman" w:hAnsi="Times New Roman" w:cs="Times New Roman"/>
                <w:color w:val="000000"/>
                <w:sz w:val="16"/>
                <w:szCs w:val="16"/>
                <w:lang w:val="en-US" w:eastAsia="fr-FR"/>
              </w:rPr>
              <w:t>160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880D11"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ngEO-SUB-124-WEBC-FUN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Catalogue search settings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200AD3"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200AD3">
              <w:rPr>
                <w:rFonts w:ascii="Times New Roman" w:eastAsia="Times New Roman" w:hAnsi="Times New Roman" w:cs="Times New Roman"/>
                <w:color w:val="000000"/>
                <w:sz w:val="16"/>
                <w:szCs w:val="16"/>
                <w:lang w:eastAsia="fr-FR"/>
              </w:rPr>
              <w:t>NGEO-WEBC-VTC-0030</w:t>
            </w:r>
          </w:p>
          <w:p w:rsidR="00F63D4C" w:rsidRPr="00200AD3"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400C4">
              <w:rPr>
                <w:rFonts w:ascii="Times New Roman" w:eastAsia="Times New Roman" w:hAnsi="Times New Roman" w:cs="Times New Roman"/>
                <w:color w:val="000000"/>
                <w:sz w:val="16"/>
                <w:szCs w:val="16"/>
                <w:lang w:eastAsia="fr-FR"/>
              </w:rPr>
              <w:t>NGEO-WEBC-VTC-0160</w:t>
            </w:r>
          </w:p>
        </w:tc>
        <w:tc>
          <w:tcPr>
            <w:tcW w:w="1275" w:type="dxa"/>
            <w:tcBorders>
              <w:top w:val="nil"/>
              <w:left w:val="nil"/>
              <w:bottom w:val="single" w:sz="8" w:space="0" w:color="808080"/>
              <w:right w:val="single" w:sz="8" w:space="0" w:color="808080"/>
            </w:tcBorders>
          </w:tcPr>
          <w:p w:rsidR="00F63D4C" w:rsidRPr="00880D11"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ngEO-SUB-126-WEBC-FUN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Catalogue search: spatial criteria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8400C4">
              <w:rPr>
                <w:rFonts w:ascii="Times New Roman" w:eastAsia="Times New Roman" w:hAnsi="Times New Roman" w:cs="Times New Roman"/>
                <w:color w:val="000000"/>
                <w:sz w:val="16"/>
                <w:szCs w:val="16"/>
                <w:lang w:eastAsia="fr-FR"/>
              </w:rPr>
              <w:t>NGEO-WEBC-VTC-</w:t>
            </w:r>
            <w:r>
              <w:rPr>
                <w:rFonts w:ascii="Times New Roman" w:eastAsia="Times New Roman" w:hAnsi="Times New Roman" w:cs="Times New Roman"/>
                <w:color w:val="000000"/>
                <w:sz w:val="16"/>
                <w:szCs w:val="16"/>
                <w:lang w:eastAsia="fr-FR"/>
              </w:rPr>
              <w:t>023</w:t>
            </w:r>
            <w:r w:rsidRPr="008400C4">
              <w:rPr>
                <w:rFonts w:ascii="Times New Roman" w:eastAsia="Times New Roman" w:hAnsi="Times New Roman" w:cs="Times New Roman"/>
                <w:color w:val="000000"/>
                <w:sz w:val="16"/>
                <w:szCs w:val="16"/>
                <w:lang w:eastAsia="fr-FR"/>
              </w:rPr>
              <w:t>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466294"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466294"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466294">
              <w:rPr>
                <w:rFonts w:ascii="Times New Roman" w:eastAsia="Times New Roman" w:hAnsi="Times New Roman" w:cs="Times New Roman"/>
                <w:color w:val="000000"/>
                <w:sz w:val="16"/>
                <w:szCs w:val="16"/>
                <w:lang w:val="fr-FR" w:eastAsia="fr-FR"/>
              </w:rPr>
              <w:t>ngEO-SUB-128-WEBC-FUN</w:t>
            </w:r>
          </w:p>
        </w:tc>
        <w:tc>
          <w:tcPr>
            <w:tcW w:w="2268" w:type="dxa"/>
            <w:tcBorders>
              <w:top w:val="nil"/>
              <w:left w:val="nil"/>
              <w:bottom w:val="single" w:sz="8" w:space="0" w:color="808080"/>
              <w:right w:val="single" w:sz="8" w:space="0" w:color="808080"/>
            </w:tcBorders>
            <w:shd w:val="clear" w:color="auto" w:fill="auto"/>
            <w:vAlign w:val="center"/>
          </w:tcPr>
          <w:p w:rsidR="00F63D4C" w:rsidRPr="00466294"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466294">
              <w:rPr>
                <w:rFonts w:ascii="Times New Roman" w:eastAsia="Times New Roman" w:hAnsi="Times New Roman" w:cs="Times New Roman"/>
                <w:color w:val="000000"/>
                <w:sz w:val="16"/>
                <w:szCs w:val="16"/>
                <w:lang w:val="en-US" w:eastAsia="fr-FR"/>
              </w:rPr>
              <w:t xml:space="preserve">Catalogue search: time extent                                              </w:t>
            </w:r>
          </w:p>
        </w:tc>
        <w:tc>
          <w:tcPr>
            <w:tcW w:w="850" w:type="dxa"/>
            <w:tcBorders>
              <w:top w:val="nil"/>
              <w:left w:val="nil"/>
              <w:bottom w:val="single" w:sz="8" w:space="0" w:color="808080"/>
              <w:right w:val="single" w:sz="8" w:space="0" w:color="808080"/>
            </w:tcBorders>
            <w:shd w:val="clear" w:color="auto" w:fill="auto"/>
            <w:vAlign w:val="bottom"/>
          </w:tcPr>
          <w:p w:rsidR="00F63D4C" w:rsidRPr="00466294" w:rsidRDefault="00F63D4C" w:rsidP="00E23FB5">
            <w:pPr>
              <w:spacing w:after="0" w:line="240" w:lineRule="auto"/>
              <w:jc w:val="both"/>
              <w:rPr>
                <w:rFonts w:ascii="Times New Roman" w:hAnsi="Times New Roman" w:cs="Times New Roman"/>
                <w:sz w:val="16"/>
                <w:szCs w:val="16"/>
              </w:rPr>
            </w:pPr>
            <w:r w:rsidRPr="00466294">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466294"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466294">
              <w:rPr>
                <w:rFonts w:ascii="Times New Roman" w:eastAsia="Times New Roman" w:hAnsi="Times New Roman" w:cs="Times New Roman"/>
                <w:color w:val="000000"/>
                <w:sz w:val="16"/>
                <w:szCs w:val="16"/>
                <w:lang w:val="en-US" w:eastAsia="fr-FR"/>
              </w:rPr>
              <w:t>NGEO-WEBC-VTC-0030</w:t>
            </w:r>
          </w:p>
        </w:tc>
        <w:tc>
          <w:tcPr>
            <w:tcW w:w="1275" w:type="dxa"/>
            <w:tcBorders>
              <w:top w:val="nil"/>
              <w:left w:val="nil"/>
              <w:bottom w:val="single" w:sz="8" w:space="0" w:color="808080"/>
              <w:right w:val="single" w:sz="8" w:space="0" w:color="808080"/>
            </w:tcBorders>
          </w:tcPr>
          <w:p w:rsidR="00F63D4C" w:rsidRPr="00466294"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466294">
              <w:rPr>
                <w:rFonts w:ascii="Times New Roman" w:eastAsia="Times New Roman" w:hAnsi="Times New Roman" w:cs="Times New Roman"/>
                <w:color w:val="000000"/>
                <w:sz w:val="16"/>
                <w:szCs w:val="16"/>
                <w:lang w:val="en-US" w:eastAsia="fr-FR"/>
              </w:rPr>
              <w:t>V1</w:t>
            </w:r>
          </w:p>
        </w:tc>
      </w:tr>
      <w:tr w:rsidR="00F63D4C" w:rsidRPr="00C87D7A" w:rsidDel="00AC20C6"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ngEO-SUB-129-WEBC-FUN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Catalogue search: time slider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52026E"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52026E">
              <w:rPr>
                <w:rFonts w:ascii="Times New Roman" w:eastAsia="Times New Roman" w:hAnsi="Times New Roman" w:cs="Times New Roman"/>
                <w:color w:val="000000"/>
                <w:sz w:val="16"/>
                <w:szCs w:val="16"/>
                <w:lang w:val="en-US" w:eastAsia="fr-FR"/>
              </w:rPr>
              <w:t>NGEO-WEBC-VTD-0220</w:t>
            </w:r>
          </w:p>
          <w:p w:rsidR="00F63D4C" w:rsidRPr="0052026E"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52026E">
              <w:rPr>
                <w:rFonts w:ascii="Times New Roman" w:eastAsia="Times New Roman" w:hAnsi="Times New Roman" w:cs="Times New Roman"/>
                <w:color w:val="000000"/>
                <w:sz w:val="16"/>
                <w:szCs w:val="16"/>
                <w:lang w:val="en-US" w:eastAsia="fr-FR"/>
              </w:rPr>
              <w:t>NGEO-WEBC-VTD-0223</w:t>
            </w:r>
          </w:p>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fr-FR" w:eastAsia="fr-FR"/>
              </w:rPr>
              <w:t>NGEO-WEBC-VTD-0225</w:t>
            </w:r>
          </w:p>
        </w:tc>
        <w:tc>
          <w:tcPr>
            <w:tcW w:w="1275" w:type="dxa"/>
            <w:tcBorders>
              <w:top w:val="nil"/>
              <w:left w:val="nil"/>
              <w:bottom w:val="single" w:sz="8" w:space="0" w:color="808080"/>
              <w:right w:val="single" w:sz="8" w:space="0" w:color="808080"/>
            </w:tcBorders>
          </w:tcPr>
          <w:p w:rsidR="00F63D4C" w:rsidRPr="00C87D7A" w:rsidDel="00AC20C6"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ngEO-SUB-130-WEBC-FUN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Catalogue search: download options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8400C4">
              <w:rPr>
                <w:rFonts w:ascii="Times New Roman" w:eastAsia="Times New Roman" w:hAnsi="Times New Roman" w:cs="Times New Roman"/>
                <w:color w:val="000000"/>
                <w:sz w:val="16"/>
                <w:szCs w:val="16"/>
                <w:lang w:eastAsia="fr-FR"/>
              </w:rPr>
              <w:t>NGEO-WEBC-VTC-01</w:t>
            </w:r>
            <w:r>
              <w:rPr>
                <w:rFonts w:ascii="Times New Roman" w:eastAsia="Times New Roman" w:hAnsi="Times New Roman" w:cs="Times New Roman"/>
                <w:color w:val="000000"/>
                <w:sz w:val="16"/>
                <w:szCs w:val="16"/>
                <w:lang w:eastAsia="fr-FR"/>
              </w:rPr>
              <w:t>70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466294" w:rsidTr="00E23FB5">
        <w:trPr>
          <w:trHeight w:val="34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466294"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466294">
              <w:rPr>
                <w:rFonts w:ascii="Times New Roman" w:eastAsia="Times New Roman" w:hAnsi="Times New Roman" w:cs="Times New Roman"/>
                <w:color w:val="000000"/>
                <w:sz w:val="16"/>
                <w:szCs w:val="16"/>
                <w:lang w:val="fr-FR" w:eastAsia="fr-FR"/>
              </w:rPr>
              <w:lastRenderedPageBreak/>
              <w:t>ngEO-SUB-131-WEBC-FUN</w:t>
            </w:r>
          </w:p>
        </w:tc>
        <w:tc>
          <w:tcPr>
            <w:tcW w:w="2268" w:type="dxa"/>
            <w:tcBorders>
              <w:top w:val="nil"/>
              <w:left w:val="nil"/>
              <w:bottom w:val="single" w:sz="8" w:space="0" w:color="808080"/>
              <w:right w:val="single" w:sz="8" w:space="0" w:color="808080"/>
            </w:tcBorders>
            <w:shd w:val="clear" w:color="auto" w:fill="auto"/>
            <w:vAlign w:val="center"/>
          </w:tcPr>
          <w:p w:rsidR="00F63D4C" w:rsidRPr="00466294"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466294">
              <w:rPr>
                <w:rFonts w:ascii="Times New Roman" w:eastAsia="Times New Roman" w:hAnsi="Times New Roman" w:cs="Times New Roman"/>
                <w:color w:val="000000"/>
                <w:sz w:val="16"/>
                <w:szCs w:val="16"/>
                <w:lang w:val="en-US" w:eastAsia="fr-FR"/>
              </w:rPr>
              <w:t xml:space="preserve">Catalogue search: Opensearch query                                         </w:t>
            </w:r>
          </w:p>
        </w:tc>
        <w:tc>
          <w:tcPr>
            <w:tcW w:w="850" w:type="dxa"/>
            <w:tcBorders>
              <w:top w:val="nil"/>
              <w:left w:val="nil"/>
              <w:bottom w:val="single" w:sz="8" w:space="0" w:color="808080"/>
              <w:right w:val="single" w:sz="8" w:space="0" w:color="808080"/>
            </w:tcBorders>
            <w:shd w:val="clear" w:color="auto" w:fill="auto"/>
            <w:vAlign w:val="bottom"/>
          </w:tcPr>
          <w:p w:rsidR="00F63D4C" w:rsidRPr="00466294" w:rsidRDefault="00F63D4C" w:rsidP="00E23FB5">
            <w:pPr>
              <w:spacing w:after="0" w:line="240" w:lineRule="auto"/>
              <w:jc w:val="both"/>
              <w:rPr>
                <w:rFonts w:ascii="Times New Roman" w:hAnsi="Times New Roman" w:cs="Times New Roman"/>
                <w:sz w:val="16"/>
                <w:szCs w:val="16"/>
              </w:rPr>
            </w:pPr>
            <w:r w:rsidRPr="00466294">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466294"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8C18FD">
              <w:rPr>
                <w:rFonts w:ascii="Times New Roman" w:eastAsia="Times New Roman" w:hAnsi="Times New Roman" w:cs="Times New Roman"/>
                <w:color w:val="000000"/>
                <w:sz w:val="16"/>
                <w:szCs w:val="16"/>
                <w:lang w:val="en-US" w:eastAsia="fr-FR"/>
              </w:rPr>
              <w:t>NGEO-WEBC-VTC-0</w:t>
            </w:r>
            <w:r>
              <w:rPr>
                <w:rFonts w:ascii="Times New Roman" w:eastAsia="Times New Roman" w:hAnsi="Times New Roman" w:cs="Times New Roman"/>
                <w:color w:val="000000"/>
                <w:sz w:val="16"/>
                <w:szCs w:val="16"/>
                <w:lang w:val="en-US" w:eastAsia="fr-FR"/>
              </w:rPr>
              <w:t>080</w:t>
            </w:r>
          </w:p>
        </w:tc>
        <w:tc>
          <w:tcPr>
            <w:tcW w:w="1275" w:type="dxa"/>
            <w:tcBorders>
              <w:top w:val="nil"/>
              <w:left w:val="nil"/>
              <w:bottom w:val="single" w:sz="8" w:space="0" w:color="808080"/>
              <w:right w:val="single" w:sz="8" w:space="0" w:color="808080"/>
            </w:tcBorders>
          </w:tcPr>
          <w:p w:rsidR="00F63D4C" w:rsidRPr="00466294"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466294">
              <w:rPr>
                <w:rFonts w:ascii="Times New Roman" w:eastAsia="Times New Roman" w:hAnsi="Times New Roman" w:cs="Times New Roman"/>
                <w:color w:val="000000"/>
                <w:sz w:val="16"/>
                <w:szCs w:val="16"/>
                <w:lang w:val="en-US" w:eastAsia="fr-FR"/>
              </w:rPr>
              <w:t>V1</w:t>
            </w:r>
          </w:p>
        </w:tc>
      </w:tr>
      <w:tr w:rsidR="00F63D4C" w:rsidRPr="00880D11"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ngEO-SUB-132-WEBC-FUN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Catalogue search: Opensearch query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200AD3"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200AD3">
              <w:rPr>
                <w:rFonts w:ascii="Times New Roman" w:eastAsia="Times New Roman" w:hAnsi="Times New Roman" w:cs="Times New Roman"/>
                <w:color w:val="000000"/>
                <w:sz w:val="16"/>
                <w:szCs w:val="16"/>
                <w:lang w:eastAsia="fr-FR"/>
              </w:rPr>
              <w:t>NGEO-WEBC-VTC-0080</w:t>
            </w:r>
          </w:p>
          <w:p w:rsidR="00F63D4C" w:rsidRPr="00200AD3"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400C4">
              <w:rPr>
                <w:rFonts w:ascii="Times New Roman" w:eastAsia="Times New Roman" w:hAnsi="Times New Roman" w:cs="Times New Roman"/>
                <w:color w:val="000000"/>
                <w:sz w:val="16"/>
                <w:szCs w:val="16"/>
                <w:lang w:eastAsia="fr-FR"/>
              </w:rPr>
              <w:t>NGEO-WEBC-VTC-0165</w:t>
            </w:r>
          </w:p>
        </w:tc>
        <w:tc>
          <w:tcPr>
            <w:tcW w:w="1275" w:type="dxa"/>
            <w:tcBorders>
              <w:top w:val="nil"/>
              <w:left w:val="nil"/>
              <w:bottom w:val="single" w:sz="8" w:space="0" w:color="808080"/>
              <w:right w:val="single" w:sz="8" w:space="0" w:color="808080"/>
            </w:tcBorders>
          </w:tcPr>
          <w:p w:rsidR="00F63D4C" w:rsidRPr="00880D11"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ngEO-SUB-133-WEBC-FUN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Catalogue search: Use a pre-built Opensearch query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8C18FD">
              <w:rPr>
                <w:rFonts w:ascii="Times New Roman" w:eastAsia="Times New Roman" w:hAnsi="Times New Roman" w:cs="Times New Roman"/>
                <w:color w:val="000000"/>
                <w:sz w:val="16"/>
                <w:szCs w:val="16"/>
                <w:lang w:val="en-US" w:eastAsia="fr-FR"/>
              </w:rPr>
              <w:t>NGEO-WEBC-VTC-0</w:t>
            </w:r>
            <w:r>
              <w:rPr>
                <w:rFonts w:ascii="Times New Roman" w:eastAsia="Times New Roman" w:hAnsi="Times New Roman" w:cs="Times New Roman"/>
                <w:color w:val="000000"/>
                <w:sz w:val="16"/>
                <w:szCs w:val="16"/>
                <w:lang w:val="en-US" w:eastAsia="fr-FR"/>
              </w:rPr>
              <w:t>080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ngEO-SUB-134-WEBC-FUN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Correlation Search Activation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ngEO-SUB-135-WEBC-FUN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Correlation and Interferometric Search Criteria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ngEO-SUB-137-WEBC-FUN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Search results: pagination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NGEO-WEBC-VTC-0040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ngEO-SUB-138-WEBC-FUN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Search results: pagination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NGEO-WEBC-VTC-0040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ngEO-SUB-139-WEBC-FUN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Search results: result table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NGEO-WEBC-VTC-0040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ngEO-SUB-140-WEBC-FUN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Search results: result table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NGEO-WEBC-VTC-0040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ngEO-SUB-141-WEBC-FUN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Search results: result footprints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NGEO-WEBC-VTC-0050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ngEO-SUB-142-WEBC-FUN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Search results: products group in search result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ngEO-SUB-143-WEBC-FUN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Search results: Browse images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NGEO-WEBC-VTC-0060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ngEO-SUB-144-WEBC-FUN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Search results: Browse images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ngEO-SUB-145-WEBC-FUN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GANTT chart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ngEO-SUB-146-WEBC-FUN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GANTT chart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ngEO-SUB-147-WEBC-FUN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GANTT chart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ngEO-SUB-148-WEBC-FUN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Download options edition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8400C4">
              <w:rPr>
                <w:rFonts w:ascii="Times New Roman" w:eastAsia="Times New Roman" w:hAnsi="Times New Roman" w:cs="Times New Roman"/>
                <w:color w:val="000000"/>
                <w:sz w:val="16"/>
                <w:szCs w:val="16"/>
                <w:lang w:eastAsia="fr-FR"/>
              </w:rPr>
              <w:t>NGEO-WEBC-VTC-01</w:t>
            </w:r>
            <w:r>
              <w:rPr>
                <w:rFonts w:ascii="Times New Roman" w:eastAsia="Times New Roman" w:hAnsi="Times New Roman" w:cs="Times New Roman"/>
                <w:color w:val="000000"/>
                <w:sz w:val="16"/>
                <w:szCs w:val="16"/>
                <w:lang w:eastAsia="fr-FR"/>
              </w:rPr>
              <w:t>73</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ngEO-SUB-149-WEBC-FUN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Use of the search results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9D1EFC">
              <w:rPr>
                <w:rFonts w:ascii="Times New Roman" w:eastAsia="Times New Roman" w:hAnsi="Times New Roman" w:cs="Times New Roman"/>
                <w:color w:val="000000"/>
                <w:sz w:val="16"/>
                <w:szCs w:val="16"/>
                <w:lang w:val="en-US" w:eastAsia="fr-FR"/>
              </w:rPr>
              <w:t>NGEO-WEBC-VTC-0110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1-V2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ngEO-SUB-150-WEBC-FUN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Search results: Transfer to shopcart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2</w:t>
            </w:r>
          </w:p>
        </w:tc>
      </w:tr>
      <w:tr w:rsidR="00F63D4C" w:rsidRPr="009D1EFC"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ngEO-SUB-152-WEBC-FUN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Search results: Data access request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9D1EFC">
              <w:rPr>
                <w:rFonts w:ascii="Times New Roman" w:eastAsia="Times New Roman" w:hAnsi="Times New Roman" w:cs="Times New Roman"/>
                <w:color w:val="000000"/>
                <w:sz w:val="16"/>
                <w:szCs w:val="16"/>
                <w:lang w:val="en-US" w:eastAsia="fr-FR"/>
              </w:rPr>
              <w:t>NGEO-WEBC-VTC-0110</w:t>
            </w:r>
          </w:p>
        </w:tc>
        <w:tc>
          <w:tcPr>
            <w:tcW w:w="1275" w:type="dxa"/>
            <w:tcBorders>
              <w:top w:val="nil"/>
              <w:left w:val="nil"/>
              <w:bottom w:val="single" w:sz="8" w:space="0" w:color="808080"/>
              <w:right w:val="single" w:sz="8" w:space="0" w:color="808080"/>
            </w:tcBorders>
          </w:tcPr>
          <w:p w:rsidR="00F63D4C" w:rsidRPr="009D1EFC"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ngEO-SUB-153-WEBC-FUN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Search results: Data access request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ngEO-SUB-155-WEBC-FUN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Search results: Planned products' exception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9D1EFC">
              <w:rPr>
                <w:rFonts w:ascii="Times New Roman" w:eastAsia="Times New Roman" w:hAnsi="Times New Roman" w:cs="Times New Roman"/>
                <w:color w:val="000000"/>
                <w:sz w:val="16"/>
                <w:szCs w:val="16"/>
                <w:lang w:val="en-US" w:eastAsia="fr-FR"/>
              </w:rPr>
              <w:t>NGEO-WEBC-VTC-0110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ngEO-SUB-156-WEBC-FUN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My Account: Shopcarts management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2</w:t>
            </w:r>
          </w:p>
        </w:tc>
      </w:tr>
      <w:tr w:rsidR="00F63D4C"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ngEO-SUB-157-WEBC-FUN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My Account: Data access requests management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NGEO-WEBC-VTC-014</w:t>
            </w:r>
            <w:r w:rsidRPr="00264259">
              <w:rPr>
                <w:rFonts w:ascii="Times New Roman" w:eastAsia="Times New Roman" w:hAnsi="Times New Roman" w:cs="Times New Roman"/>
                <w:color w:val="000000"/>
                <w:sz w:val="16"/>
                <w:szCs w:val="16"/>
                <w:lang w:val="en-US" w:eastAsia="fr-FR"/>
              </w:rPr>
              <w:t>0</w:t>
            </w:r>
          </w:p>
        </w:tc>
        <w:tc>
          <w:tcPr>
            <w:tcW w:w="1275" w:type="dxa"/>
            <w:tcBorders>
              <w:top w:val="nil"/>
              <w:left w:val="nil"/>
              <w:bottom w:val="single" w:sz="8" w:space="0" w:color="808080"/>
              <w:right w:val="single" w:sz="8" w:space="0" w:color="808080"/>
            </w:tcBorders>
          </w:tcPr>
          <w:p w:rsidR="00F63D4C"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8C18FD"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ngEO-SUB-158-WEBC-FUN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Product direct download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NGEO-WEBC-VTC-0150</w:t>
            </w:r>
          </w:p>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NGEO-WEBC-VTC-0151</w:t>
            </w:r>
          </w:p>
        </w:tc>
        <w:tc>
          <w:tcPr>
            <w:tcW w:w="1275" w:type="dxa"/>
            <w:tcBorders>
              <w:top w:val="nil"/>
              <w:left w:val="nil"/>
              <w:bottom w:val="single" w:sz="8" w:space="0" w:color="808080"/>
              <w:right w:val="single" w:sz="8" w:space="0" w:color="808080"/>
            </w:tcBorders>
          </w:tcPr>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8C18FD"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ngEO-SUB-159-WEBC-FUN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Data access request types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NGEO-WEBC-VTC-0110</w:t>
            </w:r>
          </w:p>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NGEO-WEBC-VTC-0120</w:t>
            </w:r>
          </w:p>
        </w:tc>
        <w:tc>
          <w:tcPr>
            <w:tcW w:w="1275" w:type="dxa"/>
            <w:tcBorders>
              <w:top w:val="nil"/>
              <w:left w:val="nil"/>
              <w:bottom w:val="single" w:sz="8" w:space="0" w:color="808080"/>
              <w:right w:val="single" w:sz="8" w:space="0" w:color="808080"/>
            </w:tcBorders>
          </w:tcPr>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1-V2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ngEO-SUB-160-WEBC-FUN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Simple data access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w:t>
            </w:r>
            <w:r>
              <w:rPr>
                <w:rFonts w:ascii="Times New Roman" w:eastAsia="Times New Roman" w:hAnsi="Times New Roman" w:cs="Times New Roman"/>
                <w:color w:val="000000"/>
                <w:sz w:val="16"/>
                <w:szCs w:val="16"/>
                <w:lang w:val="en-US" w:eastAsia="fr-FR"/>
              </w:rPr>
              <w:t>EO-WEBC-VTC-011</w:t>
            </w:r>
            <w:r w:rsidRPr="00C87D7A">
              <w:rPr>
                <w:rFonts w:ascii="Times New Roman" w:eastAsia="Times New Roman" w:hAnsi="Times New Roman" w:cs="Times New Roman"/>
                <w:color w:val="000000"/>
                <w:sz w:val="16"/>
                <w:szCs w:val="16"/>
                <w:lang w:val="en-US" w:eastAsia="fr-FR"/>
              </w:rPr>
              <w:t>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ngEO-SUB-161-WEBC-FUN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Enhanced data access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ngEO-SUB-162-WEBC-FUN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Special Download Option Values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200AD3">
              <w:rPr>
                <w:rFonts w:ascii="Times New Roman" w:eastAsia="Times New Roman" w:hAnsi="Times New Roman" w:cs="Times New Roman"/>
                <w:color w:val="000000"/>
                <w:sz w:val="16"/>
                <w:szCs w:val="16"/>
                <w:highlight w:val="yellow"/>
                <w:lang w:val="en-US" w:eastAsia="fr-FR"/>
              </w:rPr>
              <w:t>TODO</w:t>
            </w:r>
          </w:p>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See jira issue 483</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D96EDB">
              <w:rPr>
                <w:rFonts w:ascii="Times New Roman" w:eastAsia="Times New Roman" w:hAnsi="Times New Roman" w:cs="Times New Roman"/>
                <w:color w:val="000000"/>
                <w:sz w:val="16"/>
                <w:szCs w:val="16"/>
                <w:lang w:val="en-US" w:eastAsia="fr-FR"/>
              </w:rPr>
              <w:t>V1</w:t>
            </w:r>
          </w:p>
        </w:tc>
      </w:tr>
      <w:tr w:rsidR="00F63D4C" w:rsidRPr="00651628"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ngEO-SUB-163-WEBC-FUN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Standing order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651628">
              <w:rPr>
                <w:rFonts w:ascii="Times New Roman" w:eastAsia="Times New Roman" w:hAnsi="Times New Roman" w:cs="Times New Roman"/>
                <w:color w:val="000000"/>
                <w:sz w:val="16"/>
                <w:szCs w:val="16"/>
                <w:lang w:val="en-US" w:eastAsia="fr-FR"/>
              </w:rPr>
              <w:t>NGEO-WEBC-VTC-0120</w:t>
            </w:r>
          </w:p>
        </w:tc>
        <w:tc>
          <w:tcPr>
            <w:tcW w:w="1275" w:type="dxa"/>
            <w:tcBorders>
              <w:top w:val="nil"/>
              <w:left w:val="nil"/>
              <w:bottom w:val="single" w:sz="8" w:space="0" w:color="808080"/>
              <w:right w:val="single" w:sz="8" w:space="0" w:color="808080"/>
            </w:tcBorders>
          </w:tcPr>
          <w:p w:rsidR="00F63D4C" w:rsidRPr="00651628"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8C18FD"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ngEO-SUB-164-WEBC-FUN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Standing order Types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NGEO-WEBC-VTC-0120</w:t>
            </w:r>
          </w:p>
          <w:p w:rsidR="00F63D4C"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3F1BAF">
              <w:rPr>
                <w:rFonts w:ascii="Times New Roman" w:eastAsia="Times New Roman" w:hAnsi="Times New Roman" w:cs="Times New Roman"/>
                <w:color w:val="000000"/>
                <w:sz w:val="16"/>
                <w:szCs w:val="16"/>
                <w:lang w:eastAsia="fr-FR"/>
              </w:rPr>
              <w:t>NGEO-WEBC-VTC-012</w:t>
            </w:r>
            <w:r>
              <w:rPr>
                <w:rFonts w:ascii="Times New Roman" w:eastAsia="Times New Roman" w:hAnsi="Times New Roman" w:cs="Times New Roman"/>
                <w:color w:val="000000"/>
                <w:sz w:val="16"/>
                <w:szCs w:val="16"/>
                <w:lang w:eastAsia="fr-FR"/>
              </w:rPr>
              <w:t>5</w:t>
            </w:r>
            <w:r w:rsidRPr="008C18FD">
              <w:rPr>
                <w:rFonts w:ascii="Times New Roman" w:eastAsia="Times New Roman" w:hAnsi="Times New Roman" w:cs="Times New Roman"/>
                <w:color w:val="000000"/>
                <w:sz w:val="16"/>
                <w:szCs w:val="16"/>
                <w:lang w:eastAsia="fr-FR"/>
              </w:rPr>
              <w:t xml:space="preserve"> </w:t>
            </w:r>
          </w:p>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p>
        </w:tc>
        <w:tc>
          <w:tcPr>
            <w:tcW w:w="1275" w:type="dxa"/>
            <w:tcBorders>
              <w:top w:val="nil"/>
              <w:left w:val="nil"/>
              <w:bottom w:val="single" w:sz="8" w:space="0" w:color="808080"/>
              <w:right w:val="single" w:sz="8" w:space="0" w:color="808080"/>
            </w:tcBorders>
          </w:tcPr>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ngEO-SUB-165-WEBC-FUN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Standing order Pause/Resume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NGEO-WEBC-VTC-014</w:t>
            </w:r>
            <w:r w:rsidRPr="00651628">
              <w:rPr>
                <w:rFonts w:ascii="Times New Roman" w:eastAsia="Times New Roman" w:hAnsi="Times New Roman" w:cs="Times New Roman"/>
                <w:color w:val="000000"/>
                <w:sz w:val="16"/>
                <w:szCs w:val="16"/>
                <w:lang w:val="en-US" w:eastAsia="fr-FR"/>
              </w:rPr>
              <w:t>0</w:t>
            </w:r>
          </w:p>
        </w:tc>
        <w:tc>
          <w:tcPr>
            <w:tcW w:w="1275" w:type="dxa"/>
            <w:tcBorders>
              <w:top w:val="nil"/>
              <w:left w:val="nil"/>
              <w:bottom w:val="single" w:sz="8" w:space="0" w:color="808080"/>
              <w:right w:val="single" w:sz="8" w:space="0" w:color="808080"/>
            </w:tcBorders>
          </w:tcPr>
          <w:p w:rsidR="00F63D4C"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ngEO-SUB-166-WEBC-FUN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Standing order with processing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2</w:t>
            </w:r>
          </w:p>
        </w:tc>
      </w:tr>
      <w:tr w:rsidR="00F63D4C" w:rsidRPr="00205BE8"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ngEO-SUB-167-WEBC-FUN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Data Access Requests and Standing Orders monitoring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205BE8">
              <w:rPr>
                <w:rFonts w:ascii="Times New Roman" w:eastAsia="Times New Roman" w:hAnsi="Times New Roman" w:cs="Times New Roman"/>
                <w:color w:val="000000"/>
                <w:sz w:val="16"/>
                <w:szCs w:val="16"/>
                <w:lang w:val="en-US" w:eastAsia="fr-FR"/>
              </w:rPr>
              <w:t>NGEO-WEBC-VTC-0140</w:t>
            </w:r>
          </w:p>
        </w:tc>
        <w:tc>
          <w:tcPr>
            <w:tcW w:w="1275" w:type="dxa"/>
            <w:tcBorders>
              <w:top w:val="nil"/>
              <w:left w:val="nil"/>
              <w:bottom w:val="single" w:sz="8" w:space="0" w:color="808080"/>
              <w:right w:val="single" w:sz="8" w:space="0" w:color="808080"/>
            </w:tcBorders>
          </w:tcPr>
          <w:p w:rsidR="00F63D4C" w:rsidRPr="00205BE8"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8C18FD"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ngEO-SUB-168-WEBC-FUN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My Account Handling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 xml:space="preserve">NGEO-WEBC-VTC-0130 </w:t>
            </w:r>
          </w:p>
          <w:p w:rsidR="00F63D4C"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NGEO-WEBC-VTC-0131</w:t>
            </w:r>
          </w:p>
          <w:p w:rsidR="00F63D4C"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 xml:space="preserve">NGEO-WEBC-VTC-0140 </w:t>
            </w:r>
          </w:p>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Pr>
                <w:rFonts w:ascii="Times New Roman" w:eastAsia="Times New Roman" w:hAnsi="Times New Roman" w:cs="Times New Roman"/>
                <w:color w:val="000000"/>
                <w:sz w:val="16"/>
                <w:szCs w:val="16"/>
                <w:lang w:eastAsia="fr-FR"/>
              </w:rPr>
              <w:t>NGEO-WEBC-VTC-025</w:t>
            </w:r>
            <w:r w:rsidRPr="008C18FD">
              <w:rPr>
                <w:rFonts w:ascii="Times New Roman" w:eastAsia="Times New Roman" w:hAnsi="Times New Roman" w:cs="Times New Roman"/>
                <w:color w:val="000000"/>
                <w:sz w:val="16"/>
                <w:szCs w:val="16"/>
                <w:lang w:eastAsia="fr-FR"/>
              </w:rPr>
              <w:t>0</w:t>
            </w:r>
          </w:p>
        </w:tc>
        <w:tc>
          <w:tcPr>
            <w:tcW w:w="1275" w:type="dxa"/>
            <w:tcBorders>
              <w:top w:val="nil"/>
              <w:left w:val="nil"/>
              <w:bottom w:val="single" w:sz="8" w:space="0" w:color="808080"/>
              <w:right w:val="single" w:sz="8" w:space="0" w:color="808080"/>
            </w:tcBorders>
          </w:tcPr>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8C18FD"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ngEO-SUB-169-WEBC-FUN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Assignment of a Data access request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NGEO-WEBC-VTC-0110</w:t>
            </w:r>
          </w:p>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NGEO-WEBC-VTC-0115</w:t>
            </w:r>
          </w:p>
        </w:tc>
        <w:tc>
          <w:tcPr>
            <w:tcW w:w="1275" w:type="dxa"/>
            <w:tcBorders>
              <w:top w:val="nil"/>
              <w:left w:val="nil"/>
              <w:bottom w:val="single" w:sz="8" w:space="0" w:color="808080"/>
              <w:right w:val="single" w:sz="8" w:space="0" w:color="808080"/>
            </w:tcBorders>
          </w:tcPr>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lastRenderedPageBreak/>
              <w:t>ngEO-SUB-170-WEBC-FUN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Estimated download Size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w:t>
            </w:r>
            <w:r>
              <w:rPr>
                <w:rFonts w:ascii="Times New Roman" w:eastAsia="Times New Roman" w:hAnsi="Times New Roman" w:cs="Times New Roman"/>
                <w:color w:val="000000"/>
                <w:sz w:val="16"/>
                <w:szCs w:val="16"/>
                <w:lang w:val="en-US" w:eastAsia="fr-FR"/>
              </w:rPr>
              <w:t>EO-WEBC-VTC-011</w:t>
            </w:r>
            <w:r w:rsidRPr="00C87D7A">
              <w:rPr>
                <w:rFonts w:ascii="Times New Roman" w:eastAsia="Times New Roman" w:hAnsi="Times New Roman" w:cs="Times New Roman"/>
                <w:color w:val="000000"/>
                <w:sz w:val="16"/>
                <w:szCs w:val="16"/>
                <w:lang w:val="en-US" w:eastAsia="fr-FR"/>
              </w:rPr>
              <w:t>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8C18FD"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ngEO-SUB-175-WEBC-FUN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My Account functions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 xml:space="preserve">NGEO-WEBC-VTC-0130 </w:t>
            </w:r>
          </w:p>
          <w:p w:rsidR="00F63D4C"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NGEO-WEBC-VTC-0131</w:t>
            </w:r>
          </w:p>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NGEO-WEBC-VTC-0140</w:t>
            </w:r>
          </w:p>
        </w:tc>
        <w:tc>
          <w:tcPr>
            <w:tcW w:w="1275" w:type="dxa"/>
            <w:tcBorders>
              <w:top w:val="nil"/>
              <w:left w:val="nil"/>
              <w:bottom w:val="single" w:sz="8" w:space="0" w:color="808080"/>
              <w:right w:val="single" w:sz="8" w:space="0" w:color="808080"/>
            </w:tcBorders>
          </w:tcPr>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1-V2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ngEO-SUB-176-WEBC-FUN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Sharing of shopcarts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ngEO-SUB-177-WEBC-FUN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Sharing of interface context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Default="00F63D4C" w:rsidP="00E23FB5">
            <w:pPr>
              <w:spacing w:after="0" w:line="240" w:lineRule="auto"/>
              <w:jc w:val="both"/>
              <w:rPr>
                <w:rFonts w:ascii="Times New Roman" w:eastAsia="Times New Roman" w:hAnsi="Times New Roman" w:cs="Times New Roman"/>
                <w:color w:val="000000"/>
                <w:sz w:val="16"/>
                <w:szCs w:val="16"/>
                <w:lang w:eastAsia="fr-FR"/>
              </w:rPr>
            </w:pPr>
            <w:r>
              <w:rPr>
                <w:rFonts w:ascii="Times New Roman" w:eastAsia="Times New Roman" w:hAnsi="Times New Roman" w:cs="Times New Roman"/>
                <w:color w:val="000000"/>
                <w:sz w:val="16"/>
                <w:szCs w:val="16"/>
                <w:lang w:eastAsia="fr-FR"/>
              </w:rPr>
              <w:t>NGEO-WEBC-VTC-020</w:t>
            </w:r>
            <w:r w:rsidRPr="008C18FD">
              <w:rPr>
                <w:rFonts w:ascii="Times New Roman" w:eastAsia="Times New Roman" w:hAnsi="Times New Roman" w:cs="Times New Roman"/>
                <w:color w:val="000000"/>
                <w:sz w:val="16"/>
                <w:szCs w:val="16"/>
                <w:lang w:eastAsia="fr-FR"/>
              </w:rPr>
              <w:t>0</w:t>
            </w:r>
          </w:p>
          <w:p w:rsidR="00F63D4C" w:rsidRPr="00200AD3" w:rsidRDefault="00F63D4C" w:rsidP="00E23FB5">
            <w:pPr>
              <w:spacing w:after="0" w:line="240" w:lineRule="auto"/>
              <w:jc w:val="both"/>
              <w:rPr>
                <w:rFonts w:ascii="Times New Roman" w:eastAsia="Times New Roman" w:hAnsi="Times New Roman" w:cs="Times New Roman"/>
                <w:color w:val="000000"/>
                <w:sz w:val="16"/>
                <w:szCs w:val="16"/>
                <w:lang w:eastAsia="fr-FR"/>
              </w:rPr>
            </w:pPr>
            <w:r>
              <w:rPr>
                <w:rFonts w:ascii="Times New Roman" w:eastAsia="Times New Roman" w:hAnsi="Times New Roman" w:cs="Times New Roman"/>
                <w:color w:val="000000"/>
                <w:sz w:val="16"/>
                <w:szCs w:val="16"/>
                <w:lang w:eastAsia="fr-FR"/>
              </w:rPr>
              <w:t>NGEO-WEBC-VTC-021</w:t>
            </w:r>
            <w:r w:rsidRPr="008C18FD">
              <w:rPr>
                <w:rFonts w:ascii="Times New Roman" w:eastAsia="Times New Roman" w:hAnsi="Times New Roman" w:cs="Times New Roman"/>
                <w:color w:val="000000"/>
                <w:sz w:val="16"/>
                <w:szCs w:val="16"/>
                <w:lang w:eastAsia="fr-FR"/>
              </w:rPr>
              <w:t>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43098A">
              <w:rPr>
                <w:rFonts w:ascii="Times New Roman" w:eastAsia="Times New Roman" w:hAnsi="Times New Roman" w:cs="Times New Roman"/>
                <w:color w:val="000000"/>
                <w:sz w:val="16"/>
                <w:szCs w:val="16"/>
                <w:lang w:val="en-US"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ngEO-SUB-179-WEBC-FUN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User Authorizations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ngEO-SUB-180-WEBC-FUN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User Categories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ngEO-SUB-181-WEBC-FUN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Inquiries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8C18FD">
              <w:rPr>
                <w:rFonts w:ascii="Times New Roman" w:eastAsia="Times New Roman" w:hAnsi="Times New Roman" w:cs="Times New Roman"/>
                <w:color w:val="000000"/>
                <w:sz w:val="16"/>
                <w:szCs w:val="16"/>
                <w:lang w:val="en-US" w:eastAsia="fr-FR"/>
              </w:rPr>
              <w:t>NGEO-WEBC-VTC-0</w:t>
            </w:r>
            <w:r>
              <w:rPr>
                <w:rFonts w:ascii="Times New Roman" w:eastAsia="Times New Roman" w:hAnsi="Times New Roman" w:cs="Times New Roman"/>
                <w:color w:val="000000"/>
                <w:sz w:val="16"/>
                <w:szCs w:val="16"/>
                <w:lang w:val="en-US" w:eastAsia="fr-FR"/>
              </w:rPr>
              <w:t>260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1-V2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ngEO-SUB-182-WEBC-FUN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Inquiries Types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8C18FD">
              <w:rPr>
                <w:rFonts w:ascii="Times New Roman" w:eastAsia="Times New Roman" w:hAnsi="Times New Roman" w:cs="Times New Roman"/>
                <w:color w:val="000000"/>
                <w:sz w:val="16"/>
                <w:szCs w:val="16"/>
                <w:lang w:val="en-US" w:eastAsia="fr-FR"/>
              </w:rPr>
              <w:t>NGEO-WEBC-VTC-0</w:t>
            </w:r>
            <w:r>
              <w:rPr>
                <w:rFonts w:ascii="Times New Roman" w:eastAsia="Times New Roman" w:hAnsi="Times New Roman" w:cs="Times New Roman"/>
                <w:color w:val="000000"/>
                <w:sz w:val="16"/>
                <w:szCs w:val="16"/>
                <w:lang w:val="en-US" w:eastAsia="fr-FR"/>
              </w:rPr>
              <w:t>260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ngEO-SUB-183-WEBC-FUN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Help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8C18FD">
              <w:rPr>
                <w:rFonts w:ascii="Times New Roman" w:eastAsia="Times New Roman" w:hAnsi="Times New Roman" w:cs="Times New Roman"/>
                <w:color w:val="000000"/>
                <w:sz w:val="16"/>
                <w:szCs w:val="16"/>
                <w:lang w:eastAsia="fr-FR"/>
              </w:rPr>
              <w:t>NGEO-WEBC-VTC-0</w:t>
            </w:r>
            <w:r>
              <w:rPr>
                <w:rFonts w:ascii="Times New Roman" w:eastAsia="Times New Roman" w:hAnsi="Times New Roman" w:cs="Times New Roman"/>
                <w:color w:val="000000"/>
                <w:sz w:val="16"/>
                <w:szCs w:val="16"/>
                <w:lang w:eastAsia="fr-FR"/>
              </w:rPr>
              <w:t>180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ngEO-SUB-184-WEBC-FUN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Help chapters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8C18FD">
              <w:rPr>
                <w:rFonts w:ascii="Times New Roman" w:eastAsia="Times New Roman" w:hAnsi="Times New Roman" w:cs="Times New Roman"/>
                <w:color w:val="000000"/>
                <w:sz w:val="16"/>
                <w:szCs w:val="16"/>
                <w:lang w:eastAsia="fr-FR"/>
              </w:rPr>
              <w:t>NGEO-WEBC-VTC-01</w:t>
            </w:r>
            <w:r>
              <w:rPr>
                <w:rFonts w:ascii="Times New Roman" w:eastAsia="Times New Roman" w:hAnsi="Times New Roman" w:cs="Times New Roman"/>
                <w:color w:val="000000"/>
                <w:sz w:val="16"/>
                <w:szCs w:val="16"/>
                <w:lang w:eastAsia="fr-FR"/>
              </w:rPr>
              <w:t>80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ngEO-SUB-185-WEBC-FUN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Button description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8C18FD">
              <w:rPr>
                <w:rFonts w:ascii="Times New Roman" w:eastAsia="Times New Roman" w:hAnsi="Times New Roman" w:cs="Times New Roman"/>
                <w:color w:val="000000"/>
                <w:sz w:val="16"/>
                <w:szCs w:val="16"/>
                <w:lang w:eastAsia="fr-FR"/>
              </w:rPr>
              <w:t>NGEO-WEBC-VTC-01</w:t>
            </w:r>
            <w:r>
              <w:rPr>
                <w:rFonts w:ascii="Times New Roman" w:eastAsia="Times New Roman" w:hAnsi="Times New Roman" w:cs="Times New Roman"/>
                <w:color w:val="000000"/>
                <w:sz w:val="16"/>
                <w:szCs w:val="16"/>
                <w:lang w:eastAsia="fr-FR"/>
              </w:rPr>
              <w:t>80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ngEO-SUB-186-WEBC-FUN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DataSet Description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7B4451">
              <w:rPr>
                <w:rFonts w:ascii="Times New Roman" w:eastAsia="Times New Roman" w:hAnsi="Times New Roman" w:cs="Times New Roman"/>
                <w:color w:val="000000"/>
                <w:sz w:val="16"/>
                <w:szCs w:val="16"/>
                <w:highlight w:val="yellow"/>
                <w:lang w:val="en-US" w:eastAsia="fr-FR"/>
              </w:rPr>
              <w:t>TODO</w:t>
            </w:r>
            <w:r>
              <w:rPr>
                <w:rFonts w:ascii="Times New Roman" w:eastAsia="Times New Roman" w:hAnsi="Times New Roman" w:cs="Times New Roman"/>
                <w:color w:val="000000"/>
                <w:sz w:val="16"/>
                <w:szCs w:val="16"/>
                <w:lang w:val="en-US" w:eastAsia="fr-FR"/>
              </w:rPr>
              <w:t xml:space="preserve"> Missing interface with WebServer</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ngEO-SUB-187-WEBC-FUN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Useful links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8C18FD">
              <w:rPr>
                <w:rFonts w:ascii="Times New Roman" w:eastAsia="Times New Roman" w:hAnsi="Times New Roman" w:cs="Times New Roman"/>
                <w:color w:val="000000"/>
                <w:sz w:val="16"/>
                <w:szCs w:val="16"/>
                <w:lang w:val="en-US" w:eastAsia="fr-FR"/>
              </w:rPr>
              <w:t>NGEO-WEBC-VTC-0</w:t>
            </w:r>
            <w:r>
              <w:rPr>
                <w:rFonts w:ascii="Times New Roman" w:eastAsia="Times New Roman" w:hAnsi="Times New Roman" w:cs="Times New Roman"/>
                <w:color w:val="000000"/>
                <w:sz w:val="16"/>
                <w:szCs w:val="16"/>
                <w:lang w:val="en-US" w:eastAsia="fr-FR"/>
              </w:rPr>
              <w:t>130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ngEO-SUB-188-WEBC-FUN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3D Browse/ Vertical Curtain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Out of scope</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ngEO-SUB-189-WEBC-FUN</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Dataset selection by auto completion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8C18FD">
              <w:rPr>
                <w:rFonts w:ascii="Times New Roman" w:eastAsia="Times New Roman" w:hAnsi="Times New Roman" w:cs="Times New Roman"/>
                <w:color w:val="000000"/>
                <w:sz w:val="16"/>
                <w:szCs w:val="16"/>
                <w:lang w:val="en-US" w:eastAsia="fr-FR"/>
              </w:rPr>
              <w:t>NGEO-WEBC-VTC-0</w:t>
            </w:r>
            <w:r>
              <w:rPr>
                <w:rFonts w:ascii="Times New Roman" w:eastAsia="Times New Roman" w:hAnsi="Times New Roman" w:cs="Times New Roman"/>
                <w:color w:val="000000"/>
                <w:sz w:val="16"/>
                <w:szCs w:val="16"/>
                <w:lang w:val="en-US" w:eastAsia="fr-FR"/>
              </w:rPr>
              <w:t>070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ngEO-SUB-201-WEBC-OPE</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Browsers' accessibility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8C18FD">
              <w:rPr>
                <w:rFonts w:ascii="Times New Roman" w:eastAsia="Times New Roman" w:hAnsi="Times New Roman" w:cs="Times New Roman"/>
                <w:color w:val="000000"/>
                <w:sz w:val="16"/>
                <w:szCs w:val="16"/>
                <w:lang w:eastAsia="fr-FR"/>
              </w:rPr>
              <w:t>NGEO-WEBC-VTC-0</w:t>
            </w:r>
            <w:r>
              <w:rPr>
                <w:rFonts w:ascii="Times New Roman" w:eastAsia="Times New Roman" w:hAnsi="Times New Roman" w:cs="Times New Roman"/>
                <w:color w:val="000000"/>
                <w:sz w:val="16"/>
                <w:szCs w:val="16"/>
                <w:lang w:eastAsia="fr-FR"/>
              </w:rPr>
              <w:t>010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ngEO-SUB-202-WEBC-OPE</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OS accessibility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R</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ngEO-SUB-203-WEBC-OPE</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GUI customisation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R</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ngEO-SUB-204-WEBC-OPE</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Plug-in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R</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D96EDB"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ngEO-SUB-205-WEBC-OPE</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Date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R</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D96EDB"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D96EDB">
              <w:rPr>
                <w:rFonts w:ascii="Times New Roman" w:eastAsia="Times New Roman" w:hAnsi="Times New Roman" w:cs="Times New Roman"/>
                <w:color w:val="000000"/>
                <w:sz w:val="16"/>
                <w:szCs w:val="16"/>
                <w:lang w:val="en-US"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ngEO-SUB-206-WEBC-OPE</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Configuration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R</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ngEO-SUB-207-WEBC-OPE</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URLs length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R</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ngEO-SUB-215-WEBC-OPE</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"Skinnable" GUI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R</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D96EDB">
              <w:rPr>
                <w:rFonts w:ascii="Times New Roman" w:eastAsia="Times New Roman" w:hAnsi="Times New Roman" w:cs="Times New Roman"/>
                <w:color w:val="000000"/>
                <w:sz w:val="16"/>
                <w:szCs w:val="16"/>
                <w:lang w:val="en-US"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ngEO-SUB-301-WEBC-INT</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Web server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D</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1-V2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ngEO-SUB-302-WEBC-INT</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Product facility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7B4451">
              <w:rPr>
                <w:rFonts w:ascii="Times New Roman" w:eastAsia="Times New Roman" w:hAnsi="Times New Roman" w:cs="Times New Roman"/>
                <w:color w:val="000000"/>
                <w:sz w:val="16"/>
                <w:szCs w:val="16"/>
                <w:lang w:eastAsia="fr-FR"/>
              </w:rPr>
              <w:t>NGEO-WEBC-VTC-0</w:t>
            </w:r>
            <w:r>
              <w:rPr>
                <w:rFonts w:ascii="Times New Roman" w:eastAsia="Times New Roman" w:hAnsi="Times New Roman" w:cs="Times New Roman"/>
                <w:color w:val="000000"/>
                <w:sz w:val="16"/>
                <w:szCs w:val="16"/>
                <w:lang w:eastAsia="fr-FR"/>
              </w:rPr>
              <w:t>15</w:t>
            </w:r>
            <w:r w:rsidRPr="007B4451">
              <w:rPr>
                <w:rFonts w:ascii="Times New Roman" w:eastAsia="Times New Roman" w:hAnsi="Times New Roman" w:cs="Times New Roman"/>
                <w:color w:val="000000"/>
                <w:sz w:val="16"/>
                <w:szCs w:val="16"/>
                <w:lang w:eastAsia="fr-FR"/>
              </w:rPr>
              <w:t>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ngEO-SUB-303-WEBC-INT</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WMTS interface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NGEO-WEBC-VTC-0060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D96EDB">
              <w:rPr>
                <w:rFonts w:ascii="Times New Roman" w:eastAsia="Times New Roman" w:hAnsi="Times New Roman" w:cs="Times New Roman"/>
                <w:color w:val="000000"/>
                <w:sz w:val="16"/>
                <w:szCs w:val="16"/>
                <w:lang w:val="en-US"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ngEO-SUB-304-WEBC-INT</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WFS interface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NGEO-WEBC-VTC-00</w:t>
            </w:r>
            <w:r>
              <w:rPr>
                <w:rFonts w:ascii="Times New Roman" w:eastAsia="Times New Roman" w:hAnsi="Times New Roman" w:cs="Times New Roman"/>
                <w:color w:val="000000"/>
                <w:sz w:val="16"/>
                <w:szCs w:val="16"/>
                <w:lang w:val="en-US" w:eastAsia="fr-FR"/>
              </w:rPr>
              <w:t>95</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D96EDB">
              <w:rPr>
                <w:rFonts w:ascii="Times New Roman" w:eastAsia="Times New Roman" w:hAnsi="Times New Roman" w:cs="Times New Roman"/>
                <w:color w:val="000000"/>
                <w:sz w:val="16"/>
                <w:szCs w:val="16"/>
                <w:lang w:val="en-US"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ngEO-SUB-305-WEBC-INT</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Web services interface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NGEO-WEBC-VTC-0</w:t>
            </w:r>
            <w:r>
              <w:rPr>
                <w:rFonts w:ascii="Times New Roman" w:eastAsia="Times New Roman" w:hAnsi="Times New Roman" w:cs="Times New Roman"/>
                <w:color w:val="000000"/>
                <w:sz w:val="16"/>
                <w:szCs w:val="16"/>
                <w:lang w:val="en-US" w:eastAsia="fr-FR"/>
              </w:rPr>
              <w:t>224</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880D11" w:rsidDel="005372B8"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ngEO-SUB-306-WEBC-INT</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Device's local file system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200AD3"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200AD3">
              <w:rPr>
                <w:rFonts w:ascii="Times New Roman" w:eastAsia="Times New Roman" w:hAnsi="Times New Roman" w:cs="Times New Roman"/>
                <w:color w:val="000000"/>
                <w:sz w:val="16"/>
                <w:szCs w:val="16"/>
                <w:lang w:eastAsia="fr-FR"/>
              </w:rPr>
              <w:t>NGEO-WEBC-VTC-0190</w:t>
            </w:r>
          </w:p>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NGEO-WEBC-VTC-0</w:t>
            </w:r>
            <w:r>
              <w:rPr>
                <w:rFonts w:ascii="Times New Roman" w:eastAsia="Times New Roman" w:hAnsi="Times New Roman" w:cs="Times New Roman"/>
                <w:color w:val="000000"/>
                <w:sz w:val="16"/>
                <w:szCs w:val="16"/>
                <w:lang w:eastAsia="fr-FR"/>
              </w:rPr>
              <w:t>2</w:t>
            </w:r>
            <w:r w:rsidRPr="008C18FD">
              <w:rPr>
                <w:rFonts w:ascii="Times New Roman" w:eastAsia="Times New Roman" w:hAnsi="Times New Roman" w:cs="Times New Roman"/>
                <w:color w:val="000000"/>
                <w:sz w:val="16"/>
                <w:szCs w:val="16"/>
                <w:lang w:eastAsia="fr-FR"/>
              </w:rPr>
              <w:t>30</w:t>
            </w:r>
          </w:p>
          <w:p w:rsidR="00F63D4C" w:rsidRPr="00200AD3" w:rsidRDefault="00F63D4C" w:rsidP="00E23FB5">
            <w:pPr>
              <w:spacing w:after="0" w:line="240" w:lineRule="auto"/>
              <w:jc w:val="both"/>
              <w:rPr>
                <w:rFonts w:ascii="Times New Roman" w:eastAsia="Times New Roman" w:hAnsi="Times New Roman" w:cs="Times New Roman"/>
                <w:color w:val="000000"/>
                <w:sz w:val="16"/>
                <w:szCs w:val="16"/>
                <w:lang w:eastAsia="fr-FR"/>
              </w:rPr>
            </w:pPr>
          </w:p>
        </w:tc>
        <w:tc>
          <w:tcPr>
            <w:tcW w:w="1275" w:type="dxa"/>
            <w:tcBorders>
              <w:top w:val="nil"/>
              <w:left w:val="nil"/>
              <w:bottom w:val="single" w:sz="8" w:space="0" w:color="808080"/>
              <w:right w:val="single" w:sz="8" w:space="0" w:color="808080"/>
            </w:tcBorders>
          </w:tcPr>
          <w:p w:rsidR="00F63D4C" w:rsidRPr="00880D11" w:rsidDel="005372B8"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ngEO-SUB-401-WEBC-RAM</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Operational life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R</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D96EDB">
              <w:rPr>
                <w:rFonts w:ascii="Times New Roman" w:eastAsia="Times New Roman" w:hAnsi="Times New Roman" w:cs="Times New Roman"/>
                <w:color w:val="000000"/>
                <w:sz w:val="16"/>
                <w:szCs w:val="16"/>
                <w:lang w:val="en-US"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ngEO-SUB-402-WEBC-RAM</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Availability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R</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D96EDB">
              <w:rPr>
                <w:rFonts w:ascii="Times New Roman" w:eastAsia="Times New Roman" w:hAnsi="Times New Roman" w:cs="Times New Roman"/>
                <w:color w:val="000000"/>
                <w:sz w:val="16"/>
                <w:szCs w:val="16"/>
                <w:lang w:val="en-US" w:eastAsia="fr-FR"/>
              </w:rPr>
              <w:t>V1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ngEO-SUB-701-WEBC-PER</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Response time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D</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N/A</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ngEO-SUB-703-WEBC-PER</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Datasets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ngEO-SUB-704-WEBC-PER</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Shopcarts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sidRPr="00C87D7A">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Pr>
                <w:rFonts w:ascii="Times New Roman" w:eastAsia="Times New Roman" w:hAnsi="Times New Roman" w:cs="Times New Roman"/>
                <w:color w:val="000000"/>
                <w:sz w:val="16"/>
                <w:szCs w:val="16"/>
                <w:lang w:val="en-US" w:eastAsia="fr-FR"/>
              </w:rPr>
              <w:t>TBD for V2</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2</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ngEO-SUB-705-WEBC-PER</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Web Client loading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D</w:t>
            </w:r>
          </w:p>
        </w:tc>
        <w:tc>
          <w:tcPr>
            <w:tcW w:w="2127" w:type="dxa"/>
            <w:tcBorders>
              <w:top w:val="nil"/>
              <w:left w:val="nil"/>
              <w:bottom w:val="single" w:sz="8" w:space="0" w:color="808080"/>
              <w:right w:val="single" w:sz="8" w:space="0" w:color="808080"/>
            </w:tcBorders>
            <w:shd w:val="clear" w:color="auto" w:fill="auto"/>
          </w:tcPr>
          <w:p w:rsidR="00F63D4C" w:rsidRPr="008C18FD" w:rsidRDefault="00F63D4C" w:rsidP="00E23FB5">
            <w:pPr>
              <w:spacing w:after="0" w:line="240" w:lineRule="auto"/>
              <w:jc w:val="both"/>
              <w:rPr>
                <w:rFonts w:ascii="Times New Roman" w:eastAsia="Times New Roman" w:hAnsi="Times New Roman" w:cs="Times New Roman"/>
                <w:color w:val="000000"/>
                <w:sz w:val="16"/>
                <w:szCs w:val="16"/>
                <w:lang w:eastAsia="fr-FR"/>
              </w:rPr>
            </w:pPr>
            <w:r w:rsidRPr="008C18FD">
              <w:rPr>
                <w:rFonts w:ascii="Times New Roman" w:eastAsia="Times New Roman" w:hAnsi="Times New Roman" w:cs="Times New Roman"/>
                <w:color w:val="000000"/>
                <w:sz w:val="16"/>
                <w:szCs w:val="16"/>
                <w:lang w:eastAsia="fr-FR"/>
              </w:rPr>
              <w:t>NGEO-WEBC-VTC-0</w:t>
            </w:r>
            <w:r>
              <w:rPr>
                <w:rFonts w:ascii="Times New Roman" w:eastAsia="Times New Roman" w:hAnsi="Times New Roman" w:cs="Times New Roman"/>
                <w:color w:val="000000"/>
                <w:sz w:val="16"/>
                <w:szCs w:val="16"/>
                <w:lang w:eastAsia="fr-FR"/>
              </w:rPr>
              <w:t>015</w:t>
            </w:r>
          </w:p>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r w:rsidR="00F63D4C" w:rsidRPr="00C87D7A" w:rsidTr="00E23FB5">
        <w:trPr>
          <w:trHeight w:val="315"/>
        </w:trPr>
        <w:tc>
          <w:tcPr>
            <w:tcW w:w="2567" w:type="dxa"/>
            <w:tcBorders>
              <w:top w:val="nil"/>
              <w:left w:val="single" w:sz="8" w:space="0" w:color="808080"/>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fr-FR" w:eastAsia="fr-FR"/>
              </w:rPr>
            </w:pPr>
            <w:r w:rsidRPr="00C87D7A">
              <w:rPr>
                <w:rFonts w:ascii="Times New Roman" w:eastAsia="Times New Roman" w:hAnsi="Times New Roman" w:cs="Times New Roman"/>
                <w:color w:val="000000"/>
                <w:sz w:val="16"/>
                <w:szCs w:val="16"/>
                <w:lang w:val="fr-FR" w:eastAsia="fr-FR"/>
              </w:rPr>
              <w:t>ngEO-SUB-800-WEBC-TVA</w:t>
            </w:r>
          </w:p>
        </w:tc>
        <w:tc>
          <w:tcPr>
            <w:tcW w:w="2268" w:type="dxa"/>
            <w:tcBorders>
              <w:top w:val="nil"/>
              <w:left w:val="nil"/>
              <w:bottom w:val="single" w:sz="8" w:space="0" w:color="808080"/>
              <w:right w:val="single" w:sz="8" w:space="0" w:color="808080"/>
            </w:tcBorders>
            <w:shd w:val="clear" w:color="auto" w:fill="auto"/>
            <w:vAlign w:val="center"/>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C87D7A">
              <w:rPr>
                <w:rFonts w:ascii="Times New Roman" w:eastAsia="Times New Roman" w:hAnsi="Times New Roman" w:cs="Times New Roman"/>
                <w:color w:val="000000"/>
                <w:sz w:val="16"/>
                <w:szCs w:val="16"/>
                <w:lang w:val="en-US" w:eastAsia="fr-FR"/>
              </w:rPr>
              <w:t xml:space="preserve">Web Server simulator                                                    </w:t>
            </w:r>
          </w:p>
        </w:tc>
        <w:tc>
          <w:tcPr>
            <w:tcW w:w="850" w:type="dxa"/>
            <w:tcBorders>
              <w:top w:val="nil"/>
              <w:left w:val="nil"/>
              <w:bottom w:val="single" w:sz="8" w:space="0" w:color="808080"/>
              <w:right w:val="single" w:sz="8" w:space="0" w:color="808080"/>
            </w:tcBorders>
            <w:shd w:val="clear" w:color="auto" w:fill="auto"/>
            <w:vAlign w:val="bottom"/>
          </w:tcPr>
          <w:p w:rsidR="00F63D4C" w:rsidRPr="00C87D7A" w:rsidRDefault="00F63D4C" w:rsidP="00E23FB5">
            <w:pPr>
              <w:spacing w:after="0" w:line="240" w:lineRule="auto"/>
              <w:jc w:val="both"/>
              <w:rPr>
                <w:rFonts w:ascii="Times New Roman" w:hAnsi="Times New Roman" w:cs="Times New Roman"/>
                <w:sz w:val="16"/>
                <w:szCs w:val="16"/>
              </w:rPr>
            </w:pPr>
            <w:r>
              <w:rPr>
                <w:rFonts w:ascii="Times New Roman" w:hAnsi="Times New Roman" w:cs="Times New Roman"/>
                <w:sz w:val="16"/>
                <w:szCs w:val="16"/>
              </w:rPr>
              <w:t>T</w:t>
            </w:r>
          </w:p>
        </w:tc>
        <w:tc>
          <w:tcPr>
            <w:tcW w:w="2127" w:type="dxa"/>
            <w:tcBorders>
              <w:top w:val="nil"/>
              <w:left w:val="nil"/>
              <w:bottom w:val="single" w:sz="8" w:space="0" w:color="808080"/>
              <w:right w:val="single" w:sz="8" w:space="0" w:color="808080"/>
            </w:tcBorders>
            <w:shd w:val="clear" w:color="auto" w:fill="auto"/>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8C18FD">
              <w:rPr>
                <w:rFonts w:ascii="Times New Roman" w:eastAsia="Times New Roman" w:hAnsi="Times New Roman" w:cs="Times New Roman"/>
                <w:color w:val="000000"/>
                <w:sz w:val="16"/>
                <w:szCs w:val="16"/>
                <w:lang w:eastAsia="fr-FR"/>
              </w:rPr>
              <w:t>NGEO-WEBC-VTC-0</w:t>
            </w:r>
            <w:r>
              <w:rPr>
                <w:rFonts w:ascii="Times New Roman" w:eastAsia="Times New Roman" w:hAnsi="Times New Roman" w:cs="Times New Roman"/>
                <w:color w:val="000000"/>
                <w:sz w:val="16"/>
                <w:szCs w:val="16"/>
                <w:lang w:eastAsia="fr-FR"/>
              </w:rPr>
              <w:t>010</w:t>
            </w:r>
          </w:p>
        </w:tc>
        <w:tc>
          <w:tcPr>
            <w:tcW w:w="1275" w:type="dxa"/>
            <w:tcBorders>
              <w:top w:val="nil"/>
              <w:left w:val="nil"/>
              <w:bottom w:val="single" w:sz="8" w:space="0" w:color="808080"/>
              <w:right w:val="single" w:sz="8" w:space="0" w:color="808080"/>
            </w:tcBorders>
          </w:tcPr>
          <w:p w:rsidR="00F63D4C" w:rsidRPr="00C87D7A" w:rsidRDefault="00F63D4C" w:rsidP="00E23FB5">
            <w:pPr>
              <w:spacing w:after="0" w:line="240" w:lineRule="auto"/>
              <w:jc w:val="both"/>
              <w:rPr>
                <w:rFonts w:ascii="Times New Roman" w:eastAsia="Times New Roman" w:hAnsi="Times New Roman" w:cs="Times New Roman"/>
                <w:color w:val="000000"/>
                <w:sz w:val="16"/>
                <w:szCs w:val="16"/>
                <w:lang w:val="en-US" w:eastAsia="fr-FR"/>
              </w:rPr>
            </w:pPr>
            <w:r w:rsidRPr="00F52563">
              <w:rPr>
                <w:rFonts w:ascii="Times New Roman" w:eastAsia="Times New Roman" w:hAnsi="Times New Roman" w:cs="Times New Roman"/>
                <w:color w:val="000000"/>
                <w:sz w:val="16"/>
                <w:szCs w:val="16"/>
                <w:lang w:val="en-US" w:eastAsia="fr-FR"/>
              </w:rPr>
              <w:t>V</w:t>
            </w:r>
            <w:r>
              <w:rPr>
                <w:rFonts w:ascii="Times New Roman" w:eastAsia="Times New Roman" w:hAnsi="Times New Roman" w:cs="Times New Roman"/>
                <w:color w:val="000000"/>
                <w:sz w:val="16"/>
                <w:szCs w:val="16"/>
                <w:lang w:val="en-US" w:eastAsia="fr-FR"/>
              </w:rPr>
              <w:t>1</w:t>
            </w:r>
          </w:p>
        </w:tc>
      </w:tr>
    </w:tbl>
    <w:p w:rsidR="00F63D4C" w:rsidRPr="00F63D4C" w:rsidRDefault="00F63D4C" w:rsidP="00F63D4C">
      <w:pPr>
        <w:rPr>
          <w:lang w:val="en-US"/>
        </w:rPr>
      </w:pPr>
    </w:p>
    <w:p w:rsidR="00E16E38" w:rsidRPr="001D6726" w:rsidRDefault="00E16E38" w:rsidP="00E16E38">
      <w:pPr>
        <w:pStyle w:val="Titre1"/>
      </w:pPr>
      <w:bookmarkStart w:id="1572" w:name="_Toc355023322"/>
      <w:r>
        <w:lastRenderedPageBreak/>
        <w:t>Annex</w:t>
      </w:r>
      <w:bookmarkEnd w:id="1572"/>
    </w:p>
    <w:p w:rsidR="00E16E38" w:rsidRDefault="00E16E38" w:rsidP="00E16E38">
      <w:pPr>
        <w:rPr>
          <w:lang w:val="en-US"/>
        </w:rPr>
      </w:pPr>
      <w:r>
        <w:rPr>
          <w:noProof/>
          <w:lang w:val="fr-FR" w:eastAsia="fr-FR"/>
        </w:rPr>
        <w:drawing>
          <wp:inline distT="0" distB="0" distL="0" distR="0" wp14:anchorId="5EDA189F" wp14:editId="6FEF6EE4">
            <wp:extent cx="3419475" cy="3124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3419475" cy="3124200"/>
                    </a:xfrm>
                    <a:prstGeom prst="rect">
                      <a:avLst/>
                    </a:prstGeom>
                    <a:noFill/>
                    <a:ln>
                      <a:noFill/>
                    </a:ln>
                  </pic:spPr>
                </pic:pic>
              </a:graphicData>
            </a:graphic>
          </wp:inline>
        </w:drawing>
      </w:r>
    </w:p>
    <w:p w:rsidR="00E16E38" w:rsidRDefault="00E16E38" w:rsidP="00E16E38">
      <w:pPr>
        <w:rPr>
          <w:lang w:val="en-US"/>
        </w:rPr>
      </w:pPr>
      <w:r>
        <w:rPr>
          <w:noProof/>
          <w:lang w:val="fr-FR" w:eastAsia="fr-FR"/>
        </w:rPr>
        <w:drawing>
          <wp:inline distT="0" distB="0" distL="0" distR="0" wp14:anchorId="4F7E0695" wp14:editId="30CF4F3B">
            <wp:extent cx="4067175" cy="25622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4067175" cy="2562225"/>
                    </a:xfrm>
                    <a:prstGeom prst="rect">
                      <a:avLst/>
                    </a:prstGeom>
                    <a:noFill/>
                    <a:ln>
                      <a:noFill/>
                    </a:ln>
                  </pic:spPr>
                </pic:pic>
              </a:graphicData>
            </a:graphic>
          </wp:inline>
        </w:drawing>
      </w:r>
    </w:p>
    <w:p w:rsidR="00E16E38" w:rsidRDefault="00DA760A" w:rsidP="00E16E38">
      <w:pPr>
        <w:rPr>
          <w:lang w:val="en-US"/>
        </w:rPr>
      </w:pPr>
      <w:r>
        <w:rPr>
          <w:noProof/>
          <w:lang w:val="fr-FR" w:eastAsia="fr-FR"/>
        </w:rPr>
        <w:lastRenderedPageBreak/>
        <w:drawing>
          <wp:inline distT="0" distB="0" distL="0" distR="0" wp14:anchorId="1C1F60C1" wp14:editId="7ACF892D">
            <wp:extent cx="5000625" cy="3781425"/>
            <wp:effectExtent l="0" t="0" r="9525" b="952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5000625" cy="3781425"/>
                    </a:xfrm>
                    <a:prstGeom prst="rect">
                      <a:avLst/>
                    </a:prstGeom>
                    <a:noFill/>
                    <a:ln>
                      <a:noFill/>
                    </a:ln>
                  </pic:spPr>
                </pic:pic>
              </a:graphicData>
            </a:graphic>
          </wp:inline>
        </w:drawing>
      </w:r>
    </w:p>
    <w:p w:rsidR="00F349A9" w:rsidRDefault="00F349A9" w:rsidP="00E16E38">
      <w:pPr>
        <w:rPr>
          <w:lang w:val="en-US"/>
        </w:rPr>
      </w:pPr>
    </w:p>
    <w:p w:rsidR="00F349A9" w:rsidRDefault="00F349A9" w:rsidP="00E16E38">
      <w:pPr>
        <w:rPr>
          <w:lang w:val="en-US"/>
        </w:rPr>
      </w:pPr>
    </w:p>
    <w:p w:rsidR="00F349A9" w:rsidRDefault="00F349A9" w:rsidP="00E16E38">
      <w:pPr>
        <w:rPr>
          <w:lang w:val="en-US"/>
        </w:rPr>
      </w:pPr>
    </w:p>
    <w:p w:rsidR="00E16E38" w:rsidRDefault="00F349A9" w:rsidP="00E16E38">
      <w:pPr>
        <w:rPr>
          <w:lang w:val="en-US"/>
        </w:rPr>
      </w:pPr>
      <w:r>
        <w:rPr>
          <w:noProof/>
          <w:lang w:val="fr-FR" w:eastAsia="fr-FR"/>
        </w:rPr>
        <w:lastRenderedPageBreak/>
        <w:drawing>
          <wp:inline distT="0" distB="0" distL="0" distR="0" wp14:anchorId="06CE84FA" wp14:editId="3BD02770">
            <wp:extent cx="5934075" cy="4629150"/>
            <wp:effectExtent l="0" t="0" r="9525"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40" cstate="email">
                      <a:extLst>
                        <a:ext uri="{28A0092B-C50C-407E-A947-70E740481C1C}">
                          <a14:useLocalDpi xmlns:a14="http://schemas.microsoft.com/office/drawing/2010/main"/>
                        </a:ext>
                      </a:extLst>
                    </a:blip>
                    <a:srcRect/>
                    <a:stretch>
                      <a:fillRect/>
                    </a:stretch>
                  </pic:blipFill>
                  <pic:spPr bwMode="auto">
                    <a:xfrm>
                      <a:off x="0" y="0"/>
                      <a:ext cx="5934075" cy="4629150"/>
                    </a:xfrm>
                    <a:prstGeom prst="rect">
                      <a:avLst/>
                    </a:prstGeom>
                    <a:noFill/>
                    <a:ln>
                      <a:noFill/>
                    </a:ln>
                  </pic:spPr>
                </pic:pic>
              </a:graphicData>
            </a:graphic>
          </wp:inline>
        </w:drawing>
      </w:r>
    </w:p>
    <w:p w:rsidR="00F349A9" w:rsidRDefault="00F349A9" w:rsidP="00E16E38">
      <w:pPr>
        <w:rPr>
          <w:lang w:val="en-US"/>
        </w:rPr>
      </w:pPr>
      <w:r>
        <w:rPr>
          <w:noProof/>
          <w:lang w:val="fr-FR" w:eastAsia="fr-FR"/>
        </w:rPr>
        <w:drawing>
          <wp:inline distT="0" distB="0" distL="0" distR="0" wp14:anchorId="3B85CB81" wp14:editId="16DCE936">
            <wp:extent cx="5934075" cy="2343150"/>
            <wp:effectExtent l="0" t="0" r="9525"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1" cstate="email">
                      <a:extLst>
                        <a:ext uri="{28A0092B-C50C-407E-A947-70E740481C1C}">
                          <a14:useLocalDpi xmlns:a14="http://schemas.microsoft.com/office/drawing/2010/main"/>
                        </a:ext>
                      </a:extLst>
                    </a:blip>
                    <a:srcRect/>
                    <a:stretch>
                      <a:fillRect/>
                    </a:stretch>
                  </pic:blipFill>
                  <pic:spPr bwMode="auto">
                    <a:xfrm>
                      <a:off x="0" y="0"/>
                      <a:ext cx="5934075" cy="2343150"/>
                    </a:xfrm>
                    <a:prstGeom prst="rect">
                      <a:avLst/>
                    </a:prstGeom>
                    <a:noFill/>
                    <a:ln>
                      <a:noFill/>
                    </a:ln>
                  </pic:spPr>
                </pic:pic>
              </a:graphicData>
            </a:graphic>
          </wp:inline>
        </w:drawing>
      </w:r>
    </w:p>
    <w:p w:rsidR="00F349A9" w:rsidRDefault="00F349A9" w:rsidP="00E16E38">
      <w:pPr>
        <w:rPr>
          <w:lang w:val="en-US"/>
        </w:rPr>
      </w:pPr>
    </w:p>
    <w:p w:rsidR="00F349A9" w:rsidRDefault="00E16E38" w:rsidP="00E16E38">
      <w:pPr>
        <w:rPr>
          <w:lang w:val="en-US"/>
        </w:rPr>
      </w:pPr>
      <w:r>
        <w:rPr>
          <w:noProof/>
          <w:lang w:val="fr-FR" w:eastAsia="fr-FR"/>
        </w:rPr>
        <w:lastRenderedPageBreak/>
        <w:drawing>
          <wp:inline distT="0" distB="0" distL="0" distR="0" wp14:anchorId="33EB6BD3" wp14:editId="699441C3">
            <wp:extent cx="3181350" cy="1857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3181350" cy="1857375"/>
                    </a:xfrm>
                    <a:prstGeom prst="rect">
                      <a:avLst/>
                    </a:prstGeom>
                    <a:noFill/>
                    <a:ln>
                      <a:noFill/>
                    </a:ln>
                  </pic:spPr>
                </pic:pic>
              </a:graphicData>
            </a:graphic>
          </wp:inline>
        </w:drawing>
      </w:r>
    </w:p>
    <w:p w:rsidR="00F349A9" w:rsidRDefault="00F349A9" w:rsidP="00E16E38">
      <w:pPr>
        <w:rPr>
          <w:lang w:val="en-US"/>
        </w:rPr>
      </w:pPr>
      <w:r>
        <w:rPr>
          <w:noProof/>
          <w:lang w:val="fr-FR" w:eastAsia="fr-FR"/>
        </w:rPr>
        <w:drawing>
          <wp:inline distT="0" distB="0" distL="0" distR="0" wp14:anchorId="77ABB3F2" wp14:editId="11235084">
            <wp:extent cx="5800725" cy="3524250"/>
            <wp:effectExtent l="0" t="0" r="9525"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43">
                      <a:extLst>
                        <a:ext uri="{28A0092B-C50C-407E-A947-70E740481C1C}">
                          <a14:useLocalDpi xmlns:a14="http://schemas.microsoft.com/office/drawing/2010/main"/>
                        </a:ext>
                      </a:extLst>
                    </a:blip>
                    <a:srcRect/>
                    <a:stretch>
                      <a:fillRect/>
                    </a:stretch>
                  </pic:blipFill>
                  <pic:spPr bwMode="auto">
                    <a:xfrm>
                      <a:off x="0" y="0"/>
                      <a:ext cx="5800725" cy="3524250"/>
                    </a:xfrm>
                    <a:prstGeom prst="rect">
                      <a:avLst/>
                    </a:prstGeom>
                    <a:noFill/>
                    <a:ln>
                      <a:noFill/>
                    </a:ln>
                  </pic:spPr>
                </pic:pic>
              </a:graphicData>
            </a:graphic>
          </wp:inline>
        </w:drawing>
      </w:r>
    </w:p>
    <w:p w:rsidR="00E16E38" w:rsidRDefault="00F349A9" w:rsidP="00E16E38">
      <w:pPr>
        <w:rPr>
          <w:lang w:val="en-US"/>
        </w:rPr>
      </w:pPr>
      <w:r>
        <w:rPr>
          <w:noProof/>
          <w:lang w:val="fr-FR" w:eastAsia="fr-FR"/>
        </w:rPr>
        <w:lastRenderedPageBreak/>
        <w:drawing>
          <wp:inline distT="0" distB="0" distL="0" distR="0" wp14:anchorId="12D48656" wp14:editId="7E32556C">
            <wp:extent cx="5934075" cy="3648075"/>
            <wp:effectExtent l="0" t="0" r="9525" b="952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4" cstate="email">
                      <a:extLst>
                        <a:ext uri="{28A0092B-C50C-407E-A947-70E740481C1C}">
                          <a14:useLocalDpi xmlns:a14="http://schemas.microsoft.com/office/drawing/2010/main"/>
                        </a:ext>
                      </a:extLst>
                    </a:blip>
                    <a:srcRect/>
                    <a:stretch>
                      <a:fillRect/>
                    </a:stretch>
                  </pic:blipFill>
                  <pic:spPr bwMode="auto">
                    <a:xfrm>
                      <a:off x="0" y="0"/>
                      <a:ext cx="5934075" cy="3648075"/>
                    </a:xfrm>
                    <a:prstGeom prst="rect">
                      <a:avLst/>
                    </a:prstGeom>
                    <a:noFill/>
                    <a:ln>
                      <a:noFill/>
                    </a:ln>
                  </pic:spPr>
                </pic:pic>
              </a:graphicData>
            </a:graphic>
          </wp:inline>
        </w:drawing>
      </w:r>
      <w:r>
        <w:rPr>
          <w:noProof/>
          <w:lang w:val="fr-FR" w:eastAsia="fr-FR"/>
        </w:rPr>
        <w:drawing>
          <wp:inline distT="0" distB="0" distL="0" distR="0" wp14:anchorId="6C041BAC" wp14:editId="74A69708">
            <wp:extent cx="5934075" cy="2781300"/>
            <wp:effectExtent l="0" t="0" r="9525"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45" cstate="email">
                      <a:extLst>
                        <a:ext uri="{28A0092B-C50C-407E-A947-70E740481C1C}">
                          <a14:useLocalDpi xmlns:a14="http://schemas.microsoft.com/office/drawing/2010/main"/>
                        </a:ext>
                      </a:extLst>
                    </a:blip>
                    <a:srcRect/>
                    <a:stretch>
                      <a:fillRect/>
                    </a:stretch>
                  </pic:blipFill>
                  <pic:spPr bwMode="auto">
                    <a:xfrm>
                      <a:off x="0" y="0"/>
                      <a:ext cx="5934075" cy="2781300"/>
                    </a:xfrm>
                    <a:prstGeom prst="rect">
                      <a:avLst/>
                    </a:prstGeom>
                    <a:noFill/>
                    <a:ln>
                      <a:noFill/>
                    </a:ln>
                  </pic:spPr>
                </pic:pic>
              </a:graphicData>
            </a:graphic>
          </wp:inline>
        </w:drawing>
      </w:r>
    </w:p>
    <w:p w:rsidR="00E16E38" w:rsidRPr="001D6726" w:rsidRDefault="00E16E38" w:rsidP="00E16E38">
      <w:pPr>
        <w:rPr>
          <w:lang w:val="en-US"/>
        </w:rPr>
      </w:pPr>
    </w:p>
    <w:p w:rsidR="00E16E38" w:rsidRPr="00417548" w:rsidRDefault="00E16E38" w:rsidP="00E16E38">
      <w:pPr>
        <w:pStyle w:val="blankpage"/>
        <w:rPr>
          <w:lang w:val="en-GB"/>
        </w:rPr>
      </w:pPr>
      <w:r w:rsidRPr="00417548">
        <w:rPr>
          <w:lang w:val="en-GB"/>
        </w:rPr>
        <w:lastRenderedPageBreak/>
        <w:t xml:space="preserve">END </w:t>
      </w:r>
      <w:bookmarkStart w:id="1573" w:name="end_of_document"/>
      <w:r w:rsidRPr="00417548">
        <w:rPr>
          <w:lang w:val="en-GB"/>
        </w:rPr>
        <w:t xml:space="preserve">OF </w:t>
      </w:r>
      <w:bookmarkEnd w:id="1573"/>
      <w:r w:rsidRPr="00417548">
        <w:rPr>
          <w:lang w:val="en-GB"/>
        </w:rPr>
        <w:t>DOCUMENT</w:t>
      </w:r>
    </w:p>
    <w:p w:rsidR="00E16E38" w:rsidRPr="00417548" w:rsidRDefault="00E16E38" w:rsidP="00E16E38">
      <w:pPr>
        <w:rPr>
          <w:lang w:val="en-GB"/>
        </w:rPr>
      </w:pPr>
    </w:p>
    <w:p w:rsidR="00E16E38" w:rsidRPr="00417548" w:rsidRDefault="00E16E38" w:rsidP="00E16E38">
      <w:pPr>
        <w:rPr>
          <w:lang w:val="en-GB"/>
        </w:rPr>
      </w:pPr>
    </w:p>
    <w:p w:rsidR="00E16E38" w:rsidRPr="00417548" w:rsidRDefault="00E16E38" w:rsidP="00E16E38">
      <w:pPr>
        <w:rPr>
          <w:lang w:val="en-GB"/>
        </w:rPr>
      </w:pPr>
    </w:p>
    <w:p w:rsidR="00B24AE0" w:rsidRPr="00E16E38" w:rsidRDefault="00B24AE0" w:rsidP="00E16E38"/>
    <w:sectPr w:rsidR="00B24AE0" w:rsidRPr="00E16E38" w:rsidSect="0076254B">
      <w:headerReference w:type="even" r:id="rId146"/>
      <w:headerReference w:type="default" r:id="rId147"/>
      <w:footerReference w:type="even" r:id="rId148"/>
      <w:footerReference w:type="default" r:id="rId149"/>
      <w:headerReference w:type="first" r:id="rId150"/>
      <w:footerReference w:type="first" r:id="rId151"/>
      <w:pgSz w:w="11906" w:h="16838" w:code="9"/>
      <w:pgMar w:top="1985" w:right="1134" w:bottom="663" w:left="1134" w:header="567" w:footer="624" w:gutter="284"/>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46D2" w:rsidRDefault="009346D2" w:rsidP="005C4CDB">
      <w:pPr>
        <w:spacing w:after="0" w:line="240" w:lineRule="auto"/>
      </w:pPr>
      <w:r>
        <w:separator/>
      </w:r>
    </w:p>
  </w:endnote>
  <w:endnote w:type="continuationSeparator" w:id="0">
    <w:p w:rsidR="009346D2" w:rsidRDefault="009346D2" w:rsidP="005C4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0C06" w:rsidRDefault="00B90C06">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left w:w="70" w:type="dxa"/>
        <w:right w:w="70" w:type="dxa"/>
      </w:tblCellMar>
      <w:tblLook w:val="0000" w:firstRow="0" w:lastRow="0" w:firstColumn="0" w:lastColumn="0" w:noHBand="0" w:noVBand="0"/>
    </w:tblPr>
    <w:tblGrid>
      <w:gridCol w:w="2590"/>
      <w:gridCol w:w="2520"/>
      <w:gridCol w:w="4384"/>
    </w:tblGrid>
    <w:tr w:rsidR="00CC6C6C" w:rsidRPr="005215A5" w:rsidTr="007C12E0">
      <w:trPr>
        <w:trHeight w:val="284"/>
      </w:trPr>
      <w:tc>
        <w:tcPr>
          <w:tcW w:w="2590" w:type="dxa"/>
        </w:tcPr>
        <w:p w:rsidR="00CC6C6C" w:rsidRDefault="009346D2">
          <w:pPr>
            <w:pStyle w:val="Pieddepage"/>
            <w:rPr>
              <w:lang w:val="en-GB"/>
            </w:rPr>
          </w:pPr>
          <w:r>
            <w:fldChar w:fldCharType="begin"/>
          </w:r>
          <w:r>
            <w:instrText xml:space="preserve"> DOCPROPERTY "project"  \* MERGEFORMAT </w:instrText>
          </w:r>
          <w:r>
            <w:fldChar w:fldCharType="separate"/>
          </w:r>
          <w:r w:rsidR="00CC6C6C">
            <w:t>ngEO Task 4</w:t>
          </w:r>
          <w:r>
            <w:fldChar w:fldCharType="end"/>
          </w:r>
        </w:p>
      </w:tc>
      <w:tc>
        <w:tcPr>
          <w:tcW w:w="2520" w:type="dxa"/>
        </w:tcPr>
        <w:p w:rsidR="00CC6C6C" w:rsidRDefault="00CC6C6C">
          <w:pPr>
            <w:pStyle w:val="Pieddepage"/>
            <w:rPr>
              <w:lang w:val="en-GB"/>
            </w:rPr>
          </w:pPr>
          <w:r>
            <w:sym w:font="Symbol" w:char="F0D3"/>
          </w:r>
          <w:r>
            <w:rPr>
              <w:lang w:val="en-GB"/>
            </w:rPr>
            <w:t xml:space="preserve"> GMV </w:t>
          </w:r>
          <w:r>
            <w:rPr>
              <w:bCs/>
            </w:rPr>
            <w:fldChar w:fldCharType="begin"/>
          </w:r>
          <w:r>
            <w:rPr>
              <w:bCs/>
            </w:rPr>
            <w:instrText xml:space="preserve"> SAVEDATE \@ "yyyy" \* MERGEFORMAT </w:instrText>
          </w:r>
          <w:r>
            <w:rPr>
              <w:bCs/>
            </w:rPr>
            <w:fldChar w:fldCharType="separate"/>
          </w:r>
          <w:r w:rsidR="009E627E">
            <w:rPr>
              <w:bCs/>
              <w:noProof/>
            </w:rPr>
            <w:t>2013</w:t>
          </w:r>
          <w:r>
            <w:rPr>
              <w:bCs/>
            </w:rPr>
            <w:fldChar w:fldCharType="end"/>
          </w:r>
          <w:r>
            <w:rPr>
              <w:lang w:val="en-GB"/>
            </w:rPr>
            <w:t>; all rights reserved</w:t>
          </w:r>
        </w:p>
      </w:tc>
      <w:tc>
        <w:tcPr>
          <w:tcW w:w="4384" w:type="dxa"/>
        </w:tcPr>
        <w:p w:rsidR="00CC6C6C" w:rsidRPr="00E561D0" w:rsidRDefault="009346D2">
          <w:pPr>
            <w:pStyle w:val="Pieddepage"/>
          </w:pPr>
          <w:r>
            <w:fldChar w:fldCharType="begin"/>
          </w:r>
          <w:r>
            <w:instrText xml:space="preserve"> DOCPROPERTY  Subsystem  \* MERGEF</w:instrText>
          </w:r>
          <w:r>
            <w:instrText xml:space="preserve">ORMAT </w:instrText>
          </w:r>
          <w:r>
            <w:fldChar w:fldCharType="separate"/>
          </w:r>
          <w:r w:rsidR="00CC6C6C">
            <w:t>Web Client</w:t>
          </w:r>
          <w:r>
            <w:fldChar w:fldCharType="end"/>
          </w:r>
          <w:r w:rsidR="00CC6C6C">
            <w:t xml:space="preserve"> - </w:t>
          </w:r>
          <w:r>
            <w:fldChar w:fldCharType="begin"/>
          </w:r>
          <w:r>
            <w:instrText xml:space="preserve"> DOCPROPERTY  Title  \* MERGEFORMAT </w:instrText>
          </w:r>
          <w:r>
            <w:fldChar w:fldCharType="separate"/>
          </w:r>
          <w:r w:rsidR="00CC6C6C">
            <w:t>Test Plan Document</w:t>
          </w:r>
          <w:r>
            <w:fldChar w:fldCharType="end"/>
          </w:r>
        </w:p>
      </w:tc>
    </w:tr>
  </w:tbl>
  <w:p w:rsidR="00CC6C6C" w:rsidRPr="00E561D0" w:rsidRDefault="00CC6C6C">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4570" w:type="dxa"/>
      <w:tblCellMar>
        <w:left w:w="70" w:type="dxa"/>
        <w:right w:w="70" w:type="dxa"/>
      </w:tblCellMar>
      <w:tblLook w:val="0000" w:firstRow="0" w:lastRow="0" w:firstColumn="0" w:lastColumn="0" w:noHBand="0" w:noVBand="0"/>
    </w:tblPr>
    <w:tblGrid>
      <w:gridCol w:w="1620"/>
      <w:gridCol w:w="3240"/>
    </w:tblGrid>
    <w:tr w:rsidR="00CC6C6C" w:rsidRPr="006D68AB">
      <w:tc>
        <w:tcPr>
          <w:tcW w:w="1620" w:type="dxa"/>
        </w:tcPr>
        <w:p w:rsidR="00CC6C6C" w:rsidRPr="006D68AB" w:rsidRDefault="00CC6C6C">
          <w:pPr>
            <w:rPr>
              <w:rFonts w:ascii="Verdana" w:hAnsi="Verdana"/>
              <w:sz w:val="18"/>
              <w:szCs w:val="18"/>
            </w:rPr>
          </w:pPr>
          <w:r w:rsidRPr="006D68AB">
            <w:rPr>
              <w:rFonts w:ascii="Verdana" w:hAnsi="Verdana"/>
              <w:sz w:val="18"/>
              <w:szCs w:val="18"/>
            </w:rPr>
            <w:t>Prepared by:</w:t>
          </w:r>
        </w:p>
      </w:tc>
      <w:tc>
        <w:tcPr>
          <w:tcW w:w="3240" w:type="dxa"/>
        </w:tcPr>
        <w:p w:rsidR="00CC6C6C" w:rsidRPr="006D68AB" w:rsidRDefault="00CC6C6C">
          <w:pPr>
            <w:rPr>
              <w:rFonts w:ascii="Verdana" w:hAnsi="Verdana"/>
              <w:sz w:val="18"/>
              <w:szCs w:val="18"/>
            </w:rPr>
          </w:pPr>
          <w:r>
            <w:rPr>
              <w:rFonts w:ascii="Verdana" w:hAnsi="Verdana"/>
              <w:sz w:val="18"/>
              <w:szCs w:val="18"/>
            </w:rPr>
            <w:t>Emna Mokaddem, Magalie Bellou</w:t>
          </w:r>
        </w:p>
      </w:tc>
    </w:tr>
    <w:tr w:rsidR="00CC6C6C" w:rsidRPr="006D68AB">
      <w:tc>
        <w:tcPr>
          <w:tcW w:w="1620" w:type="dxa"/>
        </w:tcPr>
        <w:p w:rsidR="00CC6C6C" w:rsidRPr="006D68AB" w:rsidRDefault="00CC6C6C">
          <w:pPr>
            <w:rPr>
              <w:rFonts w:ascii="Verdana" w:hAnsi="Verdana"/>
              <w:sz w:val="18"/>
              <w:szCs w:val="18"/>
            </w:rPr>
          </w:pPr>
        </w:p>
      </w:tc>
      <w:tc>
        <w:tcPr>
          <w:tcW w:w="3240" w:type="dxa"/>
        </w:tcPr>
        <w:p w:rsidR="00CC6C6C" w:rsidRPr="006D68AB" w:rsidRDefault="00CC6C6C">
          <w:pPr>
            <w:rPr>
              <w:rFonts w:ascii="Verdana" w:hAnsi="Verdana"/>
              <w:sz w:val="18"/>
              <w:szCs w:val="18"/>
            </w:rPr>
          </w:pPr>
        </w:p>
      </w:tc>
    </w:tr>
    <w:tr w:rsidR="00CC6C6C" w:rsidRPr="006D68AB">
      <w:tc>
        <w:tcPr>
          <w:tcW w:w="1620" w:type="dxa"/>
        </w:tcPr>
        <w:p w:rsidR="00CC6C6C" w:rsidRPr="006D68AB" w:rsidRDefault="00CC6C6C">
          <w:pPr>
            <w:rPr>
              <w:rFonts w:ascii="Verdana" w:hAnsi="Verdana"/>
              <w:sz w:val="18"/>
              <w:szCs w:val="18"/>
            </w:rPr>
          </w:pPr>
          <w:r w:rsidRPr="006D68AB">
            <w:rPr>
              <w:rFonts w:ascii="Verdana" w:hAnsi="Verdana"/>
              <w:sz w:val="18"/>
              <w:szCs w:val="18"/>
            </w:rPr>
            <w:t>Authorized by:</w:t>
          </w:r>
        </w:p>
      </w:tc>
      <w:tc>
        <w:tcPr>
          <w:tcW w:w="3240" w:type="dxa"/>
        </w:tcPr>
        <w:p w:rsidR="00CC6C6C" w:rsidRPr="006D68AB" w:rsidRDefault="00CC6C6C">
          <w:pPr>
            <w:rPr>
              <w:rFonts w:ascii="Verdana" w:hAnsi="Verdana"/>
              <w:sz w:val="18"/>
              <w:szCs w:val="18"/>
              <w:lang w:val="en-GB"/>
            </w:rPr>
          </w:pPr>
        </w:p>
      </w:tc>
    </w:tr>
    <w:tr w:rsidR="00CC6C6C" w:rsidRPr="006D68AB">
      <w:tc>
        <w:tcPr>
          <w:tcW w:w="1620" w:type="dxa"/>
        </w:tcPr>
        <w:p w:rsidR="00CC6C6C" w:rsidRPr="006D68AB" w:rsidRDefault="00CC6C6C">
          <w:pPr>
            <w:rPr>
              <w:rFonts w:ascii="Verdana" w:hAnsi="Verdana"/>
              <w:sz w:val="18"/>
              <w:szCs w:val="18"/>
              <w:lang w:val="en-GB"/>
            </w:rPr>
          </w:pPr>
        </w:p>
      </w:tc>
      <w:tc>
        <w:tcPr>
          <w:tcW w:w="3240" w:type="dxa"/>
        </w:tcPr>
        <w:p w:rsidR="00CC6C6C" w:rsidRPr="006D68AB" w:rsidRDefault="00CC6C6C">
          <w:pPr>
            <w:rPr>
              <w:rFonts w:ascii="Verdana" w:hAnsi="Verdana"/>
              <w:sz w:val="18"/>
              <w:szCs w:val="18"/>
              <w:lang w:val="en-GB"/>
            </w:rPr>
          </w:pPr>
        </w:p>
      </w:tc>
    </w:tr>
  </w:tbl>
  <w:p w:rsidR="00CC6C6C" w:rsidRPr="006D68AB" w:rsidRDefault="00CC6C6C">
    <w:pPr>
      <w:pStyle w:val="Pieddepage"/>
      <w:tabs>
        <w:tab w:val="clear" w:pos="4252"/>
        <w:tab w:val="clear" w:pos="8504"/>
        <w:tab w:val="center" w:pos="4750"/>
        <w:tab w:val="right" w:pos="8644"/>
      </w:tabs>
      <w:rPr>
        <w:bCs/>
        <w:sz w:val="18"/>
        <w:szCs w:val="18"/>
      </w:rPr>
    </w:pPr>
  </w:p>
  <w:p w:rsidR="00CC6C6C" w:rsidRPr="006D68AB" w:rsidRDefault="00CC6C6C">
    <w:pPr>
      <w:pStyle w:val="Pieddepage"/>
      <w:tabs>
        <w:tab w:val="clear" w:pos="4252"/>
        <w:tab w:val="clear" w:pos="8504"/>
        <w:tab w:val="center" w:pos="4750"/>
        <w:tab w:val="right" w:pos="8644"/>
      </w:tabs>
      <w:rPr>
        <w:bCs/>
        <w:sz w:val="18"/>
        <w:szCs w:val="18"/>
      </w:rPr>
    </w:pPr>
  </w:p>
  <w:tbl>
    <w:tblPr>
      <w:tblW w:w="0" w:type="auto"/>
      <w:jc w:val="right"/>
      <w:tblInd w:w="-1030" w:type="dxa"/>
      <w:tblCellMar>
        <w:left w:w="70" w:type="dxa"/>
        <w:right w:w="70" w:type="dxa"/>
      </w:tblCellMar>
      <w:tblLook w:val="0000" w:firstRow="0" w:lastRow="0" w:firstColumn="0" w:lastColumn="0" w:noHBand="0" w:noVBand="0"/>
    </w:tblPr>
    <w:tblGrid>
      <w:gridCol w:w="1620"/>
      <w:gridCol w:w="3304"/>
    </w:tblGrid>
    <w:tr w:rsidR="00CC6C6C" w:rsidRPr="006D68AB">
      <w:trPr>
        <w:jc w:val="right"/>
      </w:trPr>
      <w:tc>
        <w:tcPr>
          <w:tcW w:w="1620" w:type="dxa"/>
        </w:tcPr>
        <w:p w:rsidR="00CC6C6C" w:rsidRPr="009C1444" w:rsidRDefault="00CC6C6C">
          <w:pPr>
            <w:rPr>
              <w:rFonts w:ascii="Verdana" w:hAnsi="Verdana"/>
              <w:sz w:val="18"/>
              <w:szCs w:val="18"/>
              <w:lang w:val="en-US"/>
            </w:rPr>
          </w:pPr>
          <w:r w:rsidRPr="009C1444">
            <w:rPr>
              <w:rFonts w:ascii="Verdana" w:hAnsi="Verdana"/>
              <w:sz w:val="18"/>
              <w:szCs w:val="18"/>
              <w:lang w:val="en-US"/>
            </w:rPr>
            <w:t>Code:</w:t>
          </w:r>
        </w:p>
      </w:tc>
      <w:tc>
        <w:tcPr>
          <w:tcW w:w="3304" w:type="dxa"/>
        </w:tcPr>
        <w:p w:rsidR="00CC6C6C" w:rsidRPr="009C1444" w:rsidRDefault="00CC6C6C">
          <w:pPr>
            <w:rPr>
              <w:rFonts w:ascii="Verdana" w:hAnsi="Verdana"/>
              <w:sz w:val="18"/>
              <w:szCs w:val="18"/>
              <w:lang w:val="en-US"/>
            </w:rPr>
          </w:pPr>
          <w:r w:rsidRPr="006D68AB">
            <w:rPr>
              <w:rFonts w:ascii="Verdana" w:hAnsi="Verdana"/>
              <w:sz w:val="18"/>
              <w:szCs w:val="18"/>
            </w:rPr>
            <w:fldChar w:fldCharType="begin"/>
          </w:r>
          <w:r w:rsidRPr="006D68AB">
            <w:rPr>
              <w:rFonts w:ascii="Verdana" w:hAnsi="Verdana"/>
              <w:sz w:val="18"/>
              <w:szCs w:val="18"/>
            </w:rPr>
            <w:instrText xml:space="preserve"> DOCPROPERTY "code"  \* MERGEFORMAT </w:instrText>
          </w:r>
          <w:r w:rsidRPr="006D68AB">
            <w:rPr>
              <w:rFonts w:ascii="Verdana" w:hAnsi="Verdana"/>
              <w:sz w:val="18"/>
              <w:szCs w:val="18"/>
            </w:rPr>
            <w:fldChar w:fldCharType="separate"/>
          </w:r>
          <w:r>
            <w:rPr>
              <w:rFonts w:ascii="Verdana" w:hAnsi="Verdana"/>
              <w:sz w:val="18"/>
              <w:szCs w:val="18"/>
            </w:rPr>
            <w:t>ngEO-WEBC-SSTR</w:t>
          </w:r>
          <w:r w:rsidRPr="006D68AB">
            <w:rPr>
              <w:rFonts w:ascii="Verdana" w:hAnsi="Verdana"/>
              <w:sz w:val="18"/>
              <w:szCs w:val="18"/>
            </w:rPr>
            <w:fldChar w:fldCharType="end"/>
          </w:r>
        </w:p>
      </w:tc>
    </w:tr>
    <w:tr w:rsidR="00CC6C6C" w:rsidRPr="006D68AB">
      <w:trPr>
        <w:jc w:val="right"/>
      </w:trPr>
      <w:tc>
        <w:tcPr>
          <w:tcW w:w="1620" w:type="dxa"/>
        </w:tcPr>
        <w:p w:rsidR="00CC6C6C" w:rsidRPr="006D68AB" w:rsidRDefault="00CC6C6C">
          <w:pPr>
            <w:rPr>
              <w:rFonts w:ascii="Verdana" w:hAnsi="Verdana"/>
              <w:sz w:val="18"/>
              <w:szCs w:val="18"/>
            </w:rPr>
          </w:pPr>
          <w:r w:rsidRPr="006D68AB">
            <w:rPr>
              <w:rFonts w:ascii="Verdana" w:hAnsi="Verdana"/>
              <w:sz w:val="18"/>
              <w:szCs w:val="18"/>
            </w:rPr>
            <w:t>Version:</w:t>
          </w:r>
        </w:p>
      </w:tc>
      <w:tc>
        <w:tcPr>
          <w:tcW w:w="3304" w:type="dxa"/>
        </w:tcPr>
        <w:p w:rsidR="00CC6C6C" w:rsidRPr="006D68AB" w:rsidRDefault="00CC6C6C">
          <w:pPr>
            <w:rPr>
              <w:rFonts w:ascii="Verdana" w:hAnsi="Verdana"/>
              <w:sz w:val="18"/>
              <w:szCs w:val="18"/>
            </w:rPr>
          </w:pPr>
          <w:r w:rsidRPr="006D68AB">
            <w:rPr>
              <w:rFonts w:ascii="Verdana" w:hAnsi="Verdana"/>
              <w:sz w:val="18"/>
              <w:szCs w:val="18"/>
            </w:rPr>
            <w:fldChar w:fldCharType="begin"/>
          </w:r>
          <w:r w:rsidRPr="006D68AB">
            <w:rPr>
              <w:rFonts w:ascii="Verdana" w:hAnsi="Verdana"/>
              <w:sz w:val="18"/>
              <w:szCs w:val="18"/>
            </w:rPr>
            <w:instrText xml:space="preserve"> DOCPROPERTY "version"  \* MERGEFORMAT </w:instrText>
          </w:r>
          <w:r w:rsidRPr="006D68AB">
            <w:rPr>
              <w:rFonts w:ascii="Verdana" w:hAnsi="Verdana"/>
              <w:sz w:val="18"/>
              <w:szCs w:val="18"/>
            </w:rPr>
            <w:fldChar w:fldCharType="separate"/>
          </w:r>
          <w:ins w:id="1590" w:author="Mokaddem Emna" w:date="2013-04-28T16:37:00Z">
            <w:r>
              <w:rPr>
                <w:rFonts w:ascii="Verdana" w:hAnsi="Verdana"/>
                <w:sz w:val="18"/>
                <w:szCs w:val="18"/>
              </w:rPr>
              <w:t>2.1</w:t>
            </w:r>
          </w:ins>
          <w:del w:id="1591" w:author="Mokaddem Emna" w:date="2013-04-28T16:37:00Z">
            <w:r w:rsidDel="00185E88">
              <w:rPr>
                <w:rFonts w:ascii="Verdana" w:hAnsi="Verdana"/>
                <w:sz w:val="18"/>
                <w:szCs w:val="18"/>
              </w:rPr>
              <w:delText>2.0</w:delText>
            </w:r>
          </w:del>
          <w:r w:rsidRPr="006D68AB">
            <w:rPr>
              <w:rFonts w:ascii="Verdana" w:hAnsi="Verdana"/>
              <w:sz w:val="18"/>
              <w:szCs w:val="18"/>
            </w:rPr>
            <w:fldChar w:fldCharType="end"/>
          </w:r>
        </w:p>
      </w:tc>
    </w:tr>
    <w:tr w:rsidR="00CC6C6C" w:rsidRPr="006D68AB">
      <w:trPr>
        <w:jc w:val="right"/>
      </w:trPr>
      <w:tc>
        <w:tcPr>
          <w:tcW w:w="1620" w:type="dxa"/>
        </w:tcPr>
        <w:p w:rsidR="00CC6C6C" w:rsidRPr="006D68AB" w:rsidRDefault="00CC6C6C">
          <w:pPr>
            <w:rPr>
              <w:rFonts w:ascii="Verdana" w:hAnsi="Verdana"/>
              <w:sz w:val="18"/>
              <w:szCs w:val="18"/>
            </w:rPr>
          </w:pPr>
          <w:r w:rsidRPr="006D68AB">
            <w:rPr>
              <w:rFonts w:ascii="Verdana" w:hAnsi="Verdana"/>
              <w:sz w:val="18"/>
              <w:szCs w:val="18"/>
            </w:rPr>
            <w:t>Date:</w:t>
          </w:r>
        </w:p>
      </w:tc>
      <w:tc>
        <w:tcPr>
          <w:tcW w:w="3304" w:type="dxa"/>
        </w:tcPr>
        <w:p w:rsidR="00CC6C6C" w:rsidRPr="006D68AB" w:rsidRDefault="00CC6C6C">
          <w:pPr>
            <w:rPr>
              <w:rFonts w:ascii="Verdana" w:hAnsi="Verdana"/>
              <w:sz w:val="18"/>
              <w:szCs w:val="18"/>
            </w:rPr>
          </w:pPr>
          <w:r w:rsidRPr="006D68AB">
            <w:rPr>
              <w:rFonts w:ascii="Verdana" w:hAnsi="Verdana"/>
              <w:sz w:val="18"/>
              <w:szCs w:val="18"/>
            </w:rPr>
            <w:fldChar w:fldCharType="begin"/>
          </w:r>
          <w:r w:rsidRPr="006D68AB">
            <w:rPr>
              <w:rFonts w:ascii="Verdana" w:hAnsi="Verdana"/>
              <w:sz w:val="18"/>
              <w:szCs w:val="18"/>
            </w:rPr>
            <w:instrText xml:space="preserve"> DOCPROPERTY "date"  \* MERGEFORMAT </w:instrText>
          </w:r>
          <w:r w:rsidRPr="006D68AB">
            <w:rPr>
              <w:rFonts w:ascii="Verdana" w:hAnsi="Verdana"/>
              <w:sz w:val="18"/>
              <w:szCs w:val="18"/>
            </w:rPr>
            <w:fldChar w:fldCharType="separate"/>
          </w:r>
          <w:ins w:id="1592" w:author="Mokaddem Emna" w:date="2013-04-28T16:37:00Z">
            <w:r w:rsidR="00B97594">
              <w:rPr>
                <w:rFonts w:ascii="Verdana" w:hAnsi="Verdana"/>
                <w:sz w:val="18"/>
                <w:szCs w:val="18"/>
              </w:rPr>
              <w:t>2</w:t>
            </w:r>
          </w:ins>
          <w:ins w:id="1593" w:author="Mokaddem Emna" w:date="2013-04-29T19:00:00Z">
            <w:r w:rsidR="00B97594">
              <w:rPr>
                <w:rFonts w:ascii="Verdana" w:hAnsi="Verdana"/>
                <w:sz w:val="18"/>
                <w:szCs w:val="18"/>
              </w:rPr>
              <w:t>9</w:t>
            </w:r>
          </w:ins>
          <w:bookmarkStart w:id="1594" w:name="_GoBack"/>
          <w:bookmarkEnd w:id="1594"/>
          <w:ins w:id="1595" w:author="Mokaddem Emna" w:date="2013-04-28T16:37:00Z">
            <w:r>
              <w:rPr>
                <w:rFonts w:ascii="Verdana" w:hAnsi="Verdana"/>
                <w:sz w:val="18"/>
                <w:szCs w:val="18"/>
              </w:rPr>
              <w:t>/04/2013</w:t>
            </w:r>
          </w:ins>
          <w:del w:id="1596" w:author="Mokaddem Emna" w:date="2013-04-28T16:37:00Z">
            <w:r w:rsidDel="00185E88">
              <w:rPr>
                <w:rFonts w:ascii="Verdana" w:hAnsi="Verdana"/>
                <w:sz w:val="18"/>
                <w:szCs w:val="18"/>
              </w:rPr>
              <w:delText>08/02/2013</w:delText>
            </w:r>
          </w:del>
          <w:r w:rsidRPr="006D68AB">
            <w:rPr>
              <w:rFonts w:ascii="Verdana" w:hAnsi="Verdana"/>
              <w:sz w:val="18"/>
              <w:szCs w:val="18"/>
            </w:rPr>
            <w:fldChar w:fldCharType="end"/>
          </w:r>
        </w:p>
      </w:tc>
    </w:tr>
  </w:tbl>
  <w:p w:rsidR="00CC6C6C" w:rsidRDefault="00CC6C6C">
    <w:pPr>
      <w:pStyle w:val="Pieddepage"/>
      <w:tabs>
        <w:tab w:val="clear" w:pos="4252"/>
        <w:tab w:val="clear" w:pos="8504"/>
        <w:tab w:val="center" w:pos="4750"/>
        <w:tab w:val="right" w:pos="8644"/>
      </w:tabs>
      <w:rPr>
        <w:bCs/>
      </w:rPr>
    </w:pPr>
  </w:p>
  <w:p w:rsidR="00CC6C6C" w:rsidRDefault="00CC6C6C">
    <w:pPr>
      <w:pStyle w:val="Pieddepage"/>
      <w:tabs>
        <w:tab w:val="clear" w:pos="4252"/>
        <w:tab w:val="clear" w:pos="8504"/>
        <w:tab w:val="center" w:pos="4750"/>
        <w:tab w:val="right" w:pos="8644"/>
      </w:tabs>
      <w:rPr>
        <w:bCs/>
      </w:rPr>
    </w:pPr>
  </w:p>
  <w:p w:rsidR="00CC6C6C" w:rsidRDefault="00CC6C6C">
    <w:pPr>
      <w:pStyle w:val="Pieddepage"/>
      <w:tabs>
        <w:tab w:val="clear" w:pos="4252"/>
        <w:tab w:val="clear" w:pos="8504"/>
        <w:tab w:val="center" w:pos="4750"/>
        <w:tab w:val="right" w:pos="8644"/>
      </w:tabs>
      <w:rPr>
        <w:bCs/>
      </w:rPr>
    </w:pPr>
  </w:p>
  <w:p w:rsidR="00CC6C6C" w:rsidRDefault="00CC6C6C">
    <w:pPr>
      <w:pStyle w:val="Pieddepage"/>
      <w:tabs>
        <w:tab w:val="clear" w:pos="4252"/>
        <w:tab w:val="clear" w:pos="8504"/>
        <w:tab w:val="center" w:pos="4750"/>
        <w:tab w:val="right" w:pos="8644"/>
      </w:tabs>
      <w:rPr>
        <w:bCs/>
      </w:rPr>
    </w:pPr>
  </w:p>
  <w:tbl>
    <w:tblPr>
      <w:tblW w:w="0" w:type="auto"/>
      <w:tblCellMar>
        <w:left w:w="70" w:type="dxa"/>
        <w:right w:w="70" w:type="dxa"/>
      </w:tblCellMar>
      <w:tblLook w:val="0000" w:firstRow="0" w:lastRow="0" w:firstColumn="0" w:lastColumn="0" w:noHBand="0" w:noVBand="0"/>
    </w:tblPr>
    <w:tblGrid>
      <w:gridCol w:w="4750"/>
      <w:gridCol w:w="3894"/>
    </w:tblGrid>
    <w:tr w:rsidR="00CC6C6C">
      <w:trPr>
        <w:cantSplit/>
      </w:trPr>
      <w:tc>
        <w:tcPr>
          <w:tcW w:w="4750" w:type="dxa"/>
        </w:tcPr>
        <w:p w:rsidR="00CC6C6C" w:rsidRDefault="00CC6C6C">
          <w:pPr>
            <w:pStyle w:val="Pieddepage"/>
          </w:pPr>
        </w:p>
      </w:tc>
      <w:tc>
        <w:tcPr>
          <w:tcW w:w="3894" w:type="dxa"/>
        </w:tcPr>
        <w:p w:rsidR="00CC6C6C" w:rsidRDefault="00CC6C6C">
          <w:pPr>
            <w:pStyle w:val="Pieddepage"/>
          </w:pPr>
          <w:r>
            <w:rPr>
              <w:bCs/>
            </w:rPr>
            <w:sym w:font="Symbol" w:char="F0D3"/>
          </w:r>
          <w:r>
            <w:rPr>
              <w:bCs/>
            </w:rPr>
            <w:t xml:space="preserve"> GMV, </w:t>
          </w:r>
          <w:r>
            <w:rPr>
              <w:bCs/>
            </w:rPr>
            <w:fldChar w:fldCharType="begin"/>
          </w:r>
          <w:r>
            <w:rPr>
              <w:bCs/>
            </w:rPr>
            <w:instrText xml:space="preserve"> SAVEDATE \@ "yyyy" \* MERGEFORMAT </w:instrText>
          </w:r>
          <w:r>
            <w:rPr>
              <w:bCs/>
            </w:rPr>
            <w:fldChar w:fldCharType="separate"/>
          </w:r>
          <w:r w:rsidR="009E627E">
            <w:rPr>
              <w:bCs/>
              <w:noProof/>
            </w:rPr>
            <w:t>2013</w:t>
          </w:r>
          <w:r>
            <w:rPr>
              <w:bCs/>
            </w:rPr>
            <w:fldChar w:fldCharType="end"/>
          </w:r>
          <w:r>
            <w:rPr>
              <w:bCs/>
            </w:rPr>
            <w:t>; all rights reserved</w:t>
          </w:r>
        </w:p>
      </w:tc>
    </w:tr>
  </w:tbl>
  <w:p w:rsidR="00CC6C6C" w:rsidRDefault="00CC6C6C">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46D2" w:rsidRDefault="009346D2" w:rsidP="005C4CDB">
      <w:pPr>
        <w:spacing w:after="0" w:line="240" w:lineRule="auto"/>
      </w:pPr>
      <w:r>
        <w:separator/>
      </w:r>
    </w:p>
  </w:footnote>
  <w:footnote w:type="continuationSeparator" w:id="0">
    <w:p w:rsidR="009346D2" w:rsidRDefault="009346D2" w:rsidP="005C4C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0C06" w:rsidRDefault="00B90C06">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left w:w="70" w:type="dxa"/>
        <w:right w:w="70" w:type="dxa"/>
      </w:tblCellMar>
      <w:tblLook w:val="0000" w:firstRow="0" w:lastRow="0" w:firstColumn="0" w:lastColumn="0" w:noHBand="0" w:noVBand="0"/>
    </w:tblPr>
    <w:tblGrid>
      <w:gridCol w:w="2654"/>
      <w:gridCol w:w="2816"/>
      <w:gridCol w:w="1260"/>
    </w:tblGrid>
    <w:tr w:rsidR="00CC6C6C">
      <w:tc>
        <w:tcPr>
          <w:tcW w:w="2654" w:type="dxa"/>
        </w:tcPr>
        <w:p w:rsidR="00CC6C6C" w:rsidRDefault="00CC6C6C">
          <w:r>
            <w:rPr>
              <w:noProof/>
              <w:lang w:val="fr-FR" w:eastAsia="fr-FR"/>
            </w:rPr>
            <w:drawing>
              <wp:inline distT="0" distB="0" distL="0" distR="0" wp14:anchorId="498BC41D" wp14:editId="11EF6554">
                <wp:extent cx="1567543" cy="588787"/>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928" cy="588932"/>
                        </a:xfrm>
                        <a:prstGeom prst="rect">
                          <a:avLst/>
                        </a:prstGeom>
                        <a:noFill/>
                        <a:ln>
                          <a:noFill/>
                        </a:ln>
                      </pic:spPr>
                    </pic:pic>
                  </a:graphicData>
                </a:graphic>
              </wp:inline>
            </w:drawing>
          </w:r>
        </w:p>
      </w:tc>
      <w:tc>
        <w:tcPr>
          <w:tcW w:w="2816" w:type="dxa"/>
        </w:tcPr>
        <w:p w:rsidR="00CC6C6C" w:rsidRDefault="00CC6C6C">
          <w:pPr>
            <w:pStyle w:val="En-tte"/>
            <w:jc w:val="right"/>
            <w:rPr>
              <w:b/>
              <w:bCs/>
              <w:lang w:val="fr-FR"/>
            </w:rPr>
          </w:pPr>
        </w:p>
      </w:tc>
      <w:tc>
        <w:tcPr>
          <w:tcW w:w="1260" w:type="dxa"/>
        </w:tcPr>
        <w:p w:rsidR="00CC6C6C" w:rsidRDefault="00CC6C6C">
          <w:pPr>
            <w:pStyle w:val="En-tte"/>
            <w:spacing w:before="40" w:after="40"/>
            <w:jc w:val="right"/>
            <w:rPr>
              <w:lang w:val="fr-FR"/>
            </w:rPr>
          </w:pPr>
          <w:r>
            <w:rPr>
              <w:noProof/>
              <w:lang w:val="fr-FR" w:eastAsia="fr-FR"/>
            </w:rPr>
            <mc:AlternateContent>
              <mc:Choice Requires="wps">
                <w:drawing>
                  <wp:anchor distT="0" distB="0" distL="114300" distR="114300" simplePos="0" relativeHeight="251659264" behindDoc="0" locked="0" layoutInCell="1" allowOverlap="1" wp14:anchorId="280F045C" wp14:editId="632703C7">
                    <wp:simplePos x="0" y="0"/>
                    <wp:positionH relativeFrom="column">
                      <wp:posOffset>1189990</wp:posOffset>
                    </wp:positionH>
                    <wp:positionV relativeFrom="paragraph">
                      <wp:posOffset>-51435</wp:posOffset>
                    </wp:positionV>
                    <wp:extent cx="1327150" cy="799465"/>
                    <wp:effectExtent l="0" t="0" r="0" b="44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150" cy="799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6C6C" w:rsidRPr="00061441" w:rsidRDefault="00CC6C6C">
                                <w:pPr>
                                  <w:pStyle w:val="En-tte"/>
                                  <w:tabs>
                                    <w:tab w:val="clear" w:pos="4252"/>
                                    <w:tab w:val="clear" w:pos="8504"/>
                                  </w:tabs>
                                  <w:spacing w:before="40" w:after="40"/>
                                  <w:jc w:val="right"/>
                                </w:pPr>
                                <w:fldSimple w:instr=" DOCPROPERTY &quot;code&quot;  \* MERGEFORMAT ">
                                  <w:r>
                                    <w:t>ngEO-WEBC-SSTR</w:t>
                                  </w:r>
                                </w:fldSimple>
                              </w:p>
                              <w:p w:rsidR="00CC6C6C" w:rsidRDefault="009346D2">
                                <w:pPr>
                                  <w:pStyle w:val="En-tte"/>
                                  <w:tabs>
                                    <w:tab w:val="clear" w:pos="4252"/>
                                    <w:tab w:val="clear" w:pos="8504"/>
                                  </w:tabs>
                                  <w:spacing w:before="40" w:after="40"/>
                                  <w:jc w:val="right"/>
                                </w:pPr>
                                <w:r>
                                  <w:fldChar w:fldCharType="begin"/>
                                </w:r>
                                <w:r>
                                  <w:instrText xml:space="preserve"> DOCPROPERTY "date"  \* MERGEFORMAT </w:instrText>
                                </w:r>
                                <w:r>
                                  <w:fldChar w:fldCharType="separate"/>
                                </w:r>
                                <w:ins w:id="1574" w:author="Mokaddem Emna" w:date="2013-04-28T16:38:00Z">
                                  <w:r w:rsidR="00B90C06">
                                    <w:t>2</w:t>
                                  </w:r>
                                </w:ins>
                                <w:ins w:id="1575" w:author="Mokaddem Emna" w:date="2013-04-29T18:59:00Z">
                                  <w:r w:rsidR="00B90C06">
                                    <w:t>9</w:t>
                                  </w:r>
                                </w:ins>
                                <w:ins w:id="1576" w:author="Mokaddem Emna" w:date="2013-04-28T16:38:00Z">
                                  <w:r w:rsidR="00CC6C6C">
                                    <w:t>/04/2013</w:t>
                                  </w:r>
                                </w:ins>
                                <w:del w:id="1577" w:author="Mokaddem Emna" w:date="2013-04-28T16:38:00Z">
                                  <w:r w:rsidR="00CC6C6C" w:rsidDel="00185E88">
                                    <w:delText>08/02/2013</w:delText>
                                  </w:r>
                                </w:del>
                                <w:r>
                                  <w:fldChar w:fldCharType="end"/>
                                </w:r>
                              </w:p>
                              <w:p w:rsidR="00CC6C6C" w:rsidRDefault="009346D2">
                                <w:pPr>
                                  <w:pStyle w:val="En-tte"/>
                                  <w:tabs>
                                    <w:tab w:val="clear" w:pos="4252"/>
                                    <w:tab w:val="clear" w:pos="8504"/>
                                  </w:tabs>
                                  <w:spacing w:before="40" w:after="40"/>
                                  <w:jc w:val="right"/>
                                </w:pPr>
                                <w:del w:id="1578" w:author="Mokaddem Emna" w:date="2013-04-29T18:59:00Z">
                                  <w:r w:rsidDel="00B90C06">
                                    <w:fldChar w:fldCharType="begin"/>
                                  </w:r>
                                  <w:r w:rsidDel="00B90C06">
                                    <w:delInstrText xml:space="preserve"> DOCPROPERTY "version"  \* MERGEFORMAT </w:delInstrText>
                                  </w:r>
                                  <w:r w:rsidDel="00B90C06">
                                    <w:fldChar w:fldCharType="separate"/>
                                  </w:r>
                                  <w:r w:rsidR="00CC6C6C" w:rsidDel="00B90C06">
                                    <w:delText>1.0</w:delText>
                                  </w:r>
                                  <w:r w:rsidDel="00B90C06">
                                    <w:fldChar w:fldCharType="end"/>
                                  </w:r>
                                </w:del>
                                <w:ins w:id="1579" w:author="Mokaddem Emna" w:date="2013-04-29T18:59:00Z">
                                  <w:r w:rsidR="00B90C06">
                                    <w:t>2.1</w:t>
                                  </w:r>
                                </w:ins>
                              </w:p>
                              <w:p w:rsidR="00CC6C6C" w:rsidRDefault="00CC6C6C">
                                <w:pPr>
                                  <w:pStyle w:val="En-tte"/>
                                  <w:spacing w:before="40" w:after="40"/>
                                  <w:jc w:val="right"/>
                                </w:pPr>
                                <w:r>
                                  <w:fldChar w:fldCharType="begin"/>
                                </w:r>
                                <w:r>
                                  <w:instrText xml:space="preserve"> PAGE  \* MERGEFORMAT </w:instrText>
                                </w:r>
                                <w:r>
                                  <w:fldChar w:fldCharType="separate"/>
                                </w:r>
                                <w:r w:rsidR="00B97594">
                                  <w:rPr>
                                    <w:noProof/>
                                  </w:rPr>
                                  <w:t>13</w:t>
                                </w:r>
                                <w:r>
                                  <w:rPr>
                                    <w:noProof/>
                                  </w:rPr>
                                  <w:fldChar w:fldCharType="end"/>
                                </w:r>
                                <w:r>
                                  <w:t xml:space="preserve"> of </w:t>
                                </w:r>
                                <w:r>
                                  <w:fldChar w:fldCharType="begin"/>
                                </w:r>
                                <w:r>
                                  <w:instrText xml:space="preserve"> PAGEREF end_of_document \h </w:instrText>
                                </w:r>
                                <w:r>
                                  <w:fldChar w:fldCharType="separate"/>
                                </w:r>
                                <w:ins w:id="1580" w:author="Mokaddem Emna" w:date="2013-04-29T19:00:00Z">
                                  <w:r w:rsidR="00B97594">
                                    <w:rPr>
                                      <w:noProof/>
                                    </w:rPr>
                                    <w:t>108</w:t>
                                  </w:r>
                                </w:ins>
                                <w:del w:id="1581" w:author="Mokaddem Emna" w:date="2013-04-28T23:19:00Z">
                                  <w:r w:rsidDel="00837428">
                                    <w:rPr>
                                      <w:noProof/>
                                    </w:rPr>
                                    <w:delText>98</w:delText>
                                  </w:r>
                                </w:del>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93.7pt;margin-top:-4.05pt;width:104.5pt;height:6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3aJtAIAALk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" filled="f" stroked="f">
                    <v:textbox>
                      <w:txbxContent>
                        <w:p w:rsidR="00CC6C6C" w:rsidRPr="00061441" w:rsidRDefault="00CC6C6C">
                          <w:pPr>
                            <w:pStyle w:val="En-tte"/>
                            <w:tabs>
                              <w:tab w:val="clear" w:pos="4252"/>
                              <w:tab w:val="clear" w:pos="8504"/>
                            </w:tabs>
                            <w:spacing w:before="40" w:after="40"/>
                            <w:jc w:val="right"/>
                          </w:pPr>
                          <w:fldSimple w:instr=" DOCPROPERTY &quot;code&quot;  \* MERGEFORMAT ">
                            <w:r>
                              <w:t>ngEO-WEBC-SSTR</w:t>
                            </w:r>
                          </w:fldSimple>
                        </w:p>
                        <w:p w:rsidR="00CC6C6C" w:rsidRDefault="009346D2">
                          <w:pPr>
                            <w:pStyle w:val="En-tte"/>
                            <w:tabs>
                              <w:tab w:val="clear" w:pos="4252"/>
                              <w:tab w:val="clear" w:pos="8504"/>
                            </w:tabs>
                            <w:spacing w:before="40" w:after="40"/>
                            <w:jc w:val="right"/>
                          </w:pPr>
                          <w:r>
                            <w:fldChar w:fldCharType="begin"/>
                          </w:r>
                          <w:r>
                            <w:instrText xml:space="preserve"> DOCPROPERTY "date"  \* MERGEFORMAT </w:instrText>
                          </w:r>
                          <w:r>
                            <w:fldChar w:fldCharType="separate"/>
                          </w:r>
                          <w:ins w:id="1582" w:author="Mokaddem Emna" w:date="2013-04-28T16:38:00Z">
                            <w:r w:rsidR="00B90C06">
                              <w:t>2</w:t>
                            </w:r>
                          </w:ins>
                          <w:ins w:id="1583" w:author="Mokaddem Emna" w:date="2013-04-29T18:59:00Z">
                            <w:r w:rsidR="00B90C06">
                              <w:t>9</w:t>
                            </w:r>
                          </w:ins>
                          <w:ins w:id="1584" w:author="Mokaddem Emna" w:date="2013-04-28T16:38:00Z">
                            <w:r w:rsidR="00CC6C6C">
                              <w:t>/04/2013</w:t>
                            </w:r>
                          </w:ins>
                          <w:del w:id="1585" w:author="Mokaddem Emna" w:date="2013-04-28T16:38:00Z">
                            <w:r w:rsidR="00CC6C6C" w:rsidDel="00185E88">
                              <w:delText>08/02/2013</w:delText>
                            </w:r>
                          </w:del>
                          <w:r>
                            <w:fldChar w:fldCharType="end"/>
                          </w:r>
                        </w:p>
                        <w:p w:rsidR="00CC6C6C" w:rsidRDefault="009346D2">
                          <w:pPr>
                            <w:pStyle w:val="En-tte"/>
                            <w:tabs>
                              <w:tab w:val="clear" w:pos="4252"/>
                              <w:tab w:val="clear" w:pos="8504"/>
                            </w:tabs>
                            <w:spacing w:before="40" w:after="40"/>
                            <w:jc w:val="right"/>
                          </w:pPr>
                          <w:del w:id="1586" w:author="Mokaddem Emna" w:date="2013-04-29T18:59:00Z">
                            <w:r w:rsidDel="00B90C06">
                              <w:fldChar w:fldCharType="begin"/>
                            </w:r>
                            <w:r w:rsidDel="00B90C06">
                              <w:delInstrText xml:space="preserve"> DOCPROPERTY "version"  \* MERGEFORMAT </w:delInstrText>
                            </w:r>
                            <w:r w:rsidDel="00B90C06">
                              <w:fldChar w:fldCharType="separate"/>
                            </w:r>
                            <w:r w:rsidR="00CC6C6C" w:rsidDel="00B90C06">
                              <w:delText>1.0</w:delText>
                            </w:r>
                            <w:r w:rsidDel="00B90C06">
                              <w:fldChar w:fldCharType="end"/>
                            </w:r>
                          </w:del>
                          <w:ins w:id="1587" w:author="Mokaddem Emna" w:date="2013-04-29T18:59:00Z">
                            <w:r w:rsidR="00B90C06">
                              <w:t>2.1</w:t>
                            </w:r>
                          </w:ins>
                        </w:p>
                        <w:p w:rsidR="00CC6C6C" w:rsidRDefault="00CC6C6C">
                          <w:pPr>
                            <w:pStyle w:val="En-tte"/>
                            <w:spacing w:before="40" w:after="40"/>
                            <w:jc w:val="right"/>
                          </w:pPr>
                          <w:r>
                            <w:fldChar w:fldCharType="begin"/>
                          </w:r>
                          <w:r>
                            <w:instrText xml:space="preserve"> PAGE  \* MERGEFORMAT </w:instrText>
                          </w:r>
                          <w:r>
                            <w:fldChar w:fldCharType="separate"/>
                          </w:r>
                          <w:r w:rsidR="00B97594">
                            <w:rPr>
                              <w:noProof/>
                            </w:rPr>
                            <w:t>13</w:t>
                          </w:r>
                          <w:r>
                            <w:rPr>
                              <w:noProof/>
                            </w:rPr>
                            <w:fldChar w:fldCharType="end"/>
                          </w:r>
                          <w:r>
                            <w:t xml:space="preserve"> of </w:t>
                          </w:r>
                          <w:r>
                            <w:fldChar w:fldCharType="begin"/>
                          </w:r>
                          <w:r>
                            <w:instrText xml:space="preserve"> PAGEREF end_of_document \h </w:instrText>
                          </w:r>
                          <w:r>
                            <w:fldChar w:fldCharType="separate"/>
                          </w:r>
                          <w:ins w:id="1588" w:author="Mokaddem Emna" w:date="2013-04-29T19:00:00Z">
                            <w:r w:rsidR="00B97594">
                              <w:rPr>
                                <w:noProof/>
                              </w:rPr>
                              <w:t>108</w:t>
                            </w:r>
                          </w:ins>
                          <w:del w:id="1589" w:author="Mokaddem Emna" w:date="2013-04-28T23:19:00Z">
                            <w:r w:rsidDel="00837428">
                              <w:rPr>
                                <w:noProof/>
                              </w:rPr>
                              <w:delText>98</w:delText>
                            </w:r>
                          </w:del>
                          <w:r>
                            <w:fldChar w:fldCharType="end"/>
                          </w:r>
                        </w:p>
                      </w:txbxContent>
                    </v:textbox>
                  </v:shape>
                </w:pict>
              </mc:Fallback>
            </mc:AlternateContent>
          </w:r>
          <w:r>
            <w:rPr>
              <w:lang w:val="fr-FR"/>
            </w:rPr>
            <w:t>Code:</w:t>
          </w:r>
        </w:p>
        <w:p w:rsidR="00CC6C6C" w:rsidRDefault="00CC6C6C">
          <w:pPr>
            <w:pStyle w:val="En-tte"/>
            <w:spacing w:before="40" w:after="40"/>
            <w:jc w:val="right"/>
            <w:rPr>
              <w:lang w:val="fr-FR"/>
            </w:rPr>
          </w:pPr>
          <w:r>
            <w:rPr>
              <w:lang w:val="fr-FR"/>
            </w:rPr>
            <w:t>Date:</w:t>
          </w:r>
        </w:p>
        <w:p w:rsidR="00CC6C6C" w:rsidRDefault="00CC6C6C">
          <w:pPr>
            <w:pStyle w:val="En-tte"/>
            <w:spacing w:before="40" w:after="40"/>
            <w:jc w:val="right"/>
            <w:rPr>
              <w:lang w:val="fr-FR"/>
            </w:rPr>
          </w:pPr>
          <w:r>
            <w:rPr>
              <w:lang w:val="fr-FR"/>
            </w:rPr>
            <w:t>Version:</w:t>
          </w:r>
        </w:p>
        <w:p w:rsidR="00CC6C6C" w:rsidRDefault="00CC6C6C">
          <w:pPr>
            <w:pStyle w:val="En-tte"/>
            <w:spacing w:before="40" w:after="40"/>
            <w:jc w:val="right"/>
            <w:rPr>
              <w:b/>
              <w:bCs/>
            </w:rPr>
          </w:pPr>
          <w:r>
            <w:t>Page:</w:t>
          </w:r>
        </w:p>
      </w:tc>
    </w:tr>
  </w:tbl>
  <w:p w:rsidR="00CC6C6C" w:rsidRDefault="00CC6C6C">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CellMar>
        <w:left w:w="70" w:type="dxa"/>
        <w:right w:w="70" w:type="dxa"/>
      </w:tblCellMar>
      <w:tblLook w:val="0000" w:firstRow="0" w:lastRow="0" w:firstColumn="0" w:lastColumn="0" w:noHBand="0" w:noVBand="0"/>
    </w:tblPr>
    <w:tblGrid>
      <w:gridCol w:w="4747"/>
      <w:gridCol w:w="4747"/>
    </w:tblGrid>
    <w:tr w:rsidR="00CC6C6C" w:rsidTr="00780D9E">
      <w:trPr>
        <w:trHeight w:val="992"/>
      </w:trPr>
      <w:tc>
        <w:tcPr>
          <w:tcW w:w="4747" w:type="dxa"/>
        </w:tcPr>
        <w:p w:rsidR="00CC6C6C" w:rsidRDefault="00CC6C6C" w:rsidP="003829C8">
          <w:pPr>
            <w:pStyle w:val="En-tte"/>
            <w:ind w:left="6372"/>
            <w:rPr>
              <w:noProof/>
              <w:lang w:val="es-ES"/>
            </w:rPr>
          </w:pPr>
        </w:p>
        <w:p w:rsidR="00CC6C6C" w:rsidRPr="00E561D0" w:rsidRDefault="00CC6C6C" w:rsidP="003829C8">
          <w:pPr>
            <w:tabs>
              <w:tab w:val="left" w:pos="3844"/>
            </w:tabs>
          </w:pPr>
          <w:r>
            <w:rPr>
              <w:noProof/>
              <w:lang w:val="fr-FR" w:eastAsia="fr-FR"/>
            </w:rPr>
            <w:drawing>
              <wp:inline distT="0" distB="0" distL="0" distR="0" wp14:anchorId="6AC8D8A2" wp14:editId="362BBBE8">
                <wp:extent cx="1567543" cy="588787"/>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7928" cy="588932"/>
                        </a:xfrm>
                        <a:prstGeom prst="rect">
                          <a:avLst/>
                        </a:prstGeom>
                        <a:noFill/>
                        <a:ln>
                          <a:noFill/>
                        </a:ln>
                      </pic:spPr>
                    </pic:pic>
                  </a:graphicData>
                </a:graphic>
              </wp:inline>
            </w:drawing>
          </w:r>
        </w:p>
      </w:tc>
      <w:tc>
        <w:tcPr>
          <w:tcW w:w="4747" w:type="dxa"/>
        </w:tcPr>
        <w:p w:rsidR="00CC6C6C" w:rsidRDefault="00CC6C6C" w:rsidP="00780D9E">
          <w:pPr>
            <w:pStyle w:val="En-tte"/>
            <w:jc w:val="right"/>
          </w:pPr>
        </w:p>
      </w:tc>
    </w:tr>
  </w:tbl>
  <w:p w:rsidR="00CC6C6C" w:rsidRDefault="00CC6C6C">
    <w:pPr>
      <w:pStyle w:val="En-tte"/>
    </w:pPr>
  </w:p>
  <w:p w:rsidR="00CC6C6C" w:rsidRDefault="00CC6C6C"/>
  <w:p w:rsidR="00CC6C6C" w:rsidRDefault="00CC6C6C" w:rsidP="005C4CDB">
    <w:pPr>
      <w:rPr>
        <w:lang w:val="en-US"/>
      </w:rPr>
    </w:pPr>
  </w:p>
  <w:p w:rsidR="00CC6C6C" w:rsidRDefault="00CC6C6C" w:rsidP="005C4CDB">
    <w:pPr>
      <w:rPr>
        <w:lang w:val="en-US"/>
      </w:rPr>
    </w:pPr>
  </w:p>
  <w:p w:rsidR="00CC6C6C" w:rsidRDefault="00CC6C6C" w:rsidP="005C4CDB">
    <w:pPr>
      <w:rPr>
        <w:lang w:val="en-US"/>
      </w:rPr>
    </w:pPr>
  </w:p>
  <w:p w:rsidR="00CC6C6C" w:rsidRPr="005C4CDB" w:rsidRDefault="00CC6C6C">
    <w:pPr>
      <w:rPr>
        <w:lang w:val="en-US"/>
      </w:rPr>
    </w:pPr>
  </w:p>
  <w:p w:rsidR="00CC6C6C" w:rsidRDefault="00CC6C6C">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E86647"/>
    <w:multiLevelType w:val="hybridMultilevel"/>
    <w:tmpl w:val="F572A322"/>
    <w:lvl w:ilvl="0" w:tplc="142AD156">
      <w:start w:val="1"/>
      <w:numFmt w:val="decimal"/>
      <w:lvlText w:val="[RD.%1]"/>
      <w:lvlJc w:val="left"/>
      <w:pPr>
        <w:ind w:left="720" w:hanging="360"/>
      </w:pPr>
      <w:rPr>
        <w:rFonts w:ascii="Verdana" w:hAnsi="Verdana" w:hint="default"/>
        <w:b w:val="0"/>
        <w:i w:val="0"/>
        <w:color w:val="auto"/>
        <w:sz w:val="1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3DB933D3"/>
    <w:multiLevelType w:val="multilevel"/>
    <w:tmpl w:val="916685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nsid w:val="4AE205D0"/>
    <w:multiLevelType w:val="hybridMultilevel"/>
    <w:tmpl w:val="3E7A4EE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4CA34483"/>
    <w:multiLevelType w:val="hybridMultilevel"/>
    <w:tmpl w:val="2D78B578"/>
    <w:lvl w:ilvl="0" w:tplc="C2AE291C">
      <w:start w:val="1"/>
      <w:numFmt w:val="decimal"/>
      <w:lvlText w:val="[AD.%1]"/>
      <w:lvlJc w:val="left"/>
      <w:pPr>
        <w:ind w:left="720" w:hanging="360"/>
      </w:pPr>
      <w:rPr>
        <w:rFonts w:ascii="Verdana" w:hAnsi="Verdana" w:hint="default"/>
        <w:b w:val="0"/>
        <w:i w:val="0"/>
        <w:color w:val="auto"/>
        <w:sz w:val="1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56960E6C"/>
    <w:multiLevelType w:val="multilevel"/>
    <w:tmpl w:val="510A49CC"/>
    <w:styleLink w:val="Estilo1"/>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43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nsid w:val="5D456E44"/>
    <w:multiLevelType w:val="hybridMultilevel"/>
    <w:tmpl w:val="349C98E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7C0B0F85"/>
    <w:multiLevelType w:val="multilevel"/>
    <w:tmpl w:val="3ED4C60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
  </w:num>
  <w:num w:numId="2">
    <w:abstractNumId w:val="0"/>
  </w:num>
  <w:num w:numId="3">
    <w:abstractNumId w:val="1"/>
  </w:num>
  <w:num w:numId="4">
    <w:abstractNumId w:val="4"/>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5"/>
  </w:num>
  <w:num w:numId="9">
    <w:abstractNumId w:val="4"/>
    <w:lvlOverride w:ilvl="2">
      <w:lvl w:ilvl="2">
        <w:start w:val="1"/>
        <w:numFmt w:val="decimal"/>
        <w:pStyle w:val="Titre3"/>
        <w:lvlText w:val="%1.%2.%3"/>
        <w:lvlJc w:val="left"/>
        <w:pPr>
          <w:ind w:left="720" w:hanging="720"/>
        </w:pPr>
        <w:rPr>
          <w:rFonts w:hint="default"/>
          <w:lang w:val="en-GB"/>
        </w:rPr>
      </w:lvl>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4CDB"/>
    <w:rsid w:val="00004006"/>
    <w:rsid w:val="00004887"/>
    <w:rsid w:val="00007775"/>
    <w:rsid w:val="00010719"/>
    <w:rsid w:val="00022AB2"/>
    <w:rsid w:val="00035B23"/>
    <w:rsid w:val="000414C1"/>
    <w:rsid w:val="000448E9"/>
    <w:rsid w:val="00047B9A"/>
    <w:rsid w:val="00052B57"/>
    <w:rsid w:val="00053412"/>
    <w:rsid w:val="00053828"/>
    <w:rsid w:val="00055D65"/>
    <w:rsid w:val="000622C8"/>
    <w:rsid w:val="00064F36"/>
    <w:rsid w:val="000667C5"/>
    <w:rsid w:val="000675E0"/>
    <w:rsid w:val="00070974"/>
    <w:rsid w:val="000715D3"/>
    <w:rsid w:val="00081DED"/>
    <w:rsid w:val="0008440E"/>
    <w:rsid w:val="000A1C4C"/>
    <w:rsid w:val="000A308D"/>
    <w:rsid w:val="000A6492"/>
    <w:rsid w:val="000B2632"/>
    <w:rsid w:val="000B2654"/>
    <w:rsid w:val="000B3BFF"/>
    <w:rsid w:val="000B4F31"/>
    <w:rsid w:val="000D0765"/>
    <w:rsid w:val="000D302C"/>
    <w:rsid w:val="000D79F9"/>
    <w:rsid w:val="000E4347"/>
    <w:rsid w:val="000F1C94"/>
    <w:rsid w:val="000F58F9"/>
    <w:rsid w:val="00101BC8"/>
    <w:rsid w:val="001075FD"/>
    <w:rsid w:val="00130FFE"/>
    <w:rsid w:val="0013218C"/>
    <w:rsid w:val="00134132"/>
    <w:rsid w:val="00135FA2"/>
    <w:rsid w:val="00142000"/>
    <w:rsid w:val="00145D78"/>
    <w:rsid w:val="00145E85"/>
    <w:rsid w:val="00145F09"/>
    <w:rsid w:val="00146B34"/>
    <w:rsid w:val="0016171E"/>
    <w:rsid w:val="001773F3"/>
    <w:rsid w:val="00180875"/>
    <w:rsid w:val="00185E88"/>
    <w:rsid w:val="00186456"/>
    <w:rsid w:val="0019045D"/>
    <w:rsid w:val="00193123"/>
    <w:rsid w:val="00193550"/>
    <w:rsid w:val="0019681F"/>
    <w:rsid w:val="001971F8"/>
    <w:rsid w:val="001A01AE"/>
    <w:rsid w:val="001A6042"/>
    <w:rsid w:val="001B2BF2"/>
    <w:rsid w:val="001C0A2D"/>
    <w:rsid w:val="001D075D"/>
    <w:rsid w:val="001D192A"/>
    <w:rsid w:val="001D6726"/>
    <w:rsid w:val="001E5F9E"/>
    <w:rsid w:val="001F02A3"/>
    <w:rsid w:val="001F054F"/>
    <w:rsid w:val="001F6BA3"/>
    <w:rsid w:val="001F7915"/>
    <w:rsid w:val="00200C5B"/>
    <w:rsid w:val="00200E85"/>
    <w:rsid w:val="00201910"/>
    <w:rsid w:val="002036E5"/>
    <w:rsid w:val="00205FB3"/>
    <w:rsid w:val="00206722"/>
    <w:rsid w:val="0021102B"/>
    <w:rsid w:val="002319B4"/>
    <w:rsid w:val="00233FD0"/>
    <w:rsid w:val="002346DE"/>
    <w:rsid w:val="00244A32"/>
    <w:rsid w:val="00250206"/>
    <w:rsid w:val="00251578"/>
    <w:rsid w:val="00253321"/>
    <w:rsid w:val="00261F11"/>
    <w:rsid w:val="0026352A"/>
    <w:rsid w:val="0027385F"/>
    <w:rsid w:val="00273C30"/>
    <w:rsid w:val="00276F6C"/>
    <w:rsid w:val="00280A4D"/>
    <w:rsid w:val="0028161E"/>
    <w:rsid w:val="00282BB2"/>
    <w:rsid w:val="00283EC7"/>
    <w:rsid w:val="0029307C"/>
    <w:rsid w:val="0029331D"/>
    <w:rsid w:val="002A4BEE"/>
    <w:rsid w:val="002B2881"/>
    <w:rsid w:val="002C3C62"/>
    <w:rsid w:val="002C3EE8"/>
    <w:rsid w:val="002C5276"/>
    <w:rsid w:val="002D78A7"/>
    <w:rsid w:val="002F0DDC"/>
    <w:rsid w:val="002F1926"/>
    <w:rsid w:val="002F2F08"/>
    <w:rsid w:val="002F72EB"/>
    <w:rsid w:val="00314FF4"/>
    <w:rsid w:val="0031560F"/>
    <w:rsid w:val="00316E31"/>
    <w:rsid w:val="00322040"/>
    <w:rsid w:val="00332C27"/>
    <w:rsid w:val="00334200"/>
    <w:rsid w:val="003346A3"/>
    <w:rsid w:val="003346D5"/>
    <w:rsid w:val="003449C9"/>
    <w:rsid w:val="003573AF"/>
    <w:rsid w:val="0037221F"/>
    <w:rsid w:val="00373988"/>
    <w:rsid w:val="003743AA"/>
    <w:rsid w:val="00380C59"/>
    <w:rsid w:val="003829C8"/>
    <w:rsid w:val="00383D72"/>
    <w:rsid w:val="00391AF2"/>
    <w:rsid w:val="00395349"/>
    <w:rsid w:val="0039707A"/>
    <w:rsid w:val="0039795A"/>
    <w:rsid w:val="003A2A6A"/>
    <w:rsid w:val="003A65E3"/>
    <w:rsid w:val="003A7C99"/>
    <w:rsid w:val="003B5F9E"/>
    <w:rsid w:val="003C6254"/>
    <w:rsid w:val="003C73B7"/>
    <w:rsid w:val="003E3790"/>
    <w:rsid w:val="003E45A6"/>
    <w:rsid w:val="003E5C69"/>
    <w:rsid w:val="003F0B56"/>
    <w:rsid w:val="003F1E2A"/>
    <w:rsid w:val="003F3411"/>
    <w:rsid w:val="003F3EE9"/>
    <w:rsid w:val="004007B2"/>
    <w:rsid w:val="00403689"/>
    <w:rsid w:val="00417548"/>
    <w:rsid w:val="004175F1"/>
    <w:rsid w:val="004258C5"/>
    <w:rsid w:val="00436D8E"/>
    <w:rsid w:val="00440A83"/>
    <w:rsid w:val="0044311B"/>
    <w:rsid w:val="0044389E"/>
    <w:rsid w:val="00457D01"/>
    <w:rsid w:val="004632E5"/>
    <w:rsid w:val="00464099"/>
    <w:rsid w:val="004656EF"/>
    <w:rsid w:val="004671F9"/>
    <w:rsid w:val="004920FA"/>
    <w:rsid w:val="004A0737"/>
    <w:rsid w:val="004A5E54"/>
    <w:rsid w:val="004A6E91"/>
    <w:rsid w:val="004B2AEA"/>
    <w:rsid w:val="004D2E01"/>
    <w:rsid w:val="004E0C5B"/>
    <w:rsid w:val="004E114B"/>
    <w:rsid w:val="004E2AAC"/>
    <w:rsid w:val="004E6621"/>
    <w:rsid w:val="004F5EBD"/>
    <w:rsid w:val="00501BE8"/>
    <w:rsid w:val="005135D1"/>
    <w:rsid w:val="0051794D"/>
    <w:rsid w:val="005215A5"/>
    <w:rsid w:val="00525C6C"/>
    <w:rsid w:val="00540300"/>
    <w:rsid w:val="00540AAF"/>
    <w:rsid w:val="00542D64"/>
    <w:rsid w:val="0054496C"/>
    <w:rsid w:val="0056545D"/>
    <w:rsid w:val="00571334"/>
    <w:rsid w:val="00576E88"/>
    <w:rsid w:val="00582E47"/>
    <w:rsid w:val="00586D03"/>
    <w:rsid w:val="00597D65"/>
    <w:rsid w:val="005A4085"/>
    <w:rsid w:val="005A5D48"/>
    <w:rsid w:val="005C4CDB"/>
    <w:rsid w:val="005C62E9"/>
    <w:rsid w:val="00605512"/>
    <w:rsid w:val="006207AB"/>
    <w:rsid w:val="006222DE"/>
    <w:rsid w:val="006238C7"/>
    <w:rsid w:val="00630E89"/>
    <w:rsid w:val="00631B1D"/>
    <w:rsid w:val="00654E62"/>
    <w:rsid w:val="0066066F"/>
    <w:rsid w:val="00661FB4"/>
    <w:rsid w:val="00667007"/>
    <w:rsid w:val="006905ED"/>
    <w:rsid w:val="00697610"/>
    <w:rsid w:val="00697B64"/>
    <w:rsid w:val="006A24D0"/>
    <w:rsid w:val="006B0341"/>
    <w:rsid w:val="006B5A2D"/>
    <w:rsid w:val="006B7C18"/>
    <w:rsid w:val="006C0324"/>
    <w:rsid w:val="006C2BD6"/>
    <w:rsid w:val="006D476E"/>
    <w:rsid w:val="006D68AB"/>
    <w:rsid w:val="006E7F1E"/>
    <w:rsid w:val="006F4627"/>
    <w:rsid w:val="006F6707"/>
    <w:rsid w:val="007026CE"/>
    <w:rsid w:val="00714E90"/>
    <w:rsid w:val="00722453"/>
    <w:rsid w:val="00724760"/>
    <w:rsid w:val="00724804"/>
    <w:rsid w:val="00731538"/>
    <w:rsid w:val="00741A82"/>
    <w:rsid w:val="00741ACA"/>
    <w:rsid w:val="007435AF"/>
    <w:rsid w:val="0074563E"/>
    <w:rsid w:val="00746089"/>
    <w:rsid w:val="007478BF"/>
    <w:rsid w:val="00755B38"/>
    <w:rsid w:val="0076254B"/>
    <w:rsid w:val="00767648"/>
    <w:rsid w:val="00776CD9"/>
    <w:rsid w:val="00780D9E"/>
    <w:rsid w:val="00792559"/>
    <w:rsid w:val="00793F5C"/>
    <w:rsid w:val="00794CF8"/>
    <w:rsid w:val="00795530"/>
    <w:rsid w:val="007A52FA"/>
    <w:rsid w:val="007B068D"/>
    <w:rsid w:val="007B2A25"/>
    <w:rsid w:val="007B44F1"/>
    <w:rsid w:val="007C12E0"/>
    <w:rsid w:val="007C2567"/>
    <w:rsid w:val="007C5F37"/>
    <w:rsid w:val="007C736F"/>
    <w:rsid w:val="007D48B0"/>
    <w:rsid w:val="007D7543"/>
    <w:rsid w:val="007F0BAC"/>
    <w:rsid w:val="007F2C95"/>
    <w:rsid w:val="007F6E1E"/>
    <w:rsid w:val="00804139"/>
    <w:rsid w:val="00812524"/>
    <w:rsid w:val="00814E54"/>
    <w:rsid w:val="00820919"/>
    <w:rsid w:val="00823B17"/>
    <w:rsid w:val="00834021"/>
    <w:rsid w:val="00836FC2"/>
    <w:rsid w:val="00837428"/>
    <w:rsid w:val="00860352"/>
    <w:rsid w:val="00862732"/>
    <w:rsid w:val="008739CA"/>
    <w:rsid w:val="00882FB1"/>
    <w:rsid w:val="008864B0"/>
    <w:rsid w:val="00887FD0"/>
    <w:rsid w:val="00893FDC"/>
    <w:rsid w:val="00896779"/>
    <w:rsid w:val="0089695F"/>
    <w:rsid w:val="008A28F0"/>
    <w:rsid w:val="008A7EE2"/>
    <w:rsid w:val="008C17B2"/>
    <w:rsid w:val="008C1922"/>
    <w:rsid w:val="008C2E4F"/>
    <w:rsid w:val="008C4ACA"/>
    <w:rsid w:val="008C688C"/>
    <w:rsid w:val="008D54D4"/>
    <w:rsid w:val="008D56D2"/>
    <w:rsid w:val="008D7051"/>
    <w:rsid w:val="008E7933"/>
    <w:rsid w:val="008F023D"/>
    <w:rsid w:val="008F1877"/>
    <w:rsid w:val="00901F97"/>
    <w:rsid w:val="009045C7"/>
    <w:rsid w:val="009170CA"/>
    <w:rsid w:val="009236FE"/>
    <w:rsid w:val="009346D2"/>
    <w:rsid w:val="00953B68"/>
    <w:rsid w:val="009547E5"/>
    <w:rsid w:val="009572A1"/>
    <w:rsid w:val="00957951"/>
    <w:rsid w:val="00961FE4"/>
    <w:rsid w:val="00962525"/>
    <w:rsid w:val="00962AF3"/>
    <w:rsid w:val="00972FA9"/>
    <w:rsid w:val="00982CD9"/>
    <w:rsid w:val="009834B1"/>
    <w:rsid w:val="009873E7"/>
    <w:rsid w:val="00987520"/>
    <w:rsid w:val="009A1C15"/>
    <w:rsid w:val="009B12DA"/>
    <w:rsid w:val="009B15F1"/>
    <w:rsid w:val="009C1444"/>
    <w:rsid w:val="009C57F8"/>
    <w:rsid w:val="009C6C96"/>
    <w:rsid w:val="009D0F40"/>
    <w:rsid w:val="009D3DA3"/>
    <w:rsid w:val="009D4A46"/>
    <w:rsid w:val="009E41BC"/>
    <w:rsid w:val="009E5DDD"/>
    <w:rsid w:val="009E627E"/>
    <w:rsid w:val="009E6465"/>
    <w:rsid w:val="009F099E"/>
    <w:rsid w:val="009F3D94"/>
    <w:rsid w:val="009F64A2"/>
    <w:rsid w:val="00A004E8"/>
    <w:rsid w:val="00A02BED"/>
    <w:rsid w:val="00A25469"/>
    <w:rsid w:val="00A302D8"/>
    <w:rsid w:val="00A353EF"/>
    <w:rsid w:val="00A35767"/>
    <w:rsid w:val="00A36B62"/>
    <w:rsid w:val="00A40B7B"/>
    <w:rsid w:val="00A46264"/>
    <w:rsid w:val="00A46D6D"/>
    <w:rsid w:val="00A50526"/>
    <w:rsid w:val="00A5633D"/>
    <w:rsid w:val="00A63BE3"/>
    <w:rsid w:val="00A833A2"/>
    <w:rsid w:val="00A900C6"/>
    <w:rsid w:val="00AA043D"/>
    <w:rsid w:val="00AA1340"/>
    <w:rsid w:val="00AA5BCB"/>
    <w:rsid w:val="00AC1924"/>
    <w:rsid w:val="00AC2465"/>
    <w:rsid w:val="00AC731D"/>
    <w:rsid w:val="00AD3B34"/>
    <w:rsid w:val="00AE416F"/>
    <w:rsid w:val="00AE5E00"/>
    <w:rsid w:val="00AF36C0"/>
    <w:rsid w:val="00AF3AEA"/>
    <w:rsid w:val="00B15F7C"/>
    <w:rsid w:val="00B21321"/>
    <w:rsid w:val="00B23ABC"/>
    <w:rsid w:val="00B24AE0"/>
    <w:rsid w:val="00B25F27"/>
    <w:rsid w:val="00B2797A"/>
    <w:rsid w:val="00B27C26"/>
    <w:rsid w:val="00B4017B"/>
    <w:rsid w:val="00B4213D"/>
    <w:rsid w:val="00B51E69"/>
    <w:rsid w:val="00B53DD8"/>
    <w:rsid w:val="00B5574A"/>
    <w:rsid w:val="00B56889"/>
    <w:rsid w:val="00B62FEF"/>
    <w:rsid w:val="00B67979"/>
    <w:rsid w:val="00B779D7"/>
    <w:rsid w:val="00B8006A"/>
    <w:rsid w:val="00B86837"/>
    <w:rsid w:val="00B90C06"/>
    <w:rsid w:val="00B97594"/>
    <w:rsid w:val="00B977CA"/>
    <w:rsid w:val="00BA1725"/>
    <w:rsid w:val="00BA3230"/>
    <w:rsid w:val="00BA4EC1"/>
    <w:rsid w:val="00BC3A7C"/>
    <w:rsid w:val="00BC58D3"/>
    <w:rsid w:val="00BD1C38"/>
    <w:rsid w:val="00BD3B28"/>
    <w:rsid w:val="00BF2747"/>
    <w:rsid w:val="00C01AC6"/>
    <w:rsid w:val="00C0560B"/>
    <w:rsid w:val="00C07F42"/>
    <w:rsid w:val="00C11E98"/>
    <w:rsid w:val="00C174DE"/>
    <w:rsid w:val="00C30280"/>
    <w:rsid w:val="00C34431"/>
    <w:rsid w:val="00C40C7B"/>
    <w:rsid w:val="00C40C86"/>
    <w:rsid w:val="00C50D57"/>
    <w:rsid w:val="00C54897"/>
    <w:rsid w:val="00C54AA9"/>
    <w:rsid w:val="00C56800"/>
    <w:rsid w:val="00C575F3"/>
    <w:rsid w:val="00C578F9"/>
    <w:rsid w:val="00C6654A"/>
    <w:rsid w:val="00C669E1"/>
    <w:rsid w:val="00C66BD4"/>
    <w:rsid w:val="00C75FFF"/>
    <w:rsid w:val="00C769E5"/>
    <w:rsid w:val="00C81B3D"/>
    <w:rsid w:val="00C90B9F"/>
    <w:rsid w:val="00C91606"/>
    <w:rsid w:val="00C91C96"/>
    <w:rsid w:val="00C92978"/>
    <w:rsid w:val="00C9667D"/>
    <w:rsid w:val="00CA056B"/>
    <w:rsid w:val="00CB709D"/>
    <w:rsid w:val="00CC0840"/>
    <w:rsid w:val="00CC2E83"/>
    <w:rsid w:val="00CC6C6C"/>
    <w:rsid w:val="00CD1175"/>
    <w:rsid w:val="00CD5B3D"/>
    <w:rsid w:val="00CE32C7"/>
    <w:rsid w:val="00CE4967"/>
    <w:rsid w:val="00CE69E8"/>
    <w:rsid w:val="00CF3ECE"/>
    <w:rsid w:val="00D004DA"/>
    <w:rsid w:val="00D034EE"/>
    <w:rsid w:val="00D04073"/>
    <w:rsid w:val="00D05E33"/>
    <w:rsid w:val="00D12EA7"/>
    <w:rsid w:val="00D1513D"/>
    <w:rsid w:val="00D27B9C"/>
    <w:rsid w:val="00D33EDE"/>
    <w:rsid w:val="00D3534C"/>
    <w:rsid w:val="00D36DE2"/>
    <w:rsid w:val="00D37C1E"/>
    <w:rsid w:val="00D55D26"/>
    <w:rsid w:val="00D55E4A"/>
    <w:rsid w:val="00D60C6D"/>
    <w:rsid w:val="00D61EF0"/>
    <w:rsid w:val="00D6463C"/>
    <w:rsid w:val="00D66B21"/>
    <w:rsid w:val="00D67DCA"/>
    <w:rsid w:val="00D7398F"/>
    <w:rsid w:val="00D7453C"/>
    <w:rsid w:val="00D83275"/>
    <w:rsid w:val="00D833BE"/>
    <w:rsid w:val="00D84AD7"/>
    <w:rsid w:val="00D919EE"/>
    <w:rsid w:val="00D943EC"/>
    <w:rsid w:val="00DA003E"/>
    <w:rsid w:val="00DA760A"/>
    <w:rsid w:val="00DB5C6D"/>
    <w:rsid w:val="00DB670C"/>
    <w:rsid w:val="00DB78FA"/>
    <w:rsid w:val="00DC1814"/>
    <w:rsid w:val="00DC4ECE"/>
    <w:rsid w:val="00DC73F7"/>
    <w:rsid w:val="00DD49AD"/>
    <w:rsid w:val="00DD5786"/>
    <w:rsid w:val="00DF5F57"/>
    <w:rsid w:val="00E026D1"/>
    <w:rsid w:val="00E04882"/>
    <w:rsid w:val="00E12E47"/>
    <w:rsid w:val="00E16E38"/>
    <w:rsid w:val="00E23FB5"/>
    <w:rsid w:val="00E24D8E"/>
    <w:rsid w:val="00E25B36"/>
    <w:rsid w:val="00E303B1"/>
    <w:rsid w:val="00E33AFE"/>
    <w:rsid w:val="00E416D2"/>
    <w:rsid w:val="00E42E79"/>
    <w:rsid w:val="00E43C21"/>
    <w:rsid w:val="00E542B3"/>
    <w:rsid w:val="00E61BC8"/>
    <w:rsid w:val="00E76F8C"/>
    <w:rsid w:val="00E933E7"/>
    <w:rsid w:val="00E94E20"/>
    <w:rsid w:val="00E975EE"/>
    <w:rsid w:val="00E97960"/>
    <w:rsid w:val="00EA0D2C"/>
    <w:rsid w:val="00EA22CA"/>
    <w:rsid w:val="00EB0B1D"/>
    <w:rsid w:val="00EC3472"/>
    <w:rsid w:val="00EC37BB"/>
    <w:rsid w:val="00ED0C6B"/>
    <w:rsid w:val="00ED1F5B"/>
    <w:rsid w:val="00ED7AD4"/>
    <w:rsid w:val="00EE041E"/>
    <w:rsid w:val="00EE4F54"/>
    <w:rsid w:val="00EE71B7"/>
    <w:rsid w:val="00EF0B94"/>
    <w:rsid w:val="00EF105E"/>
    <w:rsid w:val="00F069B2"/>
    <w:rsid w:val="00F117BF"/>
    <w:rsid w:val="00F121B7"/>
    <w:rsid w:val="00F140A9"/>
    <w:rsid w:val="00F15023"/>
    <w:rsid w:val="00F349A9"/>
    <w:rsid w:val="00F43E20"/>
    <w:rsid w:val="00F55BB2"/>
    <w:rsid w:val="00F61048"/>
    <w:rsid w:val="00F610D8"/>
    <w:rsid w:val="00F616BD"/>
    <w:rsid w:val="00F63D4C"/>
    <w:rsid w:val="00F65A70"/>
    <w:rsid w:val="00F75573"/>
    <w:rsid w:val="00F85330"/>
    <w:rsid w:val="00F86B20"/>
    <w:rsid w:val="00FA0A00"/>
    <w:rsid w:val="00FA1CC4"/>
    <w:rsid w:val="00FB151C"/>
    <w:rsid w:val="00FB38D3"/>
    <w:rsid w:val="00FB3C0C"/>
    <w:rsid w:val="00FB6503"/>
    <w:rsid w:val="00FC730F"/>
    <w:rsid w:val="00FE2414"/>
    <w:rsid w:val="00FE3BDB"/>
    <w:rsid w:val="00FE6B6C"/>
    <w:rsid w:val="00FF03DE"/>
    <w:rsid w:val="00FF0E45"/>
    <w:rsid w:val="00FF0ECE"/>
    <w:rsid w:val="00FF682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iscardImageEditingData/>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6E38"/>
  </w:style>
  <w:style w:type="paragraph" w:styleId="Titre1">
    <w:name w:val="heading 1"/>
    <w:basedOn w:val="Normal"/>
    <w:next w:val="Normal"/>
    <w:link w:val="Titre1Car"/>
    <w:qFormat/>
    <w:rsid w:val="008D54D4"/>
    <w:pPr>
      <w:keepNext/>
      <w:pageBreakBefore/>
      <w:numPr>
        <w:numId w:val="4"/>
      </w:numPr>
      <w:spacing w:before="120" w:line="240" w:lineRule="auto"/>
      <w:outlineLvl w:val="0"/>
    </w:pPr>
    <w:rPr>
      <w:rFonts w:ascii="Verdana" w:eastAsia="Times New Roman" w:hAnsi="Verdana" w:cs="Times New Roman"/>
      <w:b/>
      <w:bCs/>
      <w:caps/>
      <w:sz w:val="28"/>
      <w:szCs w:val="20"/>
      <w:lang w:val="en-US"/>
    </w:rPr>
  </w:style>
  <w:style w:type="paragraph" w:styleId="Titre2">
    <w:name w:val="heading 2"/>
    <w:basedOn w:val="Normal"/>
    <w:next w:val="Normal"/>
    <w:link w:val="Titre2Car"/>
    <w:qFormat/>
    <w:rsid w:val="008D54D4"/>
    <w:pPr>
      <w:keepNext/>
      <w:numPr>
        <w:ilvl w:val="1"/>
        <w:numId w:val="4"/>
      </w:numPr>
      <w:spacing w:before="120" w:line="240" w:lineRule="auto"/>
      <w:outlineLvl w:val="1"/>
    </w:pPr>
    <w:rPr>
      <w:rFonts w:ascii="Verdana" w:eastAsia="Times New Roman" w:hAnsi="Verdana" w:cs="Times New Roman"/>
      <w:caps/>
      <w:sz w:val="26"/>
      <w:szCs w:val="20"/>
      <w:lang w:val="en-US"/>
    </w:rPr>
  </w:style>
  <w:style w:type="paragraph" w:styleId="Titre3">
    <w:name w:val="heading 3"/>
    <w:basedOn w:val="Normal"/>
    <w:next w:val="Normal"/>
    <w:link w:val="Titre3Car"/>
    <w:autoRedefine/>
    <w:qFormat/>
    <w:rsid w:val="003A2A6A"/>
    <w:pPr>
      <w:keepNext/>
      <w:numPr>
        <w:ilvl w:val="2"/>
        <w:numId w:val="4"/>
      </w:numPr>
      <w:tabs>
        <w:tab w:val="left" w:pos="851"/>
      </w:tabs>
      <w:spacing w:before="120" w:line="240" w:lineRule="auto"/>
      <w:ind w:left="720"/>
      <w:outlineLvl w:val="2"/>
    </w:pPr>
    <w:rPr>
      <w:rFonts w:ascii="Verdana" w:eastAsia="Times New Roman" w:hAnsi="Verdana" w:cs="Times New Roman"/>
      <w:bCs/>
      <w:caps/>
      <w:sz w:val="24"/>
      <w:szCs w:val="20"/>
      <w:lang w:val="en-US"/>
    </w:rPr>
  </w:style>
  <w:style w:type="paragraph" w:styleId="Titre4">
    <w:name w:val="heading 4"/>
    <w:basedOn w:val="Normal"/>
    <w:next w:val="Normal"/>
    <w:link w:val="Titre4Car"/>
    <w:qFormat/>
    <w:rsid w:val="008D54D4"/>
    <w:pPr>
      <w:keepNext/>
      <w:numPr>
        <w:ilvl w:val="3"/>
        <w:numId w:val="4"/>
      </w:numPr>
      <w:spacing w:before="120" w:line="240" w:lineRule="auto"/>
      <w:outlineLvl w:val="3"/>
    </w:pPr>
    <w:rPr>
      <w:rFonts w:ascii="Verdana" w:eastAsia="Times New Roman" w:hAnsi="Verdana" w:cs="Times New Roman"/>
      <w:bCs/>
      <w:szCs w:val="20"/>
      <w:lang w:val="en-US"/>
    </w:rPr>
  </w:style>
  <w:style w:type="paragraph" w:styleId="Titre5">
    <w:name w:val="heading 5"/>
    <w:basedOn w:val="Normal"/>
    <w:next w:val="Normal"/>
    <w:link w:val="Titre5Car"/>
    <w:qFormat/>
    <w:rsid w:val="008D54D4"/>
    <w:pPr>
      <w:keepNext/>
      <w:numPr>
        <w:ilvl w:val="4"/>
        <w:numId w:val="4"/>
      </w:numPr>
      <w:spacing w:before="120" w:line="240" w:lineRule="auto"/>
      <w:outlineLvl w:val="4"/>
    </w:pPr>
    <w:rPr>
      <w:rFonts w:ascii="Verdana" w:eastAsia="Times New Roman" w:hAnsi="Verdana" w:cs="Times New Roman"/>
      <w:bCs/>
      <w:sz w:val="21"/>
      <w:szCs w:val="20"/>
      <w:lang w:val="en-US"/>
    </w:rPr>
  </w:style>
  <w:style w:type="paragraph" w:styleId="Titre6">
    <w:name w:val="heading 6"/>
    <w:basedOn w:val="Normal"/>
    <w:next w:val="Normal"/>
    <w:link w:val="Titre6Car"/>
    <w:uiPriority w:val="9"/>
    <w:semiHidden/>
    <w:unhideWhenUsed/>
    <w:qFormat/>
    <w:rsid w:val="00CE496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E496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E496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CE496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8D54D4"/>
    <w:rPr>
      <w:rFonts w:ascii="Verdana" w:eastAsia="Times New Roman" w:hAnsi="Verdana" w:cs="Times New Roman"/>
      <w:b/>
      <w:bCs/>
      <w:caps/>
      <w:sz w:val="28"/>
      <w:szCs w:val="20"/>
      <w:lang w:val="en-US"/>
    </w:rPr>
  </w:style>
  <w:style w:type="character" w:customStyle="1" w:styleId="Titre2Car">
    <w:name w:val="Titre 2 Car"/>
    <w:basedOn w:val="Policepardfaut"/>
    <w:link w:val="Titre2"/>
    <w:rsid w:val="008D54D4"/>
    <w:rPr>
      <w:rFonts w:ascii="Verdana" w:eastAsia="Times New Roman" w:hAnsi="Verdana" w:cs="Times New Roman"/>
      <w:caps/>
      <w:sz w:val="26"/>
      <w:szCs w:val="20"/>
      <w:lang w:val="en-US"/>
    </w:rPr>
  </w:style>
  <w:style w:type="character" w:customStyle="1" w:styleId="Titre3Car">
    <w:name w:val="Titre 3 Car"/>
    <w:basedOn w:val="Policepardfaut"/>
    <w:link w:val="Titre3"/>
    <w:rsid w:val="003A2A6A"/>
    <w:rPr>
      <w:rFonts w:ascii="Verdana" w:eastAsia="Times New Roman" w:hAnsi="Verdana" w:cs="Times New Roman"/>
      <w:bCs/>
      <w:caps/>
      <w:sz w:val="24"/>
      <w:szCs w:val="20"/>
      <w:lang w:val="en-US"/>
    </w:rPr>
  </w:style>
  <w:style w:type="character" w:customStyle="1" w:styleId="Titre4Car">
    <w:name w:val="Titre 4 Car"/>
    <w:basedOn w:val="Policepardfaut"/>
    <w:link w:val="Titre4"/>
    <w:rsid w:val="008D54D4"/>
    <w:rPr>
      <w:rFonts w:ascii="Verdana" w:eastAsia="Times New Roman" w:hAnsi="Verdana" w:cs="Times New Roman"/>
      <w:bCs/>
      <w:szCs w:val="20"/>
      <w:lang w:val="en-US"/>
    </w:rPr>
  </w:style>
  <w:style w:type="character" w:customStyle="1" w:styleId="Titre5Car">
    <w:name w:val="Titre 5 Car"/>
    <w:basedOn w:val="Policepardfaut"/>
    <w:link w:val="Titre5"/>
    <w:rsid w:val="008D54D4"/>
    <w:rPr>
      <w:rFonts w:ascii="Verdana" w:eastAsia="Times New Roman" w:hAnsi="Verdana" w:cs="Times New Roman"/>
      <w:bCs/>
      <w:sz w:val="21"/>
      <w:szCs w:val="20"/>
      <w:lang w:val="en-US"/>
    </w:rPr>
  </w:style>
  <w:style w:type="paragraph" w:customStyle="1" w:styleId="Coverpagesubtitle">
    <w:name w:val="Cover page subtitle"/>
    <w:basedOn w:val="Normal"/>
    <w:next w:val="Normal"/>
    <w:rsid w:val="005C4CDB"/>
    <w:pPr>
      <w:spacing w:before="60" w:after="60" w:line="240" w:lineRule="auto"/>
    </w:pPr>
    <w:rPr>
      <w:rFonts w:ascii="Verdana" w:eastAsia="Times New Roman" w:hAnsi="Verdana" w:cs="Times New Roman"/>
      <w:bCs/>
      <w:caps/>
      <w:color w:val="DF0024"/>
      <w:sz w:val="36"/>
      <w:szCs w:val="20"/>
      <w:lang w:val="en-US"/>
    </w:rPr>
  </w:style>
  <w:style w:type="paragraph" w:styleId="Lgende">
    <w:name w:val="caption"/>
    <w:basedOn w:val="Normal"/>
    <w:next w:val="Normal"/>
    <w:qFormat/>
    <w:rsid w:val="005C4CDB"/>
    <w:pPr>
      <w:keepNext/>
      <w:spacing w:before="60" w:after="120" w:line="240" w:lineRule="auto"/>
      <w:jc w:val="center"/>
    </w:pPr>
    <w:rPr>
      <w:rFonts w:ascii="Verdana" w:eastAsia="Times New Roman" w:hAnsi="Verdana" w:cs="Times New Roman"/>
      <w:b/>
      <w:bCs/>
      <w:sz w:val="16"/>
      <w:szCs w:val="20"/>
      <w:lang w:val="en-US"/>
    </w:rPr>
  </w:style>
  <w:style w:type="paragraph" w:customStyle="1" w:styleId="tableheader">
    <w:name w:val="table header"/>
    <w:basedOn w:val="Normal"/>
    <w:rsid w:val="005C4CDB"/>
    <w:pPr>
      <w:keepNext/>
      <w:spacing w:before="40" w:after="40" w:line="240" w:lineRule="auto"/>
      <w:jc w:val="center"/>
    </w:pPr>
    <w:rPr>
      <w:rFonts w:ascii="Verdana" w:eastAsia="Times New Roman" w:hAnsi="Verdana" w:cs="Times New Roman"/>
      <w:b/>
      <w:bCs/>
      <w:color w:val="FFFFFF"/>
      <w:sz w:val="14"/>
      <w:szCs w:val="20"/>
      <w:lang w:val="en-US"/>
    </w:rPr>
  </w:style>
  <w:style w:type="paragraph" w:customStyle="1" w:styleId="tabletext">
    <w:name w:val="table text"/>
    <w:basedOn w:val="Normal"/>
    <w:rsid w:val="005C4CDB"/>
    <w:pPr>
      <w:spacing w:before="40" w:after="40" w:line="240" w:lineRule="auto"/>
    </w:pPr>
    <w:rPr>
      <w:rFonts w:ascii="Verdana" w:eastAsia="Times New Roman" w:hAnsi="Verdana" w:cs="Times New Roman"/>
      <w:bCs/>
      <w:sz w:val="14"/>
      <w:szCs w:val="20"/>
      <w:lang w:val="en-US"/>
    </w:rPr>
  </w:style>
  <w:style w:type="paragraph" w:styleId="TM1">
    <w:name w:val="toc 1"/>
    <w:basedOn w:val="Normal"/>
    <w:next w:val="Normal"/>
    <w:uiPriority w:val="39"/>
    <w:rsid w:val="005C4CDB"/>
    <w:pPr>
      <w:tabs>
        <w:tab w:val="right" w:leader="dot" w:pos="9072"/>
      </w:tabs>
      <w:spacing w:before="120" w:after="0" w:line="240" w:lineRule="auto"/>
      <w:ind w:left="397" w:hanging="397"/>
    </w:pPr>
    <w:rPr>
      <w:rFonts w:ascii="Verdana" w:eastAsia="Times New Roman" w:hAnsi="Verdana" w:cs="Times New Roman"/>
      <w:caps/>
      <w:noProof/>
      <w:spacing w:val="-8"/>
      <w:sz w:val="18"/>
      <w:szCs w:val="24"/>
      <w:lang w:eastAsia="es-ES"/>
    </w:rPr>
  </w:style>
  <w:style w:type="paragraph" w:styleId="TM2">
    <w:name w:val="toc 2"/>
    <w:basedOn w:val="Normal"/>
    <w:next w:val="Normal"/>
    <w:uiPriority w:val="39"/>
    <w:rsid w:val="005C4CDB"/>
    <w:pPr>
      <w:tabs>
        <w:tab w:val="right" w:leader="dot" w:pos="9072"/>
      </w:tabs>
      <w:spacing w:before="120" w:after="0" w:line="240" w:lineRule="auto"/>
      <w:ind w:left="851" w:hanging="454"/>
    </w:pPr>
    <w:rPr>
      <w:rFonts w:ascii="Verdana" w:eastAsia="Times New Roman" w:hAnsi="Verdana" w:cs="Times New Roman"/>
      <w:bCs/>
      <w:caps/>
      <w:noProof/>
      <w:spacing w:val="-8"/>
      <w:sz w:val="18"/>
      <w:szCs w:val="18"/>
      <w:lang w:val="en-GB"/>
    </w:rPr>
  </w:style>
  <w:style w:type="paragraph" w:styleId="TM3">
    <w:name w:val="toc 3"/>
    <w:basedOn w:val="Normal"/>
    <w:next w:val="Normal"/>
    <w:uiPriority w:val="39"/>
    <w:rsid w:val="005C4CDB"/>
    <w:pPr>
      <w:tabs>
        <w:tab w:val="right" w:leader="dot" w:pos="9072"/>
      </w:tabs>
      <w:spacing w:before="60" w:after="0" w:line="240" w:lineRule="auto"/>
      <w:ind w:left="1305" w:hanging="454"/>
    </w:pPr>
    <w:rPr>
      <w:rFonts w:ascii="Verdana" w:eastAsia="Times New Roman" w:hAnsi="Verdana" w:cs="Times New Roman"/>
      <w:bCs/>
      <w:iCs/>
      <w:caps/>
      <w:noProof/>
      <w:color w:val="333333"/>
      <w:spacing w:val="-8"/>
      <w:sz w:val="16"/>
      <w:szCs w:val="16"/>
      <w:lang w:val="en-GB"/>
    </w:rPr>
  </w:style>
  <w:style w:type="paragraph" w:styleId="Index1">
    <w:name w:val="index 1"/>
    <w:basedOn w:val="Normal"/>
    <w:next w:val="Normal"/>
    <w:autoRedefine/>
    <w:uiPriority w:val="99"/>
    <w:semiHidden/>
    <w:unhideWhenUsed/>
    <w:rsid w:val="005C4CDB"/>
    <w:pPr>
      <w:spacing w:after="0" w:line="240" w:lineRule="auto"/>
      <w:ind w:left="220" w:hanging="220"/>
    </w:pPr>
  </w:style>
  <w:style w:type="paragraph" w:styleId="Titreindex">
    <w:name w:val="index heading"/>
    <w:basedOn w:val="Normal"/>
    <w:next w:val="Normal"/>
    <w:semiHidden/>
    <w:rsid w:val="00CA056B"/>
    <w:pPr>
      <w:pageBreakBefore/>
      <w:spacing w:before="60" w:after="240" w:line="240" w:lineRule="auto"/>
    </w:pPr>
    <w:rPr>
      <w:rFonts w:ascii="Verdana" w:eastAsia="Times New Roman" w:hAnsi="Verdana" w:cs="Times New Roman"/>
      <w:b/>
      <w:bCs/>
      <w:caps/>
      <w:sz w:val="28"/>
      <w:szCs w:val="20"/>
      <w:lang w:val="en-US"/>
    </w:rPr>
  </w:style>
  <w:style w:type="paragraph" w:styleId="En-tte">
    <w:name w:val="header"/>
    <w:basedOn w:val="Normal"/>
    <w:link w:val="En-tteCar"/>
    <w:semiHidden/>
    <w:rsid w:val="005C4CDB"/>
    <w:pPr>
      <w:tabs>
        <w:tab w:val="center" w:pos="4252"/>
        <w:tab w:val="right" w:pos="8504"/>
      </w:tabs>
      <w:spacing w:before="60" w:after="60" w:line="240" w:lineRule="auto"/>
    </w:pPr>
    <w:rPr>
      <w:rFonts w:ascii="Verdana" w:eastAsia="Times New Roman" w:hAnsi="Verdana" w:cs="Times New Roman"/>
      <w:sz w:val="16"/>
      <w:szCs w:val="24"/>
      <w:lang w:val="en-US" w:eastAsia="es-ES"/>
    </w:rPr>
  </w:style>
  <w:style w:type="character" w:customStyle="1" w:styleId="En-tteCar">
    <w:name w:val="En-tête Car"/>
    <w:basedOn w:val="Policepardfaut"/>
    <w:link w:val="En-tte"/>
    <w:semiHidden/>
    <w:rsid w:val="005C4CDB"/>
    <w:rPr>
      <w:rFonts w:ascii="Verdana" w:eastAsia="Times New Roman" w:hAnsi="Verdana" w:cs="Times New Roman"/>
      <w:sz w:val="16"/>
      <w:szCs w:val="24"/>
      <w:lang w:val="en-US" w:eastAsia="es-ES"/>
    </w:rPr>
  </w:style>
  <w:style w:type="paragraph" w:styleId="Pieddepage">
    <w:name w:val="footer"/>
    <w:basedOn w:val="Normal"/>
    <w:link w:val="PieddepageCar"/>
    <w:semiHidden/>
    <w:rsid w:val="005C4CDB"/>
    <w:pPr>
      <w:tabs>
        <w:tab w:val="center" w:pos="4252"/>
        <w:tab w:val="right" w:pos="8504"/>
      </w:tabs>
      <w:spacing w:before="60" w:after="60" w:line="240" w:lineRule="auto"/>
    </w:pPr>
    <w:rPr>
      <w:rFonts w:ascii="Verdana" w:eastAsia="Times New Roman" w:hAnsi="Verdana" w:cs="Times New Roman"/>
      <w:sz w:val="14"/>
      <w:szCs w:val="24"/>
      <w:lang w:val="en-US" w:eastAsia="es-ES"/>
    </w:rPr>
  </w:style>
  <w:style w:type="character" w:customStyle="1" w:styleId="PieddepageCar">
    <w:name w:val="Pied de page Car"/>
    <w:basedOn w:val="Policepardfaut"/>
    <w:link w:val="Pieddepage"/>
    <w:semiHidden/>
    <w:rsid w:val="005C4CDB"/>
    <w:rPr>
      <w:rFonts w:ascii="Verdana" w:eastAsia="Times New Roman" w:hAnsi="Verdana" w:cs="Times New Roman"/>
      <w:sz w:val="14"/>
      <w:szCs w:val="24"/>
      <w:lang w:val="en-US" w:eastAsia="es-ES"/>
    </w:rPr>
  </w:style>
  <w:style w:type="paragraph" w:styleId="Tabledesillustrations">
    <w:name w:val="table of figures"/>
    <w:basedOn w:val="Normal"/>
    <w:next w:val="Normal"/>
    <w:uiPriority w:val="99"/>
    <w:rsid w:val="005C4CDB"/>
    <w:pPr>
      <w:spacing w:before="60" w:after="60" w:line="240" w:lineRule="auto"/>
      <w:ind w:left="360" w:hanging="360"/>
    </w:pPr>
    <w:rPr>
      <w:rFonts w:ascii="Verdana" w:eastAsia="Times New Roman" w:hAnsi="Verdana" w:cs="Times New Roman"/>
      <w:sz w:val="18"/>
      <w:szCs w:val="24"/>
      <w:lang w:val="en-US" w:eastAsia="es-ES"/>
    </w:rPr>
  </w:style>
  <w:style w:type="paragraph" w:customStyle="1" w:styleId="blankpage">
    <w:name w:val="blank page"/>
    <w:basedOn w:val="Normal"/>
    <w:rsid w:val="005C4CDB"/>
    <w:pPr>
      <w:pageBreakBefore/>
      <w:widowControl w:val="0"/>
      <w:spacing w:before="6000" w:after="60" w:line="240" w:lineRule="auto"/>
      <w:jc w:val="center"/>
    </w:pPr>
    <w:rPr>
      <w:rFonts w:ascii="Verdana" w:eastAsia="Times New Roman" w:hAnsi="Verdana" w:cs="Times New Roman"/>
      <w:sz w:val="18"/>
      <w:szCs w:val="24"/>
      <w:lang w:val="en-US" w:eastAsia="es-ES"/>
    </w:rPr>
  </w:style>
  <w:style w:type="paragraph" w:styleId="Paragraphedeliste">
    <w:name w:val="List Paragraph"/>
    <w:basedOn w:val="Normal"/>
    <w:uiPriority w:val="34"/>
    <w:qFormat/>
    <w:rsid w:val="005C4CDB"/>
    <w:pPr>
      <w:spacing w:before="60" w:after="60" w:line="240" w:lineRule="auto"/>
      <w:ind w:left="720"/>
      <w:contextualSpacing/>
    </w:pPr>
    <w:rPr>
      <w:rFonts w:ascii="Verdana" w:eastAsia="Times New Roman" w:hAnsi="Verdana" w:cs="Times New Roman"/>
      <w:sz w:val="18"/>
      <w:szCs w:val="24"/>
      <w:lang w:val="en-US" w:eastAsia="es-ES"/>
    </w:rPr>
  </w:style>
  <w:style w:type="paragraph" w:customStyle="1" w:styleId="paragraph">
    <w:name w:val="paragraph"/>
    <w:link w:val="paragraphChar"/>
    <w:rsid w:val="005C4CDB"/>
    <w:pPr>
      <w:suppressAutoHyphens/>
      <w:spacing w:before="120" w:after="0" w:line="240" w:lineRule="auto"/>
      <w:ind w:left="1985"/>
      <w:jc w:val="both"/>
    </w:pPr>
    <w:rPr>
      <w:rFonts w:ascii="Palatino Linotype" w:eastAsia="Times New Roman" w:hAnsi="Palatino Linotype" w:cs="Times New Roman"/>
      <w:sz w:val="20"/>
      <w:lang w:val="en-GB" w:eastAsia="en-GB"/>
    </w:rPr>
  </w:style>
  <w:style w:type="character" w:customStyle="1" w:styleId="paragraphChar">
    <w:name w:val="paragraph Char"/>
    <w:link w:val="paragraph"/>
    <w:rsid w:val="005C4CDB"/>
    <w:rPr>
      <w:rFonts w:ascii="Palatino Linotype" w:eastAsia="Times New Roman" w:hAnsi="Palatino Linotype" w:cs="Times New Roman"/>
      <w:sz w:val="20"/>
      <w:lang w:val="en-GB" w:eastAsia="en-GB"/>
    </w:rPr>
  </w:style>
  <w:style w:type="paragraph" w:styleId="Textedebulles">
    <w:name w:val="Balloon Text"/>
    <w:basedOn w:val="Normal"/>
    <w:link w:val="TextedebullesCar"/>
    <w:uiPriority w:val="99"/>
    <w:semiHidden/>
    <w:unhideWhenUsed/>
    <w:rsid w:val="005C4CD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C4CDB"/>
    <w:rPr>
      <w:rFonts w:ascii="Tahoma" w:hAnsi="Tahoma" w:cs="Tahoma"/>
      <w:sz w:val="16"/>
      <w:szCs w:val="16"/>
    </w:rPr>
  </w:style>
  <w:style w:type="character" w:styleId="Emphaseintense">
    <w:name w:val="Intense Emphasis"/>
    <w:basedOn w:val="Policepardfaut"/>
    <w:uiPriority w:val="21"/>
    <w:qFormat/>
    <w:rsid w:val="004920FA"/>
    <w:rPr>
      <w:b/>
      <w:bCs/>
      <w:i/>
      <w:iCs/>
      <w:color w:val="4F81BD" w:themeColor="accent1"/>
    </w:rPr>
  </w:style>
  <w:style w:type="paragraph" w:styleId="Titre">
    <w:name w:val="Title"/>
    <w:basedOn w:val="Normal"/>
    <w:next w:val="Normal"/>
    <w:link w:val="TitreCar"/>
    <w:uiPriority w:val="10"/>
    <w:qFormat/>
    <w:rsid w:val="00780D9E"/>
    <w:pPr>
      <w:pBdr>
        <w:bottom w:val="single" w:sz="1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780D9E"/>
    <w:rPr>
      <w:rFonts w:asciiTheme="majorHAnsi" w:eastAsiaTheme="majorEastAsia" w:hAnsiTheme="majorHAnsi" w:cstheme="majorBidi"/>
      <w:color w:val="17365D" w:themeColor="text2" w:themeShade="BF"/>
      <w:spacing w:val="5"/>
      <w:kern w:val="28"/>
      <w:sz w:val="52"/>
      <w:szCs w:val="52"/>
    </w:rPr>
  </w:style>
  <w:style w:type="paragraph" w:customStyle="1" w:styleId="TtuloProject">
    <w:name w:val="Título Project"/>
    <w:basedOn w:val="Titre"/>
    <w:link w:val="TtuloProjectCar"/>
    <w:qFormat/>
    <w:rsid w:val="00780D9E"/>
    <w:rPr>
      <w:b/>
      <w:bCs/>
      <w:iCs/>
    </w:rPr>
  </w:style>
  <w:style w:type="character" w:customStyle="1" w:styleId="Titre6Car">
    <w:name w:val="Titre 6 Car"/>
    <w:basedOn w:val="Policepardfaut"/>
    <w:link w:val="Titre6"/>
    <w:uiPriority w:val="9"/>
    <w:semiHidden/>
    <w:rsid w:val="00CE4967"/>
    <w:rPr>
      <w:rFonts w:asciiTheme="majorHAnsi" w:eastAsiaTheme="majorEastAsia" w:hAnsiTheme="majorHAnsi" w:cstheme="majorBidi"/>
      <w:i/>
      <w:iCs/>
      <w:color w:val="243F60" w:themeColor="accent1" w:themeShade="7F"/>
    </w:rPr>
  </w:style>
  <w:style w:type="character" w:customStyle="1" w:styleId="TtuloProjectCar">
    <w:name w:val="Título Project Car"/>
    <w:basedOn w:val="TitreCar"/>
    <w:link w:val="TtuloProject"/>
    <w:rsid w:val="00780D9E"/>
    <w:rPr>
      <w:rFonts w:asciiTheme="majorHAnsi" w:eastAsiaTheme="majorEastAsia" w:hAnsiTheme="majorHAnsi" w:cstheme="majorBidi"/>
      <w:b/>
      <w:bCs/>
      <w:iCs/>
      <w:color w:val="17365D" w:themeColor="text2" w:themeShade="BF"/>
      <w:spacing w:val="5"/>
      <w:kern w:val="28"/>
      <w:sz w:val="52"/>
      <w:szCs w:val="52"/>
    </w:rPr>
  </w:style>
  <w:style w:type="character" w:customStyle="1" w:styleId="Titre7Car">
    <w:name w:val="Titre 7 Car"/>
    <w:basedOn w:val="Policepardfaut"/>
    <w:link w:val="Titre7"/>
    <w:uiPriority w:val="9"/>
    <w:semiHidden/>
    <w:rsid w:val="00CE496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CE496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E4967"/>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8D54D4"/>
    <w:pPr>
      <w:numPr>
        <w:numId w:val="4"/>
      </w:numPr>
    </w:pPr>
  </w:style>
  <w:style w:type="paragraph" w:styleId="TM4">
    <w:name w:val="toc 4"/>
    <w:basedOn w:val="Normal"/>
    <w:next w:val="Normal"/>
    <w:autoRedefine/>
    <w:uiPriority w:val="39"/>
    <w:unhideWhenUsed/>
    <w:rsid w:val="009045C7"/>
    <w:pPr>
      <w:tabs>
        <w:tab w:val="left" w:pos="2445"/>
        <w:tab w:val="right" w:leader="dot" w:pos="9072"/>
      </w:tabs>
      <w:spacing w:before="60" w:after="60"/>
      <w:ind w:left="2041" w:hanging="397"/>
    </w:pPr>
    <w:rPr>
      <w:rFonts w:ascii="Verdana" w:hAnsi="Verdana"/>
      <w:color w:val="333333"/>
      <w:sz w:val="16"/>
    </w:rPr>
  </w:style>
  <w:style w:type="paragraph" w:styleId="TM5">
    <w:name w:val="toc 5"/>
    <w:basedOn w:val="Normal"/>
    <w:next w:val="Normal"/>
    <w:autoRedefine/>
    <w:uiPriority w:val="39"/>
    <w:unhideWhenUsed/>
    <w:rsid w:val="009045C7"/>
    <w:pPr>
      <w:spacing w:before="60" w:after="60"/>
      <w:ind w:left="2041" w:hanging="397"/>
    </w:pPr>
    <w:rPr>
      <w:rFonts w:ascii="Verdana" w:hAnsi="Verdana"/>
      <w:color w:val="333333"/>
      <w:sz w:val="16"/>
    </w:rPr>
  </w:style>
  <w:style w:type="character" w:styleId="Marquedecommentaire">
    <w:name w:val="annotation reference"/>
    <w:basedOn w:val="Policepardfaut"/>
    <w:uiPriority w:val="99"/>
    <w:semiHidden/>
    <w:unhideWhenUsed/>
    <w:rsid w:val="00B4017B"/>
    <w:rPr>
      <w:sz w:val="16"/>
      <w:szCs w:val="16"/>
    </w:rPr>
  </w:style>
  <w:style w:type="paragraph" w:styleId="Commentaire">
    <w:name w:val="annotation text"/>
    <w:basedOn w:val="Normal"/>
    <w:link w:val="CommentaireCar"/>
    <w:uiPriority w:val="99"/>
    <w:semiHidden/>
    <w:unhideWhenUsed/>
    <w:rsid w:val="00B4017B"/>
    <w:pPr>
      <w:spacing w:line="240" w:lineRule="auto"/>
    </w:pPr>
    <w:rPr>
      <w:sz w:val="20"/>
      <w:szCs w:val="20"/>
    </w:rPr>
  </w:style>
  <w:style w:type="character" w:customStyle="1" w:styleId="CommentaireCar">
    <w:name w:val="Commentaire Car"/>
    <w:basedOn w:val="Policepardfaut"/>
    <w:link w:val="Commentaire"/>
    <w:uiPriority w:val="99"/>
    <w:semiHidden/>
    <w:rsid w:val="00B4017B"/>
    <w:rPr>
      <w:sz w:val="20"/>
      <w:szCs w:val="20"/>
    </w:rPr>
  </w:style>
  <w:style w:type="paragraph" w:styleId="Objetducommentaire">
    <w:name w:val="annotation subject"/>
    <w:basedOn w:val="Commentaire"/>
    <w:next w:val="Commentaire"/>
    <w:link w:val="ObjetducommentaireCar"/>
    <w:uiPriority w:val="99"/>
    <w:semiHidden/>
    <w:unhideWhenUsed/>
    <w:rsid w:val="00B4017B"/>
    <w:rPr>
      <w:b/>
      <w:bCs/>
    </w:rPr>
  </w:style>
  <w:style w:type="character" w:customStyle="1" w:styleId="ObjetducommentaireCar">
    <w:name w:val="Objet du commentaire Car"/>
    <w:basedOn w:val="CommentaireCar"/>
    <w:link w:val="Objetducommentaire"/>
    <w:uiPriority w:val="99"/>
    <w:semiHidden/>
    <w:rsid w:val="00B4017B"/>
    <w:rPr>
      <w:b/>
      <w:bCs/>
      <w:sz w:val="20"/>
      <w:szCs w:val="20"/>
    </w:rPr>
  </w:style>
  <w:style w:type="paragraph" w:customStyle="1" w:styleId="NormalStep">
    <w:name w:val="Normal_Step"/>
    <w:basedOn w:val="Normal"/>
    <w:qFormat/>
    <w:rsid w:val="008C4ACA"/>
    <w:pPr>
      <w:spacing w:before="120" w:after="0" w:line="240" w:lineRule="auto"/>
    </w:pPr>
    <w:rPr>
      <w:rFonts w:ascii="Verdana" w:eastAsia="Times New Roman" w:hAnsi="Verdana" w:cs="Times New Roman"/>
      <w:bCs/>
      <w:spacing w:val="-8"/>
      <w:sz w:val="14"/>
      <w:szCs w:val="14"/>
      <w:lang w:val="en-GB"/>
    </w:rPr>
  </w:style>
  <w:style w:type="table" w:styleId="Grilledutableau">
    <w:name w:val="Table Grid"/>
    <w:basedOn w:val="TableauNormal"/>
    <w:uiPriority w:val="59"/>
    <w:rsid w:val="00586D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605512"/>
    <w:rPr>
      <w:color w:val="0000FF"/>
      <w:u w:val="single"/>
    </w:rPr>
  </w:style>
  <w:style w:type="paragraph" w:styleId="Rvision">
    <w:name w:val="Revision"/>
    <w:hidden/>
    <w:uiPriority w:val="99"/>
    <w:semiHidden/>
    <w:rsid w:val="00E16E38"/>
    <w:pPr>
      <w:spacing w:after="0" w:line="240" w:lineRule="auto"/>
    </w:pPr>
  </w:style>
  <w:style w:type="character" w:styleId="Lienhypertextesuivivisit">
    <w:name w:val="FollowedHyperlink"/>
    <w:basedOn w:val="Policepardfaut"/>
    <w:uiPriority w:val="99"/>
    <w:semiHidden/>
    <w:unhideWhenUsed/>
    <w:rsid w:val="00F63D4C"/>
    <w:rPr>
      <w:color w:val="800080"/>
      <w:u w:val="single"/>
    </w:rPr>
  </w:style>
  <w:style w:type="paragraph" w:customStyle="1" w:styleId="xl64">
    <w:name w:val="xl64"/>
    <w:basedOn w:val="Normal"/>
    <w:rsid w:val="00F63D4C"/>
    <w:pPr>
      <w:pBdr>
        <w:top w:val="single" w:sz="8" w:space="0" w:color="808080"/>
        <w:left w:val="single" w:sz="8" w:space="0" w:color="808080"/>
        <w:bottom w:val="single" w:sz="8" w:space="0" w:color="808080"/>
        <w:right w:val="single" w:sz="8" w:space="0" w:color="808080"/>
      </w:pBdr>
      <w:shd w:val="clear" w:color="000000" w:fill="D9D9D9"/>
      <w:spacing w:before="100" w:beforeAutospacing="1" w:after="100" w:afterAutospacing="1" w:line="240" w:lineRule="auto"/>
      <w:jc w:val="both"/>
      <w:textAlignment w:val="center"/>
    </w:pPr>
    <w:rPr>
      <w:rFonts w:ascii="Times New Roman" w:eastAsia="Times New Roman" w:hAnsi="Times New Roman" w:cs="Times New Roman"/>
      <w:b/>
      <w:bCs/>
      <w:sz w:val="16"/>
      <w:szCs w:val="16"/>
      <w:lang w:val="fr-FR" w:eastAsia="fr-FR"/>
    </w:rPr>
  </w:style>
  <w:style w:type="paragraph" w:customStyle="1" w:styleId="xl65">
    <w:name w:val="xl65"/>
    <w:basedOn w:val="Normal"/>
    <w:rsid w:val="00F63D4C"/>
    <w:pPr>
      <w:pBdr>
        <w:top w:val="single" w:sz="8" w:space="0" w:color="808080"/>
        <w:bottom w:val="single" w:sz="8" w:space="0" w:color="808080"/>
        <w:right w:val="single" w:sz="8" w:space="0" w:color="808080"/>
      </w:pBdr>
      <w:shd w:val="clear" w:color="000000" w:fill="D9D9D9"/>
      <w:spacing w:before="100" w:beforeAutospacing="1" w:after="100" w:afterAutospacing="1" w:line="240" w:lineRule="auto"/>
      <w:jc w:val="both"/>
      <w:textAlignment w:val="center"/>
    </w:pPr>
    <w:rPr>
      <w:rFonts w:ascii="Times New Roman" w:eastAsia="Times New Roman" w:hAnsi="Times New Roman" w:cs="Times New Roman"/>
      <w:b/>
      <w:bCs/>
      <w:sz w:val="16"/>
      <w:szCs w:val="16"/>
      <w:lang w:val="fr-FR" w:eastAsia="fr-FR"/>
    </w:rPr>
  </w:style>
  <w:style w:type="paragraph" w:customStyle="1" w:styleId="xl66">
    <w:name w:val="xl66"/>
    <w:basedOn w:val="Normal"/>
    <w:rsid w:val="00F63D4C"/>
    <w:pPr>
      <w:pBdr>
        <w:top w:val="single" w:sz="8" w:space="0" w:color="808080"/>
        <w:bottom w:val="single" w:sz="8" w:space="0" w:color="808080"/>
        <w:right w:val="single" w:sz="8" w:space="0" w:color="808080"/>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fr-FR" w:eastAsia="fr-FR"/>
    </w:rPr>
  </w:style>
  <w:style w:type="paragraph" w:customStyle="1" w:styleId="xl67">
    <w:name w:val="xl67"/>
    <w:basedOn w:val="Normal"/>
    <w:rsid w:val="00F63D4C"/>
    <w:pPr>
      <w:pBdr>
        <w:left w:val="single" w:sz="8" w:space="0" w:color="808080"/>
        <w:bottom w:val="single" w:sz="8" w:space="0" w:color="808080"/>
        <w:right w:val="single" w:sz="8" w:space="0" w:color="808080"/>
      </w:pBdr>
      <w:spacing w:before="100" w:beforeAutospacing="1" w:after="100" w:afterAutospacing="1" w:line="240" w:lineRule="auto"/>
      <w:jc w:val="both"/>
      <w:textAlignment w:val="center"/>
    </w:pPr>
    <w:rPr>
      <w:rFonts w:ascii="Times New Roman" w:eastAsia="Times New Roman" w:hAnsi="Times New Roman" w:cs="Times New Roman"/>
      <w:sz w:val="16"/>
      <w:szCs w:val="16"/>
      <w:lang w:val="fr-FR" w:eastAsia="fr-FR"/>
    </w:rPr>
  </w:style>
  <w:style w:type="paragraph" w:customStyle="1" w:styleId="xl68">
    <w:name w:val="xl68"/>
    <w:basedOn w:val="Normal"/>
    <w:rsid w:val="00F63D4C"/>
    <w:pPr>
      <w:pBdr>
        <w:bottom w:val="single" w:sz="8" w:space="0" w:color="808080"/>
        <w:right w:val="single" w:sz="8" w:space="0" w:color="808080"/>
      </w:pBdr>
      <w:spacing w:before="100" w:beforeAutospacing="1" w:after="100" w:afterAutospacing="1" w:line="240" w:lineRule="auto"/>
      <w:jc w:val="both"/>
      <w:textAlignment w:val="center"/>
    </w:pPr>
    <w:rPr>
      <w:rFonts w:ascii="Times New Roman" w:eastAsia="Times New Roman" w:hAnsi="Times New Roman" w:cs="Times New Roman"/>
      <w:sz w:val="16"/>
      <w:szCs w:val="16"/>
      <w:lang w:val="fr-FR" w:eastAsia="fr-FR"/>
    </w:rPr>
  </w:style>
  <w:style w:type="paragraph" w:customStyle="1" w:styleId="xl69">
    <w:name w:val="xl69"/>
    <w:basedOn w:val="Normal"/>
    <w:rsid w:val="00F63D4C"/>
    <w:pPr>
      <w:pBdr>
        <w:bottom w:val="single" w:sz="8" w:space="0" w:color="808080"/>
        <w:right w:val="single" w:sz="8" w:space="0" w:color="808080"/>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fr-FR" w:eastAsia="fr-FR"/>
    </w:rPr>
  </w:style>
  <w:style w:type="paragraph" w:customStyle="1" w:styleId="xl70">
    <w:name w:val="xl70"/>
    <w:basedOn w:val="Normal"/>
    <w:rsid w:val="00F63D4C"/>
    <w:pPr>
      <w:pBdr>
        <w:bottom w:val="single" w:sz="8" w:space="0" w:color="808080"/>
        <w:right w:val="single" w:sz="8" w:space="0" w:color="808080"/>
      </w:pBdr>
      <w:spacing w:before="100" w:beforeAutospacing="1" w:after="100" w:afterAutospacing="1" w:line="240" w:lineRule="auto"/>
      <w:jc w:val="center"/>
      <w:textAlignment w:val="center"/>
    </w:pPr>
    <w:rPr>
      <w:rFonts w:ascii="Times New Roman" w:eastAsia="Times New Roman" w:hAnsi="Times New Roman" w:cs="Times New Roman"/>
      <w:color w:val="0000FF"/>
      <w:sz w:val="24"/>
      <w:szCs w:val="24"/>
      <w:u w:val="single"/>
      <w:lang w:val="fr-FR" w:eastAsia="fr-FR"/>
    </w:rPr>
  </w:style>
  <w:style w:type="paragraph" w:customStyle="1" w:styleId="xl71">
    <w:name w:val="xl71"/>
    <w:basedOn w:val="Normal"/>
    <w:rsid w:val="00F63D4C"/>
    <w:pPr>
      <w:pBdr>
        <w:bottom w:val="single" w:sz="8" w:space="0" w:color="808080"/>
        <w:right w:val="single" w:sz="8" w:space="0" w:color="808080"/>
      </w:pBdr>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val="fr-FR" w:eastAsia="fr-FR"/>
    </w:rPr>
  </w:style>
  <w:style w:type="table" w:customStyle="1" w:styleId="Elencochiaro-Colore11">
    <w:name w:val="Elenco chiaro - Colore 11"/>
    <w:basedOn w:val="TableauNormal"/>
    <w:uiPriority w:val="61"/>
    <w:rsid w:val="00F63D4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M6">
    <w:name w:val="toc 6"/>
    <w:basedOn w:val="Normal"/>
    <w:next w:val="Normal"/>
    <w:autoRedefine/>
    <w:uiPriority w:val="39"/>
    <w:unhideWhenUsed/>
    <w:rsid w:val="00F63D4C"/>
    <w:pPr>
      <w:spacing w:after="100"/>
      <w:ind w:left="1100"/>
    </w:pPr>
    <w:rPr>
      <w:rFonts w:eastAsiaTheme="minorEastAsia"/>
      <w:lang w:val="fr-FR" w:eastAsia="fr-FR"/>
    </w:rPr>
  </w:style>
  <w:style w:type="paragraph" w:styleId="TM7">
    <w:name w:val="toc 7"/>
    <w:basedOn w:val="Normal"/>
    <w:next w:val="Normal"/>
    <w:autoRedefine/>
    <w:uiPriority w:val="39"/>
    <w:unhideWhenUsed/>
    <w:rsid w:val="00F63D4C"/>
    <w:pPr>
      <w:spacing w:after="100"/>
      <w:ind w:left="1320"/>
    </w:pPr>
    <w:rPr>
      <w:rFonts w:eastAsiaTheme="minorEastAsia"/>
      <w:lang w:val="fr-FR" w:eastAsia="fr-FR"/>
    </w:rPr>
  </w:style>
  <w:style w:type="paragraph" w:styleId="TM8">
    <w:name w:val="toc 8"/>
    <w:basedOn w:val="Normal"/>
    <w:next w:val="Normal"/>
    <w:autoRedefine/>
    <w:uiPriority w:val="39"/>
    <w:unhideWhenUsed/>
    <w:rsid w:val="00F63D4C"/>
    <w:pPr>
      <w:spacing w:after="100"/>
      <w:ind w:left="1540"/>
    </w:pPr>
    <w:rPr>
      <w:rFonts w:eastAsiaTheme="minorEastAsia"/>
      <w:lang w:val="fr-FR" w:eastAsia="fr-FR"/>
    </w:rPr>
  </w:style>
  <w:style w:type="paragraph" w:styleId="TM9">
    <w:name w:val="toc 9"/>
    <w:basedOn w:val="Normal"/>
    <w:next w:val="Normal"/>
    <w:autoRedefine/>
    <w:uiPriority w:val="39"/>
    <w:unhideWhenUsed/>
    <w:rsid w:val="00F63D4C"/>
    <w:pPr>
      <w:spacing w:after="100"/>
      <w:ind w:left="1760"/>
    </w:pPr>
    <w:rPr>
      <w:rFonts w:eastAsiaTheme="minorEastAsia"/>
      <w:lang w:val="fr-FR" w:eastAsia="fr-FR"/>
    </w:rPr>
  </w:style>
  <w:style w:type="paragraph" w:customStyle="1" w:styleId="Default">
    <w:name w:val="Default"/>
    <w:rsid w:val="00F63D4C"/>
    <w:pPr>
      <w:autoSpaceDE w:val="0"/>
      <w:autoSpaceDN w:val="0"/>
      <w:adjustRightInd w:val="0"/>
      <w:spacing w:after="0" w:line="240" w:lineRule="auto"/>
    </w:pPr>
    <w:rPr>
      <w:rFonts w:ascii="Verdana" w:hAnsi="Verdana" w:cs="Verdana"/>
      <w:color w:val="000000"/>
      <w:sz w:val="24"/>
      <w:szCs w:val="24"/>
      <w:lang w:val="fr-FR"/>
    </w:rPr>
  </w:style>
  <w:style w:type="paragraph" w:customStyle="1" w:styleId="Style1">
    <w:name w:val="Style1"/>
    <w:basedOn w:val="Titre3"/>
    <w:link w:val="Style1Car"/>
    <w:qFormat/>
    <w:rsid w:val="003A2A6A"/>
  </w:style>
  <w:style w:type="paragraph" w:customStyle="1" w:styleId="normalstep0">
    <w:name w:val="normalstep"/>
    <w:basedOn w:val="Normal"/>
    <w:rsid w:val="00D943EC"/>
    <w:pPr>
      <w:spacing w:before="120" w:after="0" w:line="240" w:lineRule="auto"/>
    </w:pPr>
    <w:rPr>
      <w:rFonts w:ascii="Verdana" w:hAnsi="Verdana" w:cs="Times New Roman"/>
      <w:spacing w:val="-8"/>
      <w:sz w:val="14"/>
      <w:szCs w:val="14"/>
      <w:lang w:val="fr-FR" w:eastAsia="fr-FR"/>
    </w:rPr>
  </w:style>
  <w:style w:type="character" w:customStyle="1" w:styleId="Style1Car">
    <w:name w:val="Style1 Car"/>
    <w:basedOn w:val="Titre3Car"/>
    <w:link w:val="Style1"/>
    <w:rsid w:val="003A2A6A"/>
    <w:rPr>
      <w:rFonts w:ascii="Verdana" w:eastAsia="Times New Roman" w:hAnsi="Verdana" w:cs="Times New Roman"/>
      <w:bCs/>
      <w:caps/>
      <w:sz w:val="24"/>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6E38"/>
  </w:style>
  <w:style w:type="paragraph" w:styleId="Titre1">
    <w:name w:val="heading 1"/>
    <w:basedOn w:val="Normal"/>
    <w:next w:val="Normal"/>
    <w:link w:val="Titre1Car"/>
    <w:qFormat/>
    <w:rsid w:val="008D54D4"/>
    <w:pPr>
      <w:keepNext/>
      <w:pageBreakBefore/>
      <w:numPr>
        <w:numId w:val="4"/>
      </w:numPr>
      <w:spacing w:before="120" w:line="240" w:lineRule="auto"/>
      <w:outlineLvl w:val="0"/>
    </w:pPr>
    <w:rPr>
      <w:rFonts w:ascii="Verdana" w:eastAsia="Times New Roman" w:hAnsi="Verdana" w:cs="Times New Roman"/>
      <w:b/>
      <w:bCs/>
      <w:caps/>
      <w:sz w:val="28"/>
      <w:szCs w:val="20"/>
      <w:lang w:val="en-US"/>
    </w:rPr>
  </w:style>
  <w:style w:type="paragraph" w:styleId="Titre2">
    <w:name w:val="heading 2"/>
    <w:basedOn w:val="Normal"/>
    <w:next w:val="Normal"/>
    <w:link w:val="Titre2Car"/>
    <w:qFormat/>
    <w:rsid w:val="008D54D4"/>
    <w:pPr>
      <w:keepNext/>
      <w:numPr>
        <w:ilvl w:val="1"/>
        <w:numId w:val="4"/>
      </w:numPr>
      <w:spacing w:before="120" w:line="240" w:lineRule="auto"/>
      <w:outlineLvl w:val="1"/>
    </w:pPr>
    <w:rPr>
      <w:rFonts w:ascii="Verdana" w:eastAsia="Times New Roman" w:hAnsi="Verdana" w:cs="Times New Roman"/>
      <w:caps/>
      <w:sz w:val="26"/>
      <w:szCs w:val="20"/>
      <w:lang w:val="en-US"/>
    </w:rPr>
  </w:style>
  <w:style w:type="paragraph" w:styleId="Titre3">
    <w:name w:val="heading 3"/>
    <w:basedOn w:val="Normal"/>
    <w:next w:val="Normal"/>
    <w:link w:val="Titre3Car"/>
    <w:autoRedefine/>
    <w:qFormat/>
    <w:rsid w:val="003A2A6A"/>
    <w:pPr>
      <w:keepNext/>
      <w:numPr>
        <w:ilvl w:val="2"/>
        <w:numId w:val="4"/>
      </w:numPr>
      <w:tabs>
        <w:tab w:val="left" w:pos="851"/>
      </w:tabs>
      <w:spacing w:before="120" w:line="240" w:lineRule="auto"/>
      <w:ind w:left="720"/>
      <w:outlineLvl w:val="2"/>
    </w:pPr>
    <w:rPr>
      <w:rFonts w:ascii="Verdana" w:eastAsia="Times New Roman" w:hAnsi="Verdana" w:cs="Times New Roman"/>
      <w:bCs/>
      <w:caps/>
      <w:sz w:val="24"/>
      <w:szCs w:val="20"/>
      <w:lang w:val="en-US"/>
    </w:rPr>
  </w:style>
  <w:style w:type="paragraph" w:styleId="Titre4">
    <w:name w:val="heading 4"/>
    <w:basedOn w:val="Normal"/>
    <w:next w:val="Normal"/>
    <w:link w:val="Titre4Car"/>
    <w:qFormat/>
    <w:rsid w:val="008D54D4"/>
    <w:pPr>
      <w:keepNext/>
      <w:numPr>
        <w:ilvl w:val="3"/>
        <w:numId w:val="4"/>
      </w:numPr>
      <w:spacing w:before="120" w:line="240" w:lineRule="auto"/>
      <w:outlineLvl w:val="3"/>
    </w:pPr>
    <w:rPr>
      <w:rFonts w:ascii="Verdana" w:eastAsia="Times New Roman" w:hAnsi="Verdana" w:cs="Times New Roman"/>
      <w:bCs/>
      <w:szCs w:val="20"/>
      <w:lang w:val="en-US"/>
    </w:rPr>
  </w:style>
  <w:style w:type="paragraph" w:styleId="Titre5">
    <w:name w:val="heading 5"/>
    <w:basedOn w:val="Normal"/>
    <w:next w:val="Normal"/>
    <w:link w:val="Titre5Car"/>
    <w:qFormat/>
    <w:rsid w:val="008D54D4"/>
    <w:pPr>
      <w:keepNext/>
      <w:numPr>
        <w:ilvl w:val="4"/>
        <w:numId w:val="4"/>
      </w:numPr>
      <w:spacing w:before="120" w:line="240" w:lineRule="auto"/>
      <w:outlineLvl w:val="4"/>
    </w:pPr>
    <w:rPr>
      <w:rFonts w:ascii="Verdana" w:eastAsia="Times New Roman" w:hAnsi="Verdana" w:cs="Times New Roman"/>
      <w:bCs/>
      <w:sz w:val="21"/>
      <w:szCs w:val="20"/>
      <w:lang w:val="en-US"/>
    </w:rPr>
  </w:style>
  <w:style w:type="paragraph" w:styleId="Titre6">
    <w:name w:val="heading 6"/>
    <w:basedOn w:val="Normal"/>
    <w:next w:val="Normal"/>
    <w:link w:val="Titre6Car"/>
    <w:uiPriority w:val="9"/>
    <w:semiHidden/>
    <w:unhideWhenUsed/>
    <w:qFormat/>
    <w:rsid w:val="00CE496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E496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E496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CE496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8D54D4"/>
    <w:rPr>
      <w:rFonts w:ascii="Verdana" w:eastAsia="Times New Roman" w:hAnsi="Verdana" w:cs="Times New Roman"/>
      <w:b/>
      <w:bCs/>
      <w:caps/>
      <w:sz w:val="28"/>
      <w:szCs w:val="20"/>
      <w:lang w:val="en-US"/>
    </w:rPr>
  </w:style>
  <w:style w:type="character" w:customStyle="1" w:styleId="Titre2Car">
    <w:name w:val="Titre 2 Car"/>
    <w:basedOn w:val="Policepardfaut"/>
    <w:link w:val="Titre2"/>
    <w:rsid w:val="008D54D4"/>
    <w:rPr>
      <w:rFonts w:ascii="Verdana" w:eastAsia="Times New Roman" w:hAnsi="Verdana" w:cs="Times New Roman"/>
      <w:caps/>
      <w:sz w:val="26"/>
      <w:szCs w:val="20"/>
      <w:lang w:val="en-US"/>
    </w:rPr>
  </w:style>
  <w:style w:type="character" w:customStyle="1" w:styleId="Titre3Car">
    <w:name w:val="Titre 3 Car"/>
    <w:basedOn w:val="Policepardfaut"/>
    <w:link w:val="Titre3"/>
    <w:rsid w:val="003A2A6A"/>
    <w:rPr>
      <w:rFonts w:ascii="Verdana" w:eastAsia="Times New Roman" w:hAnsi="Verdana" w:cs="Times New Roman"/>
      <w:bCs/>
      <w:caps/>
      <w:sz w:val="24"/>
      <w:szCs w:val="20"/>
      <w:lang w:val="en-US"/>
    </w:rPr>
  </w:style>
  <w:style w:type="character" w:customStyle="1" w:styleId="Titre4Car">
    <w:name w:val="Titre 4 Car"/>
    <w:basedOn w:val="Policepardfaut"/>
    <w:link w:val="Titre4"/>
    <w:rsid w:val="008D54D4"/>
    <w:rPr>
      <w:rFonts w:ascii="Verdana" w:eastAsia="Times New Roman" w:hAnsi="Verdana" w:cs="Times New Roman"/>
      <w:bCs/>
      <w:szCs w:val="20"/>
      <w:lang w:val="en-US"/>
    </w:rPr>
  </w:style>
  <w:style w:type="character" w:customStyle="1" w:styleId="Titre5Car">
    <w:name w:val="Titre 5 Car"/>
    <w:basedOn w:val="Policepardfaut"/>
    <w:link w:val="Titre5"/>
    <w:rsid w:val="008D54D4"/>
    <w:rPr>
      <w:rFonts w:ascii="Verdana" w:eastAsia="Times New Roman" w:hAnsi="Verdana" w:cs="Times New Roman"/>
      <w:bCs/>
      <w:sz w:val="21"/>
      <w:szCs w:val="20"/>
      <w:lang w:val="en-US"/>
    </w:rPr>
  </w:style>
  <w:style w:type="paragraph" w:customStyle="1" w:styleId="Coverpagesubtitle">
    <w:name w:val="Cover page subtitle"/>
    <w:basedOn w:val="Normal"/>
    <w:next w:val="Normal"/>
    <w:rsid w:val="005C4CDB"/>
    <w:pPr>
      <w:spacing w:before="60" w:after="60" w:line="240" w:lineRule="auto"/>
    </w:pPr>
    <w:rPr>
      <w:rFonts w:ascii="Verdana" w:eastAsia="Times New Roman" w:hAnsi="Verdana" w:cs="Times New Roman"/>
      <w:bCs/>
      <w:caps/>
      <w:color w:val="DF0024"/>
      <w:sz w:val="36"/>
      <w:szCs w:val="20"/>
      <w:lang w:val="en-US"/>
    </w:rPr>
  </w:style>
  <w:style w:type="paragraph" w:styleId="Lgende">
    <w:name w:val="caption"/>
    <w:basedOn w:val="Normal"/>
    <w:next w:val="Normal"/>
    <w:qFormat/>
    <w:rsid w:val="005C4CDB"/>
    <w:pPr>
      <w:keepNext/>
      <w:spacing w:before="60" w:after="120" w:line="240" w:lineRule="auto"/>
      <w:jc w:val="center"/>
    </w:pPr>
    <w:rPr>
      <w:rFonts w:ascii="Verdana" w:eastAsia="Times New Roman" w:hAnsi="Verdana" w:cs="Times New Roman"/>
      <w:b/>
      <w:bCs/>
      <w:sz w:val="16"/>
      <w:szCs w:val="20"/>
      <w:lang w:val="en-US"/>
    </w:rPr>
  </w:style>
  <w:style w:type="paragraph" w:customStyle="1" w:styleId="tableheader">
    <w:name w:val="table header"/>
    <w:basedOn w:val="Normal"/>
    <w:rsid w:val="005C4CDB"/>
    <w:pPr>
      <w:keepNext/>
      <w:spacing w:before="40" w:after="40" w:line="240" w:lineRule="auto"/>
      <w:jc w:val="center"/>
    </w:pPr>
    <w:rPr>
      <w:rFonts w:ascii="Verdana" w:eastAsia="Times New Roman" w:hAnsi="Verdana" w:cs="Times New Roman"/>
      <w:b/>
      <w:bCs/>
      <w:color w:val="FFFFFF"/>
      <w:sz w:val="14"/>
      <w:szCs w:val="20"/>
      <w:lang w:val="en-US"/>
    </w:rPr>
  </w:style>
  <w:style w:type="paragraph" w:customStyle="1" w:styleId="tabletext">
    <w:name w:val="table text"/>
    <w:basedOn w:val="Normal"/>
    <w:rsid w:val="005C4CDB"/>
    <w:pPr>
      <w:spacing w:before="40" w:after="40" w:line="240" w:lineRule="auto"/>
    </w:pPr>
    <w:rPr>
      <w:rFonts w:ascii="Verdana" w:eastAsia="Times New Roman" w:hAnsi="Verdana" w:cs="Times New Roman"/>
      <w:bCs/>
      <w:sz w:val="14"/>
      <w:szCs w:val="20"/>
      <w:lang w:val="en-US"/>
    </w:rPr>
  </w:style>
  <w:style w:type="paragraph" w:styleId="TM1">
    <w:name w:val="toc 1"/>
    <w:basedOn w:val="Normal"/>
    <w:next w:val="Normal"/>
    <w:uiPriority w:val="39"/>
    <w:rsid w:val="005C4CDB"/>
    <w:pPr>
      <w:tabs>
        <w:tab w:val="right" w:leader="dot" w:pos="9072"/>
      </w:tabs>
      <w:spacing w:before="120" w:after="0" w:line="240" w:lineRule="auto"/>
      <w:ind w:left="397" w:hanging="397"/>
    </w:pPr>
    <w:rPr>
      <w:rFonts w:ascii="Verdana" w:eastAsia="Times New Roman" w:hAnsi="Verdana" w:cs="Times New Roman"/>
      <w:caps/>
      <w:noProof/>
      <w:spacing w:val="-8"/>
      <w:sz w:val="18"/>
      <w:szCs w:val="24"/>
      <w:lang w:eastAsia="es-ES"/>
    </w:rPr>
  </w:style>
  <w:style w:type="paragraph" w:styleId="TM2">
    <w:name w:val="toc 2"/>
    <w:basedOn w:val="Normal"/>
    <w:next w:val="Normal"/>
    <w:uiPriority w:val="39"/>
    <w:rsid w:val="005C4CDB"/>
    <w:pPr>
      <w:tabs>
        <w:tab w:val="right" w:leader="dot" w:pos="9072"/>
      </w:tabs>
      <w:spacing w:before="120" w:after="0" w:line="240" w:lineRule="auto"/>
      <w:ind w:left="851" w:hanging="454"/>
    </w:pPr>
    <w:rPr>
      <w:rFonts w:ascii="Verdana" w:eastAsia="Times New Roman" w:hAnsi="Verdana" w:cs="Times New Roman"/>
      <w:bCs/>
      <w:caps/>
      <w:noProof/>
      <w:spacing w:val="-8"/>
      <w:sz w:val="18"/>
      <w:szCs w:val="18"/>
      <w:lang w:val="en-GB"/>
    </w:rPr>
  </w:style>
  <w:style w:type="paragraph" w:styleId="TM3">
    <w:name w:val="toc 3"/>
    <w:basedOn w:val="Normal"/>
    <w:next w:val="Normal"/>
    <w:uiPriority w:val="39"/>
    <w:rsid w:val="005C4CDB"/>
    <w:pPr>
      <w:tabs>
        <w:tab w:val="right" w:leader="dot" w:pos="9072"/>
      </w:tabs>
      <w:spacing w:before="60" w:after="0" w:line="240" w:lineRule="auto"/>
      <w:ind w:left="1305" w:hanging="454"/>
    </w:pPr>
    <w:rPr>
      <w:rFonts w:ascii="Verdana" w:eastAsia="Times New Roman" w:hAnsi="Verdana" w:cs="Times New Roman"/>
      <w:bCs/>
      <w:iCs/>
      <w:caps/>
      <w:noProof/>
      <w:color w:val="333333"/>
      <w:spacing w:val="-8"/>
      <w:sz w:val="16"/>
      <w:szCs w:val="16"/>
      <w:lang w:val="en-GB"/>
    </w:rPr>
  </w:style>
  <w:style w:type="paragraph" w:styleId="Index1">
    <w:name w:val="index 1"/>
    <w:basedOn w:val="Normal"/>
    <w:next w:val="Normal"/>
    <w:autoRedefine/>
    <w:uiPriority w:val="99"/>
    <w:semiHidden/>
    <w:unhideWhenUsed/>
    <w:rsid w:val="005C4CDB"/>
    <w:pPr>
      <w:spacing w:after="0" w:line="240" w:lineRule="auto"/>
      <w:ind w:left="220" w:hanging="220"/>
    </w:pPr>
  </w:style>
  <w:style w:type="paragraph" w:styleId="Titreindex">
    <w:name w:val="index heading"/>
    <w:basedOn w:val="Normal"/>
    <w:next w:val="Normal"/>
    <w:semiHidden/>
    <w:rsid w:val="00CA056B"/>
    <w:pPr>
      <w:pageBreakBefore/>
      <w:spacing w:before="60" w:after="240" w:line="240" w:lineRule="auto"/>
    </w:pPr>
    <w:rPr>
      <w:rFonts w:ascii="Verdana" w:eastAsia="Times New Roman" w:hAnsi="Verdana" w:cs="Times New Roman"/>
      <w:b/>
      <w:bCs/>
      <w:caps/>
      <w:sz w:val="28"/>
      <w:szCs w:val="20"/>
      <w:lang w:val="en-US"/>
    </w:rPr>
  </w:style>
  <w:style w:type="paragraph" w:styleId="En-tte">
    <w:name w:val="header"/>
    <w:basedOn w:val="Normal"/>
    <w:link w:val="En-tteCar"/>
    <w:semiHidden/>
    <w:rsid w:val="005C4CDB"/>
    <w:pPr>
      <w:tabs>
        <w:tab w:val="center" w:pos="4252"/>
        <w:tab w:val="right" w:pos="8504"/>
      </w:tabs>
      <w:spacing w:before="60" w:after="60" w:line="240" w:lineRule="auto"/>
    </w:pPr>
    <w:rPr>
      <w:rFonts w:ascii="Verdana" w:eastAsia="Times New Roman" w:hAnsi="Verdana" w:cs="Times New Roman"/>
      <w:sz w:val="16"/>
      <w:szCs w:val="24"/>
      <w:lang w:val="en-US" w:eastAsia="es-ES"/>
    </w:rPr>
  </w:style>
  <w:style w:type="character" w:customStyle="1" w:styleId="En-tteCar">
    <w:name w:val="En-tête Car"/>
    <w:basedOn w:val="Policepardfaut"/>
    <w:link w:val="En-tte"/>
    <w:semiHidden/>
    <w:rsid w:val="005C4CDB"/>
    <w:rPr>
      <w:rFonts w:ascii="Verdana" w:eastAsia="Times New Roman" w:hAnsi="Verdana" w:cs="Times New Roman"/>
      <w:sz w:val="16"/>
      <w:szCs w:val="24"/>
      <w:lang w:val="en-US" w:eastAsia="es-ES"/>
    </w:rPr>
  </w:style>
  <w:style w:type="paragraph" w:styleId="Pieddepage">
    <w:name w:val="footer"/>
    <w:basedOn w:val="Normal"/>
    <w:link w:val="PieddepageCar"/>
    <w:semiHidden/>
    <w:rsid w:val="005C4CDB"/>
    <w:pPr>
      <w:tabs>
        <w:tab w:val="center" w:pos="4252"/>
        <w:tab w:val="right" w:pos="8504"/>
      </w:tabs>
      <w:spacing w:before="60" w:after="60" w:line="240" w:lineRule="auto"/>
    </w:pPr>
    <w:rPr>
      <w:rFonts w:ascii="Verdana" w:eastAsia="Times New Roman" w:hAnsi="Verdana" w:cs="Times New Roman"/>
      <w:sz w:val="14"/>
      <w:szCs w:val="24"/>
      <w:lang w:val="en-US" w:eastAsia="es-ES"/>
    </w:rPr>
  </w:style>
  <w:style w:type="character" w:customStyle="1" w:styleId="PieddepageCar">
    <w:name w:val="Pied de page Car"/>
    <w:basedOn w:val="Policepardfaut"/>
    <w:link w:val="Pieddepage"/>
    <w:semiHidden/>
    <w:rsid w:val="005C4CDB"/>
    <w:rPr>
      <w:rFonts w:ascii="Verdana" w:eastAsia="Times New Roman" w:hAnsi="Verdana" w:cs="Times New Roman"/>
      <w:sz w:val="14"/>
      <w:szCs w:val="24"/>
      <w:lang w:val="en-US" w:eastAsia="es-ES"/>
    </w:rPr>
  </w:style>
  <w:style w:type="paragraph" w:styleId="Tabledesillustrations">
    <w:name w:val="table of figures"/>
    <w:basedOn w:val="Normal"/>
    <w:next w:val="Normal"/>
    <w:uiPriority w:val="99"/>
    <w:rsid w:val="005C4CDB"/>
    <w:pPr>
      <w:spacing w:before="60" w:after="60" w:line="240" w:lineRule="auto"/>
      <w:ind w:left="360" w:hanging="360"/>
    </w:pPr>
    <w:rPr>
      <w:rFonts w:ascii="Verdana" w:eastAsia="Times New Roman" w:hAnsi="Verdana" w:cs="Times New Roman"/>
      <w:sz w:val="18"/>
      <w:szCs w:val="24"/>
      <w:lang w:val="en-US" w:eastAsia="es-ES"/>
    </w:rPr>
  </w:style>
  <w:style w:type="paragraph" w:customStyle="1" w:styleId="blankpage">
    <w:name w:val="blank page"/>
    <w:basedOn w:val="Normal"/>
    <w:rsid w:val="005C4CDB"/>
    <w:pPr>
      <w:pageBreakBefore/>
      <w:widowControl w:val="0"/>
      <w:spacing w:before="6000" w:after="60" w:line="240" w:lineRule="auto"/>
      <w:jc w:val="center"/>
    </w:pPr>
    <w:rPr>
      <w:rFonts w:ascii="Verdana" w:eastAsia="Times New Roman" w:hAnsi="Verdana" w:cs="Times New Roman"/>
      <w:sz w:val="18"/>
      <w:szCs w:val="24"/>
      <w:lang w:val="en-US" w:eastAsia="es-ES"/>
    </w:rPr>
  </w:style>
  <w:style w:type="paragraph" w:styleId="Paragraphedeliste">
    <w:name w:val="List Paragraph"/>
    <w:basedOn w:val="Normal"/>
    <w:uiPriority w:val="34"/>
    <w:qFormat/>
    <w:rsid w:val="005C4CDB"/>
    <w:pPr>
      <w:spacing w:before="60" w:after="60" w:line="240" w:lineRule="auto"/>
      <w:ind w:left="720"/>
      <w:contextualSpacing/>
    </w:pPr>
    <w:rPr>
      <w:rFonts w:ascii="Verdana" w:eastAsia="Times New Roman" w:hAnsi="Verdana" w:cs="Times New Roman"/>
      <w:sz w:val="18"/>
      <w:szCs w:val="24"/>
      <w:lang w:val="en-US" w:eastAsia="es-ES"/>
    </w:rPr>
  </w:style>
  <w:style w:type="paragraph" w:customStyle="1" w:styleId="paragraph">
    <w:name w:val="paragraph"/>
    <w:link w:val="paragraphChar"/>
    <w:rsid w:val="005C4CDB"/>
    <w:pPr>
      <w:suppressAutoHyphens/>
      <w:spacing w:before="120" w:after="0" w:line="240" w:lineRule="auto"/>
      <w:ind w:left="1985"/>
      <w:jc w:val="both"/>
    </w:pPr>
    <w:rPr>
      <w:rFonts w:ascii="Palatino Linotype" w:eastAsia="Times New Roman" w:hAnsi="Palatino Linotype" w:cs="Times New Roman"/>
      <w:sz w:val="20"/>
      <w:lang w:val="en-GB" w:eastAsia="en-GB"/>
    </w:rPr>
  </w:style>
  <w:style w:type="character" w:customStyle="1" w:styleId="paragraphChar">
    <w:name w:val="paragraph Char"/>
    <w:link w:val="paragraph"/>
    <w:rsid w:val="005C4CDB"/>
    <w:rPr>
      <w:rFonts w:ascii="Palatino Linotype" w:eastAsia="Times New Roman" w:hAnsi="Palatino Linotype" w:cs="Times New Roman"/>
      <w:sz w:val="20"/>
      <w:lang w:val="en-GB" w:eastAsia="en-GB"/>
    </w:rPr>
  </w:style>
  <w:style w:type="paragraph" w:styleId="Textedebulles">
    <w:name w:val="Balloon Text"/>
    <w:basedOn w:val="Normal"/>
    <w:link w:val="TextedebullesCar"/>
    <w:uiPriority w:val="99"/>
    <w:semiHidden/>
    <w:unhideWhenUsed/>
    <w:rsid w:val="005C4CD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C4CDB"/>
    <w:rPr>
      <w:rFonts w:ascii="Tahoma" w:hAnsi="Tahoma" w:cs="Tahoma"/>
      <w:sz w:val="16"/>
      <w:szCs w:val="16"/>
    </w:rPr>
  </w:style>
  <w:style w:type="character" w:styleId="Emphaseintense">
    <w:name w:val="Intense Emphasis"/>
    <w:basedOn w:val="Policepardfaut"/>
    <w:uiPriority w:val="21"/>
    <w:qFormat/>
    <w:rsid w:val="004920FA"/>
    <w:rPr>
      <w:b/>
      <w:bCs/>
      <w:i/>
      <w:iCs/>
      <w:color w:val="4F81BD" w:themeColor="accent1"/>
    </w:rPr>
  </w:style>
  <w:style w:type="paragraph" w:styleId="Titre">
    <w:name w:val="Title"/>
    <w:basedOn w:val="Normal"/>
    <w:next w:val="Normal"/>
    <w:link w:val="TitreCar"/>
    <w:uiPriority w:val="10"/>
    <w:qFormat/>
    <w:rsid w:val="00780D9E"/>
    <w:pPr>
      <w:pBdr>
        <w:bottom w:val="single" w:sz="1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780D9E"/>
    <w:rPr>
      <w:rFonts w:asciiTheme="majorHAnsi" w:eastAsiaTheme="majorEastAsia" w:hAnsiTheme="majorHAnsi" w:cstheme="majorBidi"/>
      <w:color w:val="17365D" w:themeColor="text2" w:themeShade="BF"/>
      <w:spacing w:val="5"/>
      <w:kern w:val="28"/>
      <w:sz w:val="52"/>
      <w:szCs w:val="52"/>
    </w:rPr>
  </w:style>
  <w:style w:type="paragraph" w:customStyle="1" w:styleId="TtuloProject">
    <w:name w:val="Título Project"/>
    <w:basedOn w:val="Titre"/>
    <w:link w:val="TtuloProjectCar"/>
    <w:qFormat/>
    <w:rsid w:val="00780D9E"/>
    <w:rPr>
      <w:b/>
      <w:bCs/>
      <w:iCs/>
    </w:rPr>
  </w:style>
  <w:style w:type="character" w:customStyle="1" w:styleId="Titre6Car">
    <w:name w:val="Titre 6 Car"/>
    <w:basedOn w:val="Policepardfaut"/>
    <w:link w:val="Titre6"/>
    <w:uiPriority w:val="9"/>
    <w:semiHidden/>
    <w:rsid w:val="00CE4967"/>
    <w:rPr>
      <w:rFonts w:asciiTheme="majorHAnsi" w:eastAsiaTheme="majorEastAsia" w:hAnsiTheme="majorHAnsi" w:cstheme="majorBidi"/>
      <w:i/>
      <w:iCs/>
      <w:color w:val="243F60" w:themeColor="accent1" w:themeShade="7F"/>
    </w:rPr>
  </w:style>
  <w:style w:type="character" w:customStyle="1" w:styleId="TtuloProjectCar">
    <w:name w:val="Título Project Car"/>
    <w:basedOn w:val="TitreCar"/>
    <w:link w:val="TtuloProject"/>
    <w:rsid w:val="00780D9E"/>
    <w:rPr>
      <w:rFonts w:asciiTheme="majorHAnsi" w:eastAsiaTheme="majorEastAsia" w:hAnsiTheme="majorHAnsi" w:cstheme="majorBidi"/>
      <w:b/>
      <w:bCs/>
      <w:iCs/>
      <w:color w:val="17365D" w:themeColor="text2" w:themeShade="BF"/>
      <w:spacing w:val="5"/>
      <w:kern w:val="28"/>
      <w:sz w:val="52"/>
      <w:szCs w:val="52"/>
    </w:rPr>
  </w:style>
  <w:style w:type="character" w:customStyle="1" w:styleId="Titre7Car">
    <w:name w:val="Titre 7 Car"/>
    <w:basedOn w:val="Policepardfaut"/>
    <w:link w:val="Titre7"/>
    <w:uiPriority w:val="9"/>
    <w:semiHidden/>
    <w:rsid w:val="00CE4967"/>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CE496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E4967"/>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8D54D4"/>
    <w:pPr>
      <w:numPr>
        <w:numId w:val="4"/>
      </w:numPr>
    </w:pPr>
  </w:style>
  <w:style w:type="paragraph" w:styleId="TM4">
    <w:name w:val="toc 4"/>
    <w:basedOn w:val="Normal"/>
    <w:next w:val="Normal"/>
    <w:autoRedefine/>
    <w:uiPriority w:val="39"/>
    <w:unhideWhenUsed/>
    <w:rsid w:val="009045C7"/>
    <w:pPr>
      <w:tabs>
        <w:tab w:val="left" w:pos="2445"/>
        <w:tab w:val="right" w:leader="dot" w:pos="9072"/>
      </w:tabs>
      <w:spacing w:before="60" w:after="60"/>
      <w:ind w:left="2041" w:hanging="397"/>
    </w:pPr>
    <w:rPr>
      <w:rFonts w:ascii="Verdana" w:hAnsi="Verdana"/>
      <w:color w:val="333333"/>
      <w:sz w:val="16"/>
    </w:rPr>
  </w:style>
  <w:style w:type="paragraph" w:styleId="TM5">
    <w:name w:val="toc 5"/>
    <w:basedOn w:val="Normal"/>
    <w:next w:val="Normal"/>
    <w:autoRedefine/>
    <w:uiPriority w:val="39"/>
    <w:unhideWhenUsed/>
    <w:rsid w:val="009045C7"/>
    <w:pPr>
      <w:spacing w:before="60" w:after="60"/>
      <w:ind w:left="2041" w:hanging="397"/>
    </w:pPr>
    <w:rPr>
      <w:rFonts w:ascii="Verdana" w:hAnsi="Verdana"/>
      <w:color w:val="333333"/>
      <w:sz w:val="16"/>
    </w:rPr>
  </w:style>
  <w:style w:type="character" w:styleId="Marquedecommentaire">
    <w:name w:val="annotation reference"/>
    <w:basedOn w:val="Policepardfaut"/>
    <w:uiPriority w:val="99"/>
    <w:semiHidden/>
    <w:unhideWhenUsed/>
    <w:rsid w:val="00B4017B"/>
    <w:rPr>
      <w:sz w:val="16"/>
      <w:szCs w:val="16"/>
    </w:rPr>
  </w:style>
  <w:style w:type="paragraph" w:styleId="Commentaire">
    <w:name w:val="annotation text"/>
    <w:basedOn w:val="Normal"/>
    <w:link w:val="CommentaireCar"/>
    <w:uiPriority w:val="99"/>
    <w:semiHidden/>
    <w:unhideWhenUsed/>
    <w:rsid w:val="00B4017B"/>
    <w:pPr>
      <w:spacing w:line="240" w:lineRule="auto"/>
    </w:pPr>
    <w:rPr>
      <w:sz w:val="20"/>
      <w:szCs w:val="20"/>
    </w:rPr>
  </w:style>
  <w:style w:type="character" w:customStyle="1" w:styleId="CommentaireCar">
    <w:name w:val="Commentaire Car"/>
    <w:basedOn w:val="Policepardfaut"/>
    <w:link w:val="Commentaire"/>
    <w:uiPriority w:val="99"/>
    <w:semiHidden/>
    <w:rsid w:val="00B4017B"/>
    <w:rPr>
      <w:sz w:val="20"/>
      <w:szCs w:val="20"/>
    </w:rPr>
  </w:style>
  <w:style w:type="paragraph" w:styleId="Objetducommentaire">
    <w:name w:val="annotation subject"/>
    <w:basedOn w:val="Commentaire"/>
    <w:next w:val="Commentaire"/>
    <w:link w:val="ObjetducommentaireCar"/>
    <w:uiPriority w:val="99"/>
    <w:semiHidden/>
    <w:unhideWhenUsed/>
    <w:rsid w:val="00B4017B"/>
    <w:rPr>
      <w:b/>
      <w:bCs/>
    </w:rPr>
  </w:style>
  <w:style w:type="character" w:customStyle="1" w:styleId="ObjetducommentaireCar">
    <w:name w:val="Objet du commentaire Car"/>
    <w:basedOn w:val="CommentaireCar"/>
    <w:link w:val="Objetducommentaire"/>
    <w:uiPriority w:val="99"/>
    <w:semiHidden/>
    <w:rsid w:val="00B4017B"/>
    <w:rPr>
      <w:b/>
      <w:bCs/>
      <w:sz w:val="20"/>
      <w:szCs w:val="20"/>
    </w:rPr>
  </w:style>
  <w:style w:type="paragraph" w:customStyle="1" w:styleId="NormalStep">
    <w:name w:val="Normal_Step"/>
    <w:basedOn w:val="Normal"/>
    <w:qFormat/>
    <w:rsid w:val="008C4ACA"/>
    <w:pPr>
      <w:spacing w:before="120" w:after="0" w:line="240" w:lineRule="auto"/>
    </w:pPr>
    <w:rPr>
      <w:rFonts w:ascii="Verdana" w:eastAsia="Times New Roman" w:hAnsi="Verdana" w:cs="Times New Roman"/>
      <w:bCs/>
      <w:spacing w:val="-8"/>
      <w:sz w:val="14"/>
      <w:szCs w:val="14"/>
      <w:lang w:val="en-GB"/>
    </w:rPr>
  </w:style>
  <w:style w:type="table" w:styleId="Grilledutableau">
    <w:name w:val="Table Grid"/>
    <w:basedOn w:val="TableauNormal"/>
    <w:uiPriority w:val="59"/>
    <w:rsid w:val="00586D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605512"/>
    <w:rPr>
      <w:color w:val="0000FF"/>
      <w:u w:val="single"/>
    </w:rPr>
  </w:style>
  <w:style w:type="paragraph" w:styleId="Rvision">
    <w:name w:val="Revision"/>
    <w:hidden/>
    <w:uiPriority w:val="99"/>
    <w:semiHidden/>
    <w:rsid w:val="00E16E38"/>
    <w:pPr>
      <w:spacing w:after="0" w:line="240" w:lineRule="auto"/>
    </w:pPr>
  </w:style>
  <w:style w:type="character" w:styleId="Lienhypertextesuivivisit">
    <w:name w:val="FollowedHyperlink"/>
    <w:basedOn w:val="Policepardfaut"/>
    <w:uiPriority w:val="99"/>
    <w:semiHidden/>
    <w:unhideWhenUsed/>
    <w:rsid w:val="00F63D4C"/>
    <w:rPr>
      <w:color w:val="800080"/>
      <w:u w:val="single"/>
    </w:rPr>
  </w:style>
  <w:style w:type="paragraph" w:customStyle="1" w:styleId="xl64">
    <w:name w:val="xl64"/>
    <w:basedOn w:val="Normal"/>
    <w:rsid w:val="00F63D4C"/>
    <w:pPr>
      <w:pBdr>
        <w:top w:val="single" w:sz="8" w:space="0" w:color="808080"/>
        <w:left w:val="single" w:sz="8" w:space="0" w:color="808080"/>
        <w:bottom w:val="single" w:sz="8" w:space="0" w:color="808080"/>
        <w:right w:val="single" w:sz="8" w:space="0" w:color="808080"/>
      </w:pBdr>
      <w:shd w:val="clear" w:color="000000" w:fill="D9D9D9"/>
      <w:spacing w:before="100" w:beforeAutospacing="1" w:after="100" w:afterAutospacing="1" w:line="240" w:lineRule="auto"/>
      <w:jc w:val="both"/>
      <w:textAlignment w:val="center"/>
    </w:pPr>
    <w:rPr>
      <w:rFonts w:ascii="Times New Roman" w:eastAsia="Times New Roman" w:hAnsi="Times New Roman" w:cs="Times New Roman"/>
      <w:b/>
      <w:bCs/>
      <w:sz w:val="16"/>
      <w:szCs w:val="16"/>
      <w:lang w:val="fr-FR" w:eastAsia="fr-FR"/>
    </w:rPr>
  </w:style>
  <w:style w:type="paragraph" w:customStyle="1" w:styleId="xl65">
    <w:name w:val="xl65"/>
    <w:basedOn w:val="Normal"/>
    <w:rsid w:val="00F63D4C"/>
    <w:pPr>
      <w:pBdr>
        <w:top w:val="single" w:sz="8" w:space="0" w:color="808080"/>
        <w:bottom w:val="single" w:sz="8" w:space="0" w:color="808080"/>
        <w:right w:val="single" w:sz="8" w:space="0" w:color="808080"/>
      </w:pBdr>
      <w:shd w:val="clear" w:color="000000" w:fill="D9D9D9"/>
      <w:spacing w:before="100" w:beforeAutospacing="1" w:after="100" w:afterAutospacing="1" w:line="240" w:lineRule="auto"/>
      <w:jc w:val="both"/>
      <w:textAlignment w:val="center"/>
    </w:pPr>
    <w:rPr>
      <w:rFonts w:ascii="Times New Roman" w:eastAsia="Times New Roman" w:hAnsi="Times New Roman" w:cs="Times New Roman"/>
      <w:b/>
      <w:bCs/>
      <w:sz w:val="16"/>
      <w:szCs w:val="16"/>
      <w:lang w:val="fr-FR" w:eastAsia="fr-FR"/>
    </w:rPr>
  </w:style>
  <w:style w:type="paragraph" w:customStyle="1" w:styleId="xl66">
    <w:name w:val="xl66"/>
    <w:basedOn w:val="Normal"/>
    <w:rsid w:val="00F63D4C"/>
    <w:pPr>
      <w:pBdr>
        <w:top w:val="single" w:sz="8" w:space="0" w:color="808080"/>
        <w:bottom w:val="single" w:sz="8" w:space="0" w:color="808080"/>
        <w:right w:val="single" w:sz="8" w:space="0" w:color="808080"/>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fr-FR" w:eastAsia="fr-FR"/>
    </w:rPr>
  </w:style>
  <w:style w:type="paragraph" w:customStyle="1" w:styleId="xl67">
    <w:name w:val="xl67"/>
    <w:basedOn w:val="Normal"/>
    <w:rsid w:val="00F63D4C"/>
    <w:pPr>
      <w:pBdr>
        <w:left w:val="single" w:sz="8" w:space="0" w:color="808080"/>
        <w:bottom w:val="single" w:sz="8" w:space="0" w:color="808080"/>
        <w:right w:val="single" w:sz="8" w:space="0" w:color="808080"/>
      </w:pBdr>
      <w:spacing w:before="100" w:beforeAutospacing="1" w:after="100" w:afterAutospacing="1" w:line="240" w:lineRule="auto"/>
      <w:jc w:val="both"/>
      <w:textAlignment w:val="center"/>
    </w:pPr>
    <w:rPr>
      <w:rFonts w:ascii="Times New Roman" w:eastAsia="Times New Roman" w:hAnsi="Times New Roman" w:cs="Times New Roman"/>
      <w:sz w:val="16"/>
      <w:szCs w:val="16"/>
      <w:lang w:val="fr-FR" w:eastAsia="fr-FR"/>
    </w:rPr>
  </w:style>
  <w:style w:type="paragraph" w:customStyle="1" w:styleId="xl68">
    <w:name w:val="xl68"/>
    <w:basedOn w:val="Normal"/>
    <w:rsid w:val="00F63D4C"/>
    <w:pPr>
      <w:pBdr>
        <w:bottom w:val="single" w:sz="8" w:space="0" w:color="808080"/>
        <w:right w:val="single" w:sz="8" w:space="0" w:color="808080"/>
      </w:pBdr>
      <w:spacing w:before="100" w:beforeAutospacing="1" w:after="100" w:afterAutospacing="1" w:line="240" w:lineRule="auto"/>
      <w:jc w:val="both"/>
      <w:textAlignment w:val="center"/>
    </w:pPr>
    <w:rPr>
      <w:rFonts w:ascii="Times New Roman" w:eastAsia="Times New Roman" w:hAnsi="Times New Roman" w:cs="Times New Roman"/>
      <w:sz w:val="16"/>
      <w:szCs w:val="16"/>
      <w:lang w:val="fr-FR" w:eastAsia="fr-FR"/>
    </w:rPr>
  </w:style>
  <w:style w:type="paragraph" w:customStyle="1" w:styleId="xl69">
    <w:name w:val="xl69"/>
    <w:basedOn w:val="Normal"/>
    <w:rsid w:val="00F63D4C"/>
    <w:pPr>
      <w:pBdr>
        <w:bottom w:val="single" w:sz="8" w:space="0" w:color="808080"/>
        <w:right w:val="single" w:sz="8" w:space="0" w:color="808080"/>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fr-FR" w:eastAsia="fr-FR"/>
    </w:rPr>
  </w:style>
  <w:style w:type="paragraph" w:customStyle="1" w:styleId="xl70">
    <w:name w:val="xl70"/>
    <w:basedOn w:val="Normal"/>
    <w:rsid w:val="00F63D4C"/>
    <w:pPr>
      <w:pBdr>
        <w:bottom w:val="single" w:sz="8" w:space="0" w:color="808080"/>
        <w:right w:val="single" w:sz="8" w:space="0" w:color="808080"/>
      </w:pBdr>
      <w:spacing w:before="100" w:beforeAutospacing="1" w:after="100" w:afterAutospacing="1" w:line="240" w:lineRule="auto"/>
      <w:jc w:val="center"/>
      <w:textAlignment w:val="center"/>
    </w:pPr>
    <w:rPr>
      <w:rFonts w:ascii="Times New Roman" w:eastAsia="Times New Roman" w:hAnsi="Times New Roman" w:cs="Times New Roman"/>
      <w:color w:val="0000FF"/>
      <w:sz w:val="24"/>
      <w:szCs w:val="24"/>
      <w:u w:val="single"/>
      <w:lang w:val="fr-FR" w:eastAsia="fr-FR"/>
    </w:rPr>
  </w:style>
  <w:style w:type="paragraph" w:customStyle="1" w:styleId="xl71">
    <w:name w:val="xl71"/>
    <w:basedOn w:val="Normal"/>
    <w:rsid w:val="00F63D4C"/>
    <w:pPr>
      <w:pBdr>
        <w:bottom w:val="single" w:sz="8" w:space="0" w:color="808080"/>
        <w:right w:val="single" w:sz="8" w:space="0" w:color="808080"/>
      </w:pBdr>
      <w:spacing w:before="100" w:beforeAutospacing="1" w:after="100" w:afterAutospacing="1" w:line="240" w:lineRule="auto"/>
      <w:jc w:val="center"/>
      <w:textAlignment w:val="center"/>
    </w:pPr>
    <w:rPr>
      <w:rFonts w:ascii="Times New Roman" w:eastAsia="Times New Roman" w:hAnsi="Times New Roman" w:cs="Times New Roman"/>
      <w:color w:val="000000"/>
      <w:sz w:val="16"/>
      <w:szCs w:val="16"/>
      <w:lang w:val="fr-FR" w:eastAsia="fr-FR"/>
    </w:rPr>
  </w:style>
  <w:style w:type="table" w:customStyle="1" w:styleId="Elencochiaro-Colore11">
    <w:name w:val="Elenco chiaro - Colore 11"/>
    <w:basedOn w:val="TableauNormal"/>
    <w:uiPriority w:val="61"/>
    <w:rsid w:val="00F63D4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M6">
    <w:name w:val="toc 6"/>
    <w:basedOn w:val="Normal"/>
    <w:next w:val="Normal"/>
    <w:autoRedefine/>
    <w:uiPriority w:val="39"/>
    <w:unhideWhenUsed/>
    <w:rsid w:val="00F63D4C"/>
    <w:pPr>
      <w:spacing w:after="100"/>
      <w:ind w:left="1100"/>
    </w:pPr>
    <w:rPr>
      <w:rFonts w:eastAsiaTheme="minorEastAsia"/>
      <w:lang w:val="fr-FR" w:eastAsia="fr-FR"/>
    </w:rPr>
  </w:style>
  <w:style w:type="paragraph" w:styleId="TM7">
    <w:name w:val="toc 7"/>
    <w:basedOn w:val="Normal"/>
    <w:next w:val="Normal"/>
    <w:autoRedefine/>
    <w:uiPriority w:val="39"/>
    <w:unhideWhenUsed/>
    <w:rsid w:val="00F63D4C"/>
    <w:pPr>
      <w:spacing w:after="100"/>
      <w:ind w:left="1320"/>
    </w:pPr>
    <w:rPr>
      <w:rFonts w:eastAsiaTheme="minorEastAsia"/>
      <w:lang w:val="fr-FR" w:eastAsia="fr-FR"/>
    </w:rPr>
  </w:style>
  <w:style w:type="paragraph" w:styleId="TM8">
    <w:name w:val="toc 8"/>
    <w:basedOn w:val="Normal"/>
    <w:next w:val="Normal"/>
    <w:autoRedefine/>
    <w:uiPriority w:val="39"/>
    <w:unhideWhenUsed/>
    <w:rsid w:val="00F63D4C"/>
    <w:pPr>
      <w:spacing w:after="100"/>
      <w:ind w:left="1540"/>
    </w:pPr>
    <w:rPr>
      <w:rFonts w:eastAsiaTheme="minorEastAsia"/>
      <w:lang w:val="fr-FR" w:eastAsia="fr-FR"/>
    </w:rPr>
  </w:style>
  <w:style w:type="paragraph" w:styleId="TM9">
    <w:name w:val="toc 9"/>
    <w:basedOn w:val="Normal"/>
    <w:next w:val="Normal"/>
    <w:autoRedefine/>
    <w:uiPriority w:val="39"/>
    <w:unhideWhenUsed/>
    <w:rsid w:val="00F63D4C"/>
    <w:pPr>
      <w:spacing w:after="100"/>
      <w:ind w:left="1760"/>
    </w:pPr>
    <w:rPr>
      <w:rFonts w:eastAsiaTheme="minorEastAsia"/>
      <w:lang w:val="fr-FR" w:eastAsia="fr-FR"/>
    </w:rPr>
  </w:style>
  <w:style w:type="paragraph" w:customStyle="1" w:styleId="Default">
    <w:name w:val="Default"/>
    <w:rsid w:val="00F63D4C"/>
    <w:pPr>
      <w:autoSpaceDE w:val="0"/>
      <w:autoSpaceDN w:val="0"/>
      <w:adjustRightInd w:val="0"/>
      <w:spacing w:after="0" w:line="240" w:lineRule="auto"/>
    </w:pPr>
    <w:rPr>
      <w:rFonts w:ascii="Verdana" w:hAnsi="Verdana" w:cs="Verdana"/>
      <w:color w:val="000000"/>
      <w:sz w:val="24"/>
      <w:szCs w:val="24"/>
      <w:lang w:val="fr-FR"/>
    </w:rPr>
  </w:style>
  <w:style w:type="paragraph" w:customStyle="1" w:styleId="Style1">
    <w:name w:val="Style1"/>
    <w:basedOn w:val="Titre3"/>
    <w:link w:val="Style1Car"/>
    <w:qFormat/>
    <w:rsid w:val="003A2A6A"/>
  </w:style>
  <w:style w:type="paragraph" w:customStyle="1" w:styleId="normalstep0">
    <w:name w:val="normalstep"/>
    <w:basedOn w:val="Normal"/>
    <w:rsid w:val="00D943EC"/>
    <w:pPr>
      <w:spacing w:before="120" w:after="0" w:line="240" w:lineRule="auto"/>
    </w:pPr>
    <w:rPr>
      <w:rFonts w:ascii="Verdana" w:hAnsi="Verdana" w:cs="Times New Roman"/>
      <w:spacing w:val="-8"/>
      <w:sz w:val="14"/>
      <w:szCs w:val="14"/>
      <w:lang w:val="fr-FR" w:eastAsia="fr-FR"/>
    </w:rPr>
  </w:style>
  <w:style w:type="character" w:customStyle="1" w:styleId="Style1Car">
    <w:name w:val="Style1 Car"/>
    <w:basedOn w:val="Titre3Car"/>
    <w:link w:val="Style1"/>
    <w:rsid w:val="003A2A6A"/>
    <w:rPr>
      <w:rFonts w:ascii="Verdana" w:eastAsia="Times New Roman" w:hAnsi="Verdana" w:cs="Times New Roman"/>
      <w:bCs/>
      <w:caps/>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2967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6" Type="http://schemas.openxmlformats.org/officeDocument/2006/relationships/oleObject" Target="embeddings/oleObject1.bin"/><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eader" Target="header3.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localhost:3000/ngeo/catalogueSearch/ND_SAR_1?start=2010-01-15T00:00:00.000Z&amp;stop=2011-05-13T23:59:59.999Z&amp;bbox=-16.171875,31.9921875,21.4453125,58.359375&amp;format=json" TargetMode="External"/><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9.png"/><Relationship Id="rId145" Type="http://schemas.openxmlformats.org/officeDocument/2006/relationships/image" Target="media/image134.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footer" Target="footer1.xml"/><Relationship Id="rId151"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oleObject" Target="embeddings/oleObject2.bin"/><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35.emf"/></Relationships>
</file>

<file path=word/_rels/header3.xml.rels><?xml version="1.0" encoding="UTF-8" standalone="yes"?>
<Relationships xmlns="http://schemas.openxmlformats.org/package/2006/relationships"><Relationship Id="rId1" Type="http://schemas.openxmlformats.org/officeDocument/2006/relationships/image" Target="media/image135.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E484B5-F114-4898-A16F-C8300D752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108</Pages>
  <Words>13216</Words>
  <Characters>72692</Characters>
  <Application>Microsoft Office Word</Application>
  <DocSecurity>0</DocSecurity>
  <Lines>605</Lines>
  <Paragraphs>171</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Test Report Document</vt:lpstr>
      <vt:lpstr>Test Report Document</vt:lpstr>
      <vt:lpstr>Test Plan Document</vt:lpstr>
    </vt:vector>
  </TitlesOfParts>
  <Company>GMV</Company>
  <LinksUpToDate>false</LinksUpToDate>
  <CharactersWithSpaces>85737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Report Document</dc:title>
  <dc:creator>gmv</dc:creator>
  <cp:keywords>ngEO, Task4</cp:keywords>
  <cp:lastModifiedBy>Mokaddem Emna</cp:lastModifiedBy>
  <cp:revision>30</cp:revision>
  <dcterms:created xsi:type="dcterms:W3CDTF">2013-04-28T23:20:00Z</dcterms:created>
  <dcterms:modified xsi:type="dcterms:W3CDTF">2013-04-29T17:00:00Z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2.1</vt:lpwstr>
  </property>
  <property fmtid="{D5CDD505-2E9C-101B-9397-08002B2CF9AE}" pid="3" name="project">
    <vt:lpwstr>ngEO Task 4</vt:lpwstr>
  </property>
  <property fmtid="{D5CDD505-2E9C-101B-9397-08002B2CF9AE}" pid="4" name="date">
    <vt:lpwstr>29/04/2013</vt:lpwstr>
  </property>
  <property fmtid="{D5CDD505-2E9C-101B-9397-08002B2CF9AE}" pid="5" name="code">
    <vt:lpwstr>ngEO-WEBC-SSTR</vt:lpwstr>
  </property>
  <property fmtid="{D5CDD505-2E9C-101B-9397-08002B2CF9AE}" pid="6" name="prepared by">
    <vt:lpwstr>Magali Bellou, Emna Mokaddem</vt:lpwstr>
  </property>
  <property fmtid="{D5CDD505-2E9C-101B-9397-08002B2CF9AE}" pid="7" name="authorized by">
    <vt:lpwstr>Properties.authorized by</vt:lpwstr>
  </property>
  <property fmtid="{D5CDD505-2E9C-101B-9397-08002B2CF9AE}" pid="8" name="subsystem">
    <vt:lpwstr>Web Client</vt:lpwstr>
  </property>
</Properties>
</file>